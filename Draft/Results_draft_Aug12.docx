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55E113" w14:textId="6A67EFC7" w:rsidR="00477022" w:rsidRPr="000002CC" w:rsidRDefault="00477022" w:rsidP="00477022">
      <w:pPr>
        <w:spacing w:after="120" w:line="360" w:lineRule="auto"/>
        <w:contextualSpacing/>
        <w:rPr>
          <w:ins w:id="0" w:author="Jujia Li" w:date="2025-08-09T09:46:00Z" w16du:dateUtc="2025-08-09T14:46:00Z"/>
          <w:rFonts w:ascii="Times New Roman" w:hAnsi="Times New Roman" w:cs="Times New Roman"/>
          <w:b/>
          <w:bCs/>
        </w:rPr>
      </w:pPr>
      <w:ins w:id="1" w:author="Jujia Li" w:date="2025-08-09T09:46:00Z" w16du:dateUtc="2025-08-09T14:46:00Z">
        <w:r>
          <w:rPr>
            <w:rFonts w:ascii="Times New Roman" w:hAnsi="Times New Roman" w:cs="Times New Roman"/>
            <w:b/>
            <w:bCs/>
          </w:rPr>
          <w:t>8</w:t>
        </w:r>
        <w:r w:rsidRPr="000002CC">
          <w:rPr>
            <w:rFonts w:ascii="Times New Roman" w:hAnsi="Times New Roman" w:cs="Times New Roman"/>
            <w:b/>
            <w:bCs/>
          </w:rPr>
          <w:t>/</w:t>
        </w:r>
        <w:r>
          <w:rPr>
            <w:rFonts w:ascii="Times New Roman" w:hAnsi="Times New Roman" w:cs="Times New Roman"/>
            <w:b/>
            <w:bCs/>
          </w:rPr>
          <w:t>5</w:t>
        </w:r>
        <w:r w:rsidRPr="000002CC">
          <w:rPr>
            <w:rFonts w:ascii="Times New Roman" w:hAnsi="Times New Roman" w:cs="Times New Roman"/>
            <w:b/>
            <w:bCs/>
          </w:rPr>
          <w:t>/2025</w:t>
        </w:r>
      </w:ins>
    </w:p>
    <w:p w14:paraId="14BF0F14" w14:textId="5B3E459A" w:rsidR="00477022" w:rsidRDefault="00541C2D" w:rsidP="000002CC">
      <w:pPr>
        <w:pStyle w:val="ListParagraph"/>
        <w:numPr>
          <w:ilvl w:val="0"/>
          <w:numId w:val="14"/>
        </w:numPr>
        <w:spacing w:after="120" w:line="360" w:lineRule="auto"/>
        <w:rPr>
          <w:ins w:id="2" w:author="Jujia Li" w:date="2025-08-10T15:20:00Z" w16du:dateUtc="2025-08-10T20:20:00Z"/>
          <w:rFonts w:ascii="Times New Roman" w:hAnsi="Times New Roman" w:cs="Times New Roman"/>
        </w:rPr>
      </w:pPr>
      <w:ins w:id="3" w:author="Jujia Li" w:date="2025-08-10T12:42:00Z" w16du:dateUtc="2025-08-10T17:42:00Z">
        <w:r w:rsidRPr="00201913">
          <w:rPr>
            <w:rFonts w:ascii="Times New Roman" w:hAnsi="Times New Roman" w:cs="Times New Roman"/>
          </w:rPr>
          <w:t>Adjust Table</w:t>
        </w:r>
      </w:ins>
      <w:ins w:id="4" w:author="Jujia Li" w:date="2025-08-10T12:43:00Z" w16du:dateUtc="2025-08-10T17:43:00Z">
        <w:r w:rsidR="00D46E31" w:rsidRPr="00201913">
          <w:rPr>
            <w:rFonts w:ascii="Times New Roman" w:hAnsi="Times New Roman" w:cs="Times New Roman"/>
          </w:rPr>
          <w:t xml:space="preserve"> 1,</w:t>
        </w:r>
      </w:ins>
      <w:ins w:id="5" w:author="Jujia Li" w:date="2025-08-10T12:42:00Z" w16du:dateUtc="2025-08-10T17:42:00Z">
        <w:r w:rsidRPr="00201913">
          <w:rPr>
            <w:rFonts w:ascii="Times New Roman" w:hAnsi="Times New Roman" w:cs="Times New Roman"/>
          </w:rPr>
          <w:t xml:space="preserve"> Avg Rate from Avg Rate across four years to Avg Rate in</w:t>
        </w:r>
      </w:ins>
      <w:ins w:id="6" w:author="Jujia Li" w:date="2025-08-10T12:43:00Z" w16du:dateUtc="2025-08-10T17:43:00Z">
        <w:r w:rsidRPr="00201913">
          <w:rPr>
            <w:rFonts w:ascii="Times New Roman" w:hAnsi="Times New Roman" w:cs="Times New Roman"/>
          </w:rPr>
          <w:t xml:space="preserve"> each year</w:t>
        </w:r>
      </w:ins>
      <w:ins w:id="7" w:author="Jujia Li" w:date="2025-08-10T15:20:00Z" w16du:dateUtc="2025-08-10T20:20:00Z">
        <w:r w:rsidR="00201913" w:rsidRPr="00201913">
          <w:rPr>
            <w:rFonts w:ascii="Times New Roman" w:hAnsi="Times New Roman" w:cs="Times New Roman"/>
          </w:rPr>
          <w:t>;</w:t>
        </w:r>
        <w:r w:rsidR="00201913">
          <w:rPr>
            <w:rFonts w:ascii="Times New Roman" w:hAnsi="Times New Roman" w:cs="Times New Roman"/>
          </w:rPr>
          <w:t xml:space="preserve"> </w:t>
        </w:r>
      </w:ins>
      <w:ins w:id="8" w:author="Jujia Li" w:date="2025-08-10T12:43:00Z" w16du:dateUtc="2025-08-10T17:43:00Z">
        <w:r w:rsidR="00D46E31" w:rsidRPr="00201913">
          <w:rPr>
            <w:rFonts w:ascii="Times New Roman" w:hAnsi="Times New Roman" w:cs="Times New Roman"/>
          </w:rPr>
          <w:t>Rate from visit per 100,000 to visit p</w:t>
        </w:r>
      </w:ins>
      <w:ins w:id="9" w:author="Jujia Li" w:date="2025-08-10T12:44:00Z" w16du:dateUtc="2025-08-10T17:44:00Z">
        <w:r w:rsidR="00D46E31" w:rsidRPr="00201913">
          <w:rPr>
            <w:rFonts w:ascii="Times New Roman" w:hAnsi="Times New Roman" w:cs="Times New Roman"/>
          </w:rPr>
          <w:t>er 1,000,000.</w:t>
        </w:r>
      </w:ins>
      <w:ins w:id="10" w:author="Jujia Li" w:date="2025-08-11T21:54:00Z" w16du:dateUtc="2025-08-12T02:54:00Z">
        <w:r w:rsidR="00987AA9">
          <w:rPr>
            <w:rFonts w:ascii="Times New Roman" w:hAnsi="Times New Roman" w:cs="Times New Roman"/>
          </w:rPr>
          <w:t xml:space="preserve"> Page 3.</w:t>
        </w:r>
      </w:ins>
    </w:p>
    <w:p w14:paraId="34BD87CF" w14:textId="3E6722FF" w:rsidR="00201913" w:rsidRDefault="00201913" w:rsidP="000002CC">
      <w:pPr>
        <w:pStyle w:val="ListParagraph"/>
        <w:numPr>
          <w:ilvl w:val="0"/>
          <w:numId w:val="14"/>
        </w:numPr>
        <w:spacing w:after="120" w:line="360" w:lineRule="auto"/>
        <w:rPr>
          <w:ins w:id="11" w:author="Jujia Li" w:date="2025-08-12T09:48:00Z" w16du:dateUtc="2025-08-12T14:48:00Z"/>
          <w:rFonts w:ascii="Times New Roman" w:hAnsi="Times New Roman" w:cs="Times New Roman"/>
        </w:rPr>
      </w:pPr>
      <w:ins w:id="12" w:author="Jujia Li" w:date="2025-08-10T15:20:00Z" w16du:dateUtc="2025-08-10T20:20:00Z">
        <w:r>
          <w:rPr>
            <w:rFonts w:ascii="Times New Roman" w:hAnsi="Times New Roman" w:cs="Times New Roman"/>
          </w:rPr>
          <w:t xml:space="preserve">Add drug consumption tables (from Table 2 to Table </w:t>
        </w:r>
      </w:ins>
      <w:ins w:id="13" w:author="Jujia Li" w:date="2025-08-10T15:21:00Z" w16du:dateUtc="2025-08-10T20:21:00Z">
        <w:r>
          <w:rPr>
            <w:rFonts w:ascii="Times New Roman" w:hAnsi="Times New Roman" w:cs="Times New Roman"/>
          </w:rPr>
          <w:t>5</w:t>
        </w:r>
      </w:ins>
      <w:ins w:id="14" w:author="Jujia Li" w:date="2025-08-10T15:20:00Z" w16du:dateUtc="2025-08-10T20:20:00Z">
        <w:r>
          <w:rPr>
            <w:rFonts w:ascii="Times New Roman" w:hAnsi="Times New Roman" w:cs="Times New Roman"/>
          </w:rPr>
          <w:t>).</w:t>
        </w:r>
      </w:ins>
      <w:ins w:id="15" w:author="Jujia Li" w:date="2025-08-11T21:54:00Z" w16du:dateUtc="2025-08-12T02:54:00Z">
        <w:r w:rsidR="00987AA9">
          <w:rPr>
            <w:rFonts w:ascii="Times New Roman" w:hAnsi="Times New Roman" w:cs="Times New Roman"/>
          </w:rPr>
          <w:t xml:space="preserve"> Page 3-7.</w:t>
        </w:r>
      </w:ins>
    </w:p>
    <w:p w14:paraId="08038FF5" w14:textId="3FF685E9" w:rsidR="00A03715" w:rsidRDefault="00A03715" w:rsidP="000002CC">
      <w:pPr>
        <w:pStyle w:val="ListParagraph"/>
        <w:numPr>
          <w:ilvl w:val="0"/>
          <w:numId w:val="14"/>
        </w:numPr>
        <w:spacing w:after="120" w:line="360" w:lineRule="auto"/>
        <w:rPr>
          <w:ins w:id="16" w:author="Jujia Li" w:date="2025-08-10T15:21:00Z" w16du:dateUtc="2025-08-10T20:21:00Z"/>
          <w:rFonts w:ascii="Times New Roman" w:hAnsi="Times New Roman" w:cs="Times New Roman"/>
        </w:rPr>
      </w:pPr>
      <w:ins w:id="17" w:author="Jujia Li" w:date="2025-08-12T09:48:00Z" w16du:dateUtc="2025-08-12T14:48:00Z">
        <w:r>
          <w:rPr>
            <w:rFonts w:ascii="Times New Roman" w:hAnsi="Times New Roman" w:cs="Times New Roman"/>
          </w:rPr>
          <w:t xml:space="preserve">We found the </w:t>
        </w:r>
        <w:r w:rsidRPr="00A03715">
          <w:rPr>
            <w:rFonts w:ascii="Times New Roman" w:hAnsi="Times New Roman" w:cs="Times New Roman"/>
            <w:i/>
            <w:iCs/>
            <w:rPrChange w:id="18" w:author="Jujia Li" w:date="2025-08-12T09:48:00Z" w16du:dateUtc="2025-08-12T14:48:00Z">
              <w:rPr>
                <w:rFonts w:ascii="Times New Roman" w:hAnsi="Times New Roman" w:cs="Times New Roman"/>
              </w:rPr>
            </w:rPrChange>
          </w:rPr>
          <w:t>tigris</w:t>
        </w:r>
        <w:r>
          <w:rPr>
            <w:rFonts w:ascii="Times New Roman" w:hAnsi="Times New Roman" w:cs="Times New Roman"/>
          </w:rPr>
          <w:t xml:space="preserve"> package </w:t>
        </w:r>
      </w:ins>
      <w:ins w:id="19" w:author="Jujia Li" w:date="2025-08-12T09:50:00Z" w16du:dateUtc="2025-08-12T14:50:00Z">
        <w:r w:rsidR="00E829F2">
          <w:rPr>
            <w:rFonts w:ascii="Times New Roman" w:hAnsi="Times New Roman" w:cs="Times New Roman"/>
          </w:rPr>
          <w:t>can offer</w:t>
        </w:r>
      </w:ins>
      <w:ins w:id="20" w:author="Jujia Li" w:date="2025-08-12T09:48:00Z" w16du:dateUtc="2025-08-12T14:48:00Z">
        <w:r>
          <w:rPr>
            <w:rFonts w:ascii="Times New Roman" w:hAnsi="Times New Roman" w:cs="Times New Roman"/>
          </w:rPr>
          <w:t xml:space="preserve"> geometrical information of AL.</w:t>
        </w:r>
      </w:ins>
    </w:p>
    <w:p w14:paraId="5738F619" w14:textId="06B20286" w:rsidR="002C7EB2" w:rsidRDefault="00F672B9">
      <w:pPr>
        <w:pStyle w:val="ListParagraph"/>
        <w:numPr>
          <w:ilvl w:val="0"/>
          <w:numId w:val="14"/>
        </w:numPr>
        <w:spacing w:after="120" w:line="360" w:lineRule="auto"/>
        <w:rPr>
          <w:ins w:id="21" w:author="Jujia Li" w:date="2025-08-12T09:46:00Z" w16du:dateUtc="2025-08-12T14:46:00Z"/>
          <w:rFonts w:ascii="Times New Roman" w:hAnsi="Times New Roman" w:cs="Times New Roman"/>
        </w:rPr>
      </w:pPr>
      <w:ins w:id="22" w:author="Jujia Li" w:date="2025-08-12T10:29:00Z" w16du:dateUtc="2025-08-12T15:29:00Z">
        <w:r>
          <w:rPr>
            <w:rFonts w:ascii="Times New Roman" w:hAnsi="Times New Roman" w:cs="Times New Roman"/>
          </w:rPr>
          <w:t>Understand</w:t>
        </w:r>
      </w:ins>
      <w:ins w:id="23" w:author="Jujia Li" w:date="2025-08-12T09:46:00Z" w16du:dateUtc="2025-08-12T14:46:00Z">
        <w:r w:rsidR="002C7EB2">
          <w:rPr>
            <w:rFonts w:ascii="Times New Roman" w:hAnsi="Times New Roman" w:cs="Times New Roman"/>
          </w:rPr>
          <w:t xml:space="preserve"> the difference between GLMM model (county-level) and Spatiotemporal mo</w:t>
        </w:r>
      </w:ins>
      <w:ins w:id="24" w:author="Jujia Li" w:date="2025-08-12T09:47:00Z" w16du:dateUtc="2025-08-12T14:47:00Z">
        <w:r w:rsidR="002C7EB2">
          <w:rPr>
            <w:rFonts w:ascii="Times New Roman" w:hAnsi="Times New Roman" w:cs="Times New Roman"/>
          </w:rPr>
          <w:t>del (mesh-level).</w:t>
        </w:r>
      </w:ins>
    </w:p>
    <w:p w14:paraId="455A4878" w14:textId="2AC72766" w:rsidR="00364959" w:rsidRDefault="000D378A">
      <w:pPr>
        <w:pStyle w:val="ListParagraph"/>
        <w:numPr>
          <w:ilvl w:val="0"/>
          <w:numId w:val="14"/>
        </w:numPr>
        <w:spacing w:after="120" w:line="360" w:lineRule="auto"/>
        <w:rPr>
          <w:ins w:id="25" w:author="Jujia Li" w:date="2025-08-12T10:30:00Z" w16du:dateUtc="2025-08-12T15:30:00Z"/>
          <w:rFonts w:ascii="Times New Roman" w:hAnsi="Times New Roman" w:cs="Times New Roman"/>
        </w:rPr>
      </w:pPr>
      <w:ins w:id="26" w:author="Jujia Li" w:date="2025-08-12T10:30:00Z" w16du:dateUtc="2025-08-12T15:30:00Z">
        <w:r>
          <w:rPr>
            <w:rFonts w:ascii="Times New Roman" w:hAnsi="Times New Roman" w:cs="Times New Roman"/>
          </w:rPr>
          <w:t xml:space="preserve">GLMM </w:t>
        </w:r>
      </w:ins>
      <w:ins w:id="27" w:author="Jujia Li" w:date="2025-08-11T21:43:00Z">
        <w:r w:rsidR="00587A24" w:rsidRPr="00587A24">
          <w:rPr>
            <w:rFonts w:ascii="Times New Roman" w:hAnsi="Times New Roman" w:cs="Times New Roman"/>
          </w:rPr>
          <w:t xml:space="preserve">Model </w:t>
        </w:r>
      </w:ins>
      <w:ins w:id="28" w:author="Jujia Li" w:date="2025-08-12T10:30:00Z" w16du:dateUtc="2025-08-12T15:30:00Z">
        <w:r>
          <w:rPr>
            <w:rFonts w:ascii="Times New Roman" w:hAnsi="Times New Roman" w:cs="Times New Roman"/>
          </w:rPr>
          <w:t>Comparison</w:t>
        </w:r>
      </w:ins>
      <w:ins w:id="29" w:author="Jujia Li" w:date="2025-08-11T21:53:00Z" w16du:dateUtc="2025-08-12T02:53:00Z">
        <w:r w:rsidR="00987AA9">
          <w:rPr>
            <w:rFonts w:ascii="Times New Roman" w:hAnsi="Times New Roman" w:cs="Times New Roman"/>
          </w:rPr>
          <w:t>. Page 22.</w:t>
        </w:r>
      </w:ins>
    </w:p>
    <w:p w14:paraId="4814AB61" w14:textId="1BE36DBA" w:rsidR="000D378A" w:rsidRDefault="000D378A">
      <w:pPr>
        <w:pStyle w:val="ListParagraph"/>
        <w:numPr>
          <w:ilvl w:val="0"/>
          <w:numId w:val="14"/>
        </w:numPr>
        <w:spacing w:after="120" w:line="360" w:lineRule="auto"/>
        <w:rPr>
          <w:ins w:id="30" w:author="Jujia Li" w:date="2025-08-11T21:44:00Z" w16du:dateUtc="2025-08-12T02:44:00Z"/>
          <w:rFonts w:ascii="Times New Roman" w:hAnsi="Times New Roman" w:cs="Times New Roman"/>
        </w:rPr>
      </w:pPr>
      <w:ins w:id="31" w:author="Jujia Li" w:date="2025-08-12T10:30:00Z" w16du:dateUtc="2025-08-12T15:30:00Z">
        <w:r>
          <w:rPr>
            <w:rFonts w:ascii="Times New Roman" w:hAnsi="Times New Roman" w:cs="Times New Roman"/>
          </w:rPr>
          <w:t>Spatial Model Comparison. Page 22.</w:t>
        </w:r>
      </w:ins>
    </w:p>
    <w:p w14:paraId="12838D7A" w14:textId="79F595D7" w:rsidR="00587A24" w:rsidRDefault="00587A24">
      <w:pPr>
        <w:pStyle w:val="ListParagraph"/>
        <w:numPr>
          <w:ilvl w:val="0"/>
          <w:numId w:val="14"/>
        </w:numPr>
        <w:spacing w:after="120" w:line="360" w:lineRule="auto"/>
        <w:rPr>
          <w:ins w:id="32" w:author="Jujia Li" w:date="2025-08-12T09:45:00Z" w16du:dateUtc="2025-08-12T14:45:00Z"/>
          <w:rFonts w:ascii="Times New Roman" w:hAnsi="Times New Roman" w:cs="Times New Roman"/>
        </w:rPr>
      </w:pPr>
      <w:ins w:id="33" w:author="Jujia Li" w:date="2025-08-11T21:45:00Z">
        <w:r w:rsidRPr="00587A24">
          <w:rPr>
            <w:rFonts w:ascii="Times New Roman" w:hAnsi="Times New Roman" w:cs="Times New Roman"/>
          </w:rPr>
          <w:t>County-Specific Estimates</w:t>
        </w:r>
      </w:ins>
      <w:ins w:id="34" w:author="Jujia Li" w:date="2025-08-11T21:45:00Z" w16du:dateUtc="2025-08-12T02:45:00Z">
        <w:r>
          <w:rPr>
            <w:rFonts w:ascii="Times New Roman" w:hAnsi="Times New Roman" w:cs="Times New Roman"/>
          </w:rPr>
          <w:t xml:space="preserve">: </w:t>
        </w:r>
        <w:r w:rsidRPr="00587A24">
          <w:rPr>
            <w:rFonts w:ascii="Times New Roman" w:hAnsi="Times New Roman" w:cs="Times New Roman"/>
          </w:rPr>
          <w:t>Extracted parameters from the best-fitting model for each county</w:t>
        </w:r>
      </w:ins>
      <w:ins w:id="35" w:author="Jujia Li" w:date="2025-08-11T21:53:00Z" w16du:dateUtc="2025-08-12T02:53:00Z">
        <w:r w:rsidR="00987AA9">
          <w:rPr>
            <w:rFonts w:ascii="Times New Roman" w:hAnsi="Times New Roman" w:cs="Times New Roman"/>
          </w:rPr>
          <w:t>. Page 2</w:t>
        </w:r>
      </w:ins>
      <w:ins w:id="36" w:author="Jujia Li" w:date="2025-08-12T09:42:00Z" w16du:dateUtc="2025-08-12T14:42:00Z">
        <w:r w:rsidR="00A75208">
          <w:rPr>
            <w:rFonts w:ascii="Times New Roman" w:hAnsi="Times New Roman" w:cs="Times New Roman"/>
          </w:rPr>
          <w:t>2</w:t>
        </w:r>
      </w:ins>
      <w:ins w:id="37" w:author="Jujia Li" w:date="2025-08-11T21:53:00Z" w16du:dateUtc="2025-08-12T02:53:00Z">
        <w:r w:rsidR="00987AA9">
          <w:rPr>
            <w:rFonts w:ascii="Times New Roman" w:hAnsi="Times New Roman" w:cs="Times New Roman"/>
          </w:rPr>
          <w:t>.</w:t>
        </w:r>
      </w:ins>
    </w:p>
    <w:p w14:paraId="3C478351" w14:textId="661BBA02" w:rsidR="000D3230" w:rsidRDefault="000D3230">
      <w:pPr>
        <w:pStyle w:val="ListParagraph"/>
        <w:numPr>
          <w:ilvl w:val="0"/>
          <w:numId w:val="14"/>
        </w:numPr>
        <w:spacing w:after="120" w:line="360" w:lineRule="auto"/>
        <w:rPr>
          <w:ins w:id="38" w:author="Jujia Li" w:date="2025-08-12T09:41:00Z" w16du:dateUtc="2025-08-12T14:41:00Z"/>
          <w:rFonts w:ascii="Times New Roman" w:hAnsi="Times New Roman" w:cs="Times New Roman"/>
        </w:rPr>
      </w:pPr>
      <w:ins w:id="39" w:author="Jujia Li" w:date="2025-08-12T09:45:00Z" w16du:dateUtc="2025-08-12T14:45:00Z">
        <w:r>
          <w:rPr>
            <w:rFonts w:ascii="Times New Roman" w:hAnsi="Times New Roman" w:cs="Times New Roman"/>
          </w:rPr>
          <w:t xml:space="preserve">We tested multiple </w:t>
        </w:r>
      </w:ins>
      <w:ins w:id="40" w:author="Jujia Li" w:date="2025-08-12T09:46:00Z" w16du:dateUtc="2025-08-12T14:46:00Z">
        <w:r w:rsidR="00FF0BFB">
          <w:rPr>
            <w:rFonts w:ascii="Times New Roman" w:hAnsi="Times New Roman" w:cs="Times New Roman"/>
          </w:rPr>
          <w:t>cutoffs and</w:t>
        </w:r>
      </w:ins>
      <w:ins w:id="41" w:author="Jujia Li" w:date="2025-08-12T09:45:00Z" w16du:dateUtc="2025-08-12T14:45:00Z">
        <w:r>
          <w:rPr>
            <w:rFonts w:ascii="Times New Roman" w:hAnsi="Times New Roman" w:cs="Times New Roman"/>
          </w:rPr>
          <w:t xml:space="preserve"> </w:t>
        </w:r>
      </w:ins>
      <w:ins w:id="42" w:author="Jujia Li" w:date="2025-08-12T09:45:00Z">
        <w:r w:rsidRPr="000D3230">
          <w:rPr>
            <w:rFonts w:ascii="Times New Roman" w:hAnsi="Times New Roman" w:cs="Times New Roman"/>
          </w:rPr>
          <w:t>adopted a 5 km to define the maximum allowable edge length between mesh nodes.</w:t>
        </w:r>
      </w:ins>
    </w:p>
    <w:p w14:paraId="70BEEFB3" w14:textId="54742FEE" w:rsidR="00A75208" w:rsidRDefault="00A75208">
      <w:pPr>
        <w:pStyle w:val="ListParagraph"/>
        <w:numPr>
          <w:ilvl w:val="0"/>
          <w:numId w:val="14"/>
        </w:numPr>
        <w:spacing w:after="120" w:line="360" w:lineRule="auto"/>
        <w:rPr>
          <w:ins w:id="43" w:author="Jujia Li" w:date="2025-08-12T10:13:00Z" w16du:dateUtc="2025-08-12T15:13:00Z"/>
          <w:rFonts w:ascii="Times New Roman" w:hAnsi="Times New Roman" w:cs="Times New Roman"/>
        </w:rPr>
      </w:pPr>
      <w:ins w:id="44" w:author="Jujia Li" w:date="2025-08-12T09:41:00Z" w16du:dateUtc="2025-08-12T14:41:00Z">
        <w:r>
          <w:rPr>
            <w:rFonts w:ascii="Times New Roman" w:hAnsi="Times New Roman" w:cs="Times New Roman"/>
          </w:rPr>
          <w:t xml:space="preserve">Comparison between best GLMM model and Spatial-spatiotemporal model. </w:t>
        </w:r>
      </w:ins>
      <w:ins w:id="45" w:author="Jujia Li" w:date="2025-08-12T09:42:00Z" w16du:dateUtc="2025-08-12T14:42:00Z">
        <w:r>
          <w:rPr>
            <w:rFonts w:ascii="Times New Roman" w:hAnsi="Times New Roman" w:cs="Times New Roman"/>
          </w:rPr>
          <w:t xml:space="preserve">Page </w:t>
        </w:r>
      </w:ins>
      <w:ins w:id="46" w:author="Jujia Li" w:date="2025-08-12T09:43:00Z" w16du:dateUtc="2025-08-12T14:43:00Z">
        <w:r>
          <w:rPr>
            <w:rFonts w:ascii="Times New Roman" w:hAnsi="Times New Roman" w:cs="Times New Roman"/>
          </w:rPr>
          <w:t xml:space="preserve"> 24</w:t>
        </w:r>
      </w:ins>
    </w:p>
    <w:p w14:paraId="62668801" w14:textId="77777777" w:rsidR="00B04F76" w:rsidRDefault="00785381" w:rsidP="00785381">
      <w:pPr>
        <w:spacing w:after="120" w:line="360" w:lineRule="auto"/>
        <w:rPr>
          <w:ins w:id="47" w:author="Jujia Li" w:date="2025-08-12T10:30:00Z" w16du:dateUtc="2025-08-12T15:30:00Z"/>
          <w:rFonts w:ascii="Times New Roman" w:hAnsi="Times New Roman" w:cs="Times New Roman"/>
        </w:rPr>
      </w:pPr>
      <w:ins w:id="48" w:author="Jujia Li" w:date="2025-08-12T10:13:00Z" w16du:dateUtc="2025-08-12T15:13:00Z">
        <w:r>
          <w:rPr>
            <w:rFonts w:ascii="Times New Roman" w:hAnsi="Times New Roman" w:cs="Times New Roman"/>
          </w:rPr>
          <w:t>[Ongoing]</w:t>
        </w:r>
      </w:ins>
    </w:p>
    <w:p w14:paraId="7B06A7EA" w14:textId="23E9FB9D" w:rsidR="00785381" w:rsidRDefault="00785381">
      <w:pPr>
        <w:spacing w:after="120" w:line="360" w:lineRule="auto"/>
        <w:ind w:firstLine="720"/>
        <w:rPr>
          <w:ins w:id="49" w:author="Jujia Li" w:date="2025-08-12T10:13:00Z" w16du:dateUtc="2025-08-12T15:13:00Z"/>
          <w:rFonts w:ascii="Times New Roman" w:hAnsi="Times New Roman" w:cs="Times New Roman"/>
        </w:rPr>
        <w:pPrChange w:id="50" w:author="Jujia Li" w:date="2025-08-12T10:30:00Z" w16du:dateUtc="2025-08-12T15:30:00Z">
          <w:pPr>
            <w:spacing w:after="120" w:line="360" w:lineRule="auto"/>
          </w:pPr>
        </w:pPrChange>
      </w:pPr>
      <w:ins w:id="51" w:author="Jujia Li" w:date="2025-08-12T10:13:00Z" w16du:dateUtc="2025-08-12T15:13:00Z">
        <w:r>
          <w:rPr>
            <w:rFonts w:ascii="Times New Roman" w:hAnsi="Times New Roman" w:cs="Times New Roman"/>
          </w:rPr>
          <w:t>1. Output the results of Spatial-</w:t>
        </w:r>
      </w:ins>
      <w:ins w:id="52" w:author="Jujia Li" w:date="2025-08-12T10:14:00Z" w16du:dateUtc="2025-08-12T15:14:00Z">
        <w:r>
          <w:rPr>
            <w:rFonts w:ascii="Times New Roman" w:hAnsi="Times New Roman" w:cs="Times New Roman"/>
          </w:rPr>
          <w:t>S</w:t>
        </w:r>
      </w:ins>
      <w:ins w:id="53" w:author="Jujia Li" w:date="2025-08-12T10:13:00Z" w16du:dateUtc="2025-08-12T15:13:00Z">
        <w:r>
          <w:rPr>
            <w:rFonts w:ascii="Times New Roman" w:hAnsi="Times New Roman" w:cs="Times New Roman"/>
          </w:rPr>
          <w:t>patiotemporal model.</w:t>
        </w:r>
      </w:ins>
    </w:p>
    <w:p w14:paraId="21F461CF" w14:textId="0909C274" w:rsidR="00785381" w:rsidRPr="00785381" w:rsidRDefault="00785381">
      <w:pPr>
        <w:spacing w:after="120" w:line="360" w:lineRule="auto"/>
        <w:rPr>
          <w:ins w:id="54" w:author="Jujia Li" w:date="2025-08-09T09:46:00Z" w16du:dateUtc="2025-08-09T14:46:00Z"/>
          <w:rFonts w:ascii="Times New Roman" w:hAnsi="Times New Roman" w:cs="Times New Roman"/>
          <w:rPrChange w:id="55" w:author="Jujia Li" w:date="2025-08-12T10:13:00Z" w16du:dateUtc="2025-08-12T15:13:00Z">
            <w:rPr>
              <w:ins w:id="56" w:author="Jujia Li" w:date="2025-08-09T09:46:00Z" w16du:dateUtc="2025-08-09T14:46:00Z"/>
            </w:rPr>
          </w:rPrChange>
        </w:rPr>
        <w:pPrChange w:id="57" w:author="Jujia Li" w:date="2025-08-12T10:13:00Z" w16du:dateUtc="2025-08-12T15:13:00Z">
          <w:pPr>
            <w:spacing w:after="120" w:line="360" w:lineRule="auto"/>
            <w:contextualSpacing/>
          </w:pPr>
        </w:pPrChange>
      </w:pPr>
      <w:ins w:id="58" w:author="Jujia Li" w:date="2025-08-12T10:13:00Z" w16du:dateUtc="2025-08-12T15:13:00Z">
        <w:r>
          <w:rPr>
            <w:rFonts w:ascii="Times New Roman" w:hAnsi="Times New Roman" w:cs="Times New Roman"/>
          </w:rPr>
          <w:tab/>
          <w:t xml:space="preserve">2. Address Outliers in </w:t>
        </w:r>
      </w:ins>
      <w:ins w:id="59" w:author="Jujia Li" w:date="2025-08-12T10:14:00Z" w16du:dateUtc="2025-08-12T15:14:00Z">
        <w:r>
          <w:rPr>
            <w:rFonts w:ascii="Times New Roman" w:hAnsi="Times New Roman" w:cs="Times New Roman"/>
          </w:rPr>
          <w:t>S-S model</w:t>
        </w:r>
      </w:ins>
    </w:p>
    <w:p w14:paraId="5AC06744" w14:textId="613A2069" w:rsidR="000002CC" w:rsidRPr="000002CC" w:rsidRDefault="000002CC" w:rsidP="000002CC">
      <w:pPr>
        <w:spacing w:after="120" w:line="360" w:lineRule="auto"/>
        <w:contextualSpacing/>
        <w:rPr>
          <w:ins w:id="60" w:author="Jujia Li" w:date="2025-07-22T08:34:00Z"/>
          <w:rFonts w:ascii="Times New Roman" w:hAnsi="Times New Roman" w:cs="Times New Roman"/>
          <w:b/>
          <w:bCs/>
        </w:rPr>
      </w:pPr>
      <w:ins w:id="61" w:author="Jujia Li" w:date="2025-07-22T08:34:00Z">
        <w:r w:rsidRPr="000002CC">
          <w:rPr>
            <w:rFonts w:ascii="Times New Roman" w:hAnsi="Times New Roman" w:cs="Times New Roman"/>
            <w:b/>
            <w:bCs/>
          </w:rPr>
          <w:t>7/21/2025</w:t>
        </w:r>
      </w:ins>
    </w:p>
    <w:p w14:paraId="22468DAC" w14:textId="77777777" w:rsidR="000002CC" w:rsidRPr="000002CC" w:rsidRDefault="000002CC" w:rsidP="000002CC">
      <w:pPr>
        <w:numPr>
          <w:ilvl w:val="0"/>
          <w:numId w:val="13"/>
        </w:numPr>
        <w:spacing w:after="120" w:line="360" w:lineRule="auto"/>
        <w:contextualSpacing/>
        <w:rPr>
          <w:ins w:id="62" w:author="Jujia Li" w:date="2025-07-22T08:34:00Z"/>
          <w:rFonts w:ascii="Times New Roman" w:hAnsi="Times New Roman" w:cs="Times New Roman"/>
          <w:rPrChange w:id="63" w:author="Jujia Li" w:date="2025-07-22T08:34:00Z" w16du:dateUtc="2025-07-22T13:34:00Z">
            <w:rPr>
              <w:ins w:id="64" w:author="Jujia Li" w:date="2025-07-22T08:34:00Z"/>
              <w:rFonts w:ascii="Times New Roman" w:hAnsi="Times New Roman" w:cs="Times New Roman"/>
              <w:b/>
              <w:bCs/>
            </w:rPr>
          </w:rPrChange>
        </w:rPr>
      </w:pPr>
      <w:ins w:id="65" w:author="Jujia Li" w:date="2025-07-22T08:34:00Z">
        <w:r w:rsidRPr="000002CC">
          <w:rPr>
            <w:rFonts w:ascii="Times New Roman" w:hAnsi="Times New Roman" w:cs="Times New Roman"/>
            <w:rPrChange w:id="66" w:author="Jujia Li" w:date="2025-07-22T08:34:00Z" w16du:dateUtc="2025-07-22T13:34:00Z">
              <w:rPr>
                <w:rFonts w:ascii="Times New Roman" w:hAnsi="Times New Roman" w:cs="Times New Roman"/>
                <w:b/>
                <w:bCs/>
              </w:rPr>
            </w:rPrChange>
          </w:rPr>
          <w:t>Lamar and Pickens counties were excluded in Table 1. The note was updated.</w:t>
        </w:r>
      </w:ins>
    </w:p>
    <w:p w14:paraId="07B5BD87" w14:textId="77777777" w:rsidR="000002CC" w:rsidRPr="000002CC" w:rsidRDefault="000002CC" w:rsidP="000002CC">
      <w:pPr>
        <w:numPr>
          <w:ilvl w:val="0"/>
          <w:numId w:val="13"/>
        </w:numPr>
        <w:spacing w:after="120" w:line="360" w:lineRule="auto"/>
        <w:contextualSpacing/>
        <w:rPr>
          <w:ins w:id="67" w:author="Jujia Li" w:date="2025-07-22T08:34:00Z"/>
          <w:rFonts w:ascii="Times New Roman" w:hAnsi="Times New Roman" w:cs="Times New Roman"/>
          <w:rPrChange w:id="68" w:author="Jujia Li" w:date="2025-07-22T08:34:00Z" w16du:dateUtc="2025-07-22T13:34:00Z">
            <w:rPr>
              <w:ins w:id="69" w:author="Jujia Li" w:date="2025-07-22T08:34:00Z"/>
              <w:rFonts w:ascii="Times New Roman" w:hAnsi="Times New Roman" w:cs="Times New Roman"/>
              <w:b/>
              <w:bCs/>
            </w:rPr>
          </w:rPrChange>
        </w:rPr>
      </w:pPr>
      <w:ins w:id="70" w:author="Jujia Li" w:date="2025-07-22T08:34:00Z">
        <w:r w:rsidRPr="000002CC">
          <w:rPr>
            <w:rFonts w:ascii="Times New Roman" w:hAnsi="Times New Roman" w:cs="Times New Roman"/>
            <w:rPrChange w:id="71" w:author="Jujia Li" w:date="2025-07-22T08:34:00Z" w16du:dateUtc="2025-07-22T13:34:00Z">
              <w:rPr>
                <w:rFonts w:ascii="Times New Roman" w:hAnsi="Times New Roman" w:cs="Times New Roman"/>
                <w:b/>
                <w:bCs/>
              </w:rPr>
            </w:rPrChange>
          </w:rPr>
          <w:t>We dropped Figure 3. Monthly ER Opioid Visits in Cherokee, Etowah, Lauderdale, and Marion</w:t>
        </w:r>
      </w:ins>
    </w:p>
    <w:p w14:paraId="6234A6CD" w14:textId="77777777" w:rsidR="000002CC" w:rsidRPr="000002CC" w:rsidRDefault="000002CC" w:rsidP="000002CC">
      <w:pPr>
        <w:numPr>
          <w:ilvl w:val="0"/>
          <w:numId w:val="13"/>
        </w:numPr>
        <w:spacing w:after="120" w:line="360" w:lineRule="auto"/>
        <w:contextualSpacing/>
        <w:rPr>
          <w:ins w:id="72" w:author="Jujia Li" w:date="2025-07-22T08:34:00Z"/>
          <w:rFonts w:ascii="Times New Roman" w:hAnsi="Times New Roman" w:cs="Times New Roman"/>
          <w:rPrChange w:id="73" w:author="Jujia Li" w:date="2025-07-22T08:34:00Z" w16du:dateUtc="2025-07-22T13:34:00Z">
            <w:rPr>
              <w:ins w:id="74" w:author="Jujia Li" w:date="2025-07-22T08:34:00Z"/>
              <w:rFonts w:ascii="Times New Roman" w:hAnsi="Times New Roman" w:cs="Times New Roman"/>
              <w:b/>
              <w:bCs/>
            </w:rPr>
          </w:rPrChange>
        </w:rPr>
      </w:pPr>
      <w:ins w:id="75" w:author="Jujia Li" w:date="2025-07-22T08:34:00Z">
        <w:r w:rsidRPr="000002CC">
          <w:rPr>
            <w:rFonts w:ascii="Times New Roman" w:hAnsi="Times New Roman" w:cs="Times New Roman"/>
            <w:rPrChange w:id="76" w:author="Jujia Li" w:date="2025-07-22T08:34:00Z" w16du:dateUtc="2025-07-22T13:34:00Z">
              <w:rPr>
                <w:rFonts w:ascii="Times New Roman" w:hAnsi="Times New Roman" w:cs="Times New Roman"/>
                <w:b/>
                <w:bCs/>
              </w:rPr>
            </w:rPrChange>
          </w:rPr>
          <w:t>We added Population (average across four years) in Table 1. For medicine consumption, should we sum all four medicines together for each year or across years?</w:t>
        </w:r>
      </w:ins>
    </w:p>
    <w:p w14:paraId="18F0009C" w14:textId="77777777" w:rsidR="000002CC" w:rsidRPr="000002CC" w:rsidRDefault="000002CC" w:rsidP="000002CC">
      <w:pPr>
        <w:numPr>
          <w:ilvl w:val="0"/>
          <w:numId w:val="13"/>
        </w:numPr>
        <w:spacing w:after="120" w:line="360" w:lineRule="auto"/>
        <w:contextualSpacing/>
        <w:rPr>
          <w:ins w:id="77" w:author="Jujia Li" w:date="2025-07-22T08:34:00Z"/>
          <w:rFonts w:ascii="Times New Roman" w:hAnsi="Times New Roman" w:cs="Times New Roman"/>
          <w:rPrChange w:id="78" w:author="Jujia Li" w:date="2025-07-22T08:34:00Z" w16du:dateUtc="2025-07-22T13:34:00Z">
            <w:rPr>
              <w:ins w:id="79" w:author="Jujia Li" w:date="2025-07-22T08:34:00Z"/>
              <w:rFonts w:ascii="Times New Roman" w:hAnsi="Times New Roman" w:cs="Times New Roman"/>
              <w:b/>
              <w:bCs/>
            </w:rPr>
          </w:rPrChange>
        </w:rPr>
      </w:pPr>
      <w:ins w:id="80" w:author="Jujia Li" w:date="2025-07-22T08:34:00Z">
        <w:r w:rsidRPr="000002CC">
          <w:rPr>
            <w:rFonts w:ascii="Times New Roman" w:hAnsi="Times New Roman" w:cs="Times New Roman"/>
            <w:rPrChange w:id="81" w:author="Jujia Li" w:date="2025-07-22T08:34:00Z" w16du:dateUtc="2025-07-22T13:34:00Z">
              <w:rPr>
                <w:rFonts w:ascii="Times New Roman" w:hAnsi="Times New Roman" w:cs="Times New Roman"/>
                <w:b/>
                <w:bCs/>
              </w:rPr>
            </w:rPrChange>
          </w:rPr>
          <w:t>We tried the quarterly (season) report (see Figure 1(B). Quarterly ER Opioid Visits by County and Figure 2 (B). Quarterly ER Opioid Visits Per Capita by County).</w:t>
        </w:r>
      </w:ins>
    </w:p>
    <w:p w14:paraId="4A5416FF" w14:textId="77777777" w:rsidR="000002CC" w:rsidRPr="000002CC" w:rsidRDefault="000002CC" w:rsidP="000002CC">
      <w:pPr>
        <w:numPr>
          <w:ilvl w:val="0"/>
          <w:numId w:val="13"/>
        </w:numPr>
        <w:spacing w:after="120" w:line="360" w:lineRule="auto"/>
        <w:contextualSpacing/>
        <w:rPr>
          <w:ins w:id="82" w:author="Jujia Li" w:date="2025-07-22T08:34:00Z"/>
          <w:rFonts w:ascii="Times New Roman" w:hAnsi="Times New Roman" w:cs="Times New Roman"/>
          <w:rPrChange w:id="83" w:author="Jujia Li" w:date="2025-07-22T08:34:00Z" w16du:dateUtc="2025-07-22T13:34:00Z">
            <w:rPr>
              <w:ins w:id="84" w:author="Jujia Li" w:date="2025-07-22T08:34:00Z"/>
              <w:rFonts w:ascii="Times New Roman" w:hAnsi="Times New Roman" w:cs="Times New Roman"/>
              <w:b/>
              <w:bCs/>
            </w:rPr>
          </w:rPrChange>
        </w:rPr>
      </w:pPr>
      <w:ins w:id="85" w:author="Jujia Li" w:date="2025-07-22T08:34:00Z">
        <w:r w:rsidRPr="000002CC">
          <w:rPr>
            <w:rFonts w:ascii="Times New Roman" w:hAnsi="Times New Roman" w:cs="Times New Roman"/>
            <w:rPrChange w:id="86" w:author="Jujia Li" w:date="2025-07-22T08:34:00Z" w16du:dateUtc="2025-07-22T13:34:00Z">
              <w:rPr>
                <w:rFonts w:ascii="Times New Roman" w:hAnsi="Times New Roman" w:cs="Times New Roman"/>
                <w:b/>
                <w:bCs/>
              </w:rPr>
            </w:rPrChange>
          </w:rPr>
          <w:t>Replace all “distribution” to “consumption.”</w:t>
        </w:r>
      </w:ins>
    </w:p>
    <w:p w14:paraId="17030291" w14:textId="77777777" w:rsidR="000002CC" w:rsidRPr="000002CC" w:rsidRDefault="000002CC" w:rsidP="000002CC">
      <w:pPr>
        <w:numPr>
          <w:ilvl w:val="0"/>
          <w:numId w:val="13"/>
        </w:numPr>
        <w:spacing w:after="120" w:line="360" w:lineRule="auto"/>
        <w:contextualSpacing/>
        <w:rPr>
          <w:ins w:id="87" w:author="Jujia Li" w:date="2025-07-22T08:34:00Z"/>
          <w:rFonts w:ascii="Times New Roman" w:hAnsi="Times New Roman" w:cs="Times New Roman"/>
          <w:rPrChange w:id="88" w:author="Jujia Li" w:date="2025-07-22T08:34:00Z" w16du:dateUtc="2025-07-22T13:34:00Z">
            <w:rPr>
              <w:ins w:id="89" w:author="Jujia Li" w:date="2025-07-22T08:34:00Z"/>
              <w:rFonts w:ascii="Times New Roman" w:hAnsi="Times New Roman" w:cs="Times New Roman"/>
              <w:b/>
              <w:bCs/>
            </w:rPr>
          </w:rPrChange>
        </w:rPr>
      </w:pPr>
      <w:ins w:id="90" w:author="Jujia Li" w:date="2025-07-22T08:34:00Z">
        <w:r w:rsidRPr="000002CC">
          <w:rPr>
            <w:rFonts w:ascii="Times New Roman" w:hAnsi="Times New Roman" w:cs="Times New Roman"/>
            <w:rPrChange w:id="91" w:author="Jujia Li" w:date="2025-07-22T08:34:00Z" w16du:dateUtc="2025-07-22T13:34:00Z">
              <w:rPr>
                <w:rFonts w:ascii="Times New Roman" w:hAnsi="Times New Roman" w:cs="Times New Roman"/>
                <w:b/>
                <w:bCs/>
              </w:rPr>
            </w:rPrChange>
          </w:rPr>
          <w:t>We combined Figure 4, 5, 6, and 7 and draw Figure 4 - 7 for conveniently comparing across four medications. If the four separate figures are more clear, we can drop Figure 4 -7.</w:t>
        </w:r>
      </w:ins>
    </w:p>
    <w:p w14:paraId="6986248E" w14:textId="77777777" w:rsidR="000002CC" w:rsidRPr="000002CC" w:rsidRDefault="000002CC" w:rsidP="000002CC">
      <w:pPr>
        <w:numPr>
          <w:ilvl w:val="0"/>
          <w:numId w:val="13"/>
        </w:numPr>
        <w:spacing w:after="120" w:line="360" w:lineRule="auto"/>
        <w:contextualSpacing/>
        <w:rPr>
          <w:ins w:id="92" w:author="Jujia Li" w:date="2025-07-22T08:34:00Z"/>
          <w:rFonts w:ascii="Times New Roman" w:hAnsi="Times New Roman" w:cs="Times New Roman"/>
          <w:rPrChange w:id="93" w:author="Jujia Li" w:date="2025-07-22T08:34:00Z" w16du:dateUtc="2025-07-22T13:34:00Z">
            <w:rPr>
              <w:ins w:id="94" w:author="Jujia Li" w:date="2025-07-22T08:34:00Z"/>
              <w:rFonts w:ascii="Times New Roman" w:hAnsi="Times New Roman" w:cs="Times New Roman"/>
              <w:b/>
              <w:bCs/>
            </w:rPr>
          </w:rPrChange>
        </w:rPr>
      </w:pPr>
      <w:ins w:id="95" w:author="Jujia Li" w:date="2025-07-22T08:34:00Z">
        <w:r w:rsidRPr="000002CC">
          <w:rPr>
            <w:rFonts w:ascii="Times New Roman" w:hAnsi="Times New Roman" w:cs="Times New Roman"/>
            <w:rPrChange w:id="96" w:author="Jujia Li" w:date="2025-07-22T08:34:00Z" w16du:dateUtc="2025-07-22T13:34:00Z">
              <w:rPr>
                <w:rFonts w:ascii="Times New Roman" w:hAnsi="Times New Roman" w:cs="Times New Roman"/>
                <w:b/>
                <w:bCs/>
              </w:rPr>
            </w:rPrChange>
          </w:rPr>
          <w:lastRenderedPageBreak/>
          <w:t>We also draw “Figure 4 – 7 (B). Annual Medication Consumption Rate by County in MME” for the medication consumption rate. If independent version is better, we can draw four Figures for each medication.</w:t>
        </w:r>
      </w:ins>
    </w:p>
    <w:p w14:paraId="5A35380C" w14:textId="77777777" w:rsidR="000002CC" w:rsidRPr="000002CC" w:rsidRDefault="000002CC" w:rsidP="000002CC">
      <w:pPr>
        <w:numPr>
          <w:ilvl w:val="0"/>
          <w:numId w:val="13"/>
        </w:numPr>
        <w:spacing w:after="120" w:line="360" w:lineRule="auto"/>
        <w:contextualSpacing/>
        <w:rPr>
          <w:ins w:id="97" w:author="Jujia Li" w:date="2025-07-22T08:34:00Z"/>
          <w:rFonts w:ascii="Times New Roman" w:hAnsi="Times New Roman" w:cs="Times New Roman"/>
          <w:rPrChange w:id="98" w:author="Jujia Li" w:date="2025-07-22T08:34:00Z" w16du:dateUtc="2025-07-22T13:34:00Z">
            <w:rPr>
              <w:ins w:id="99" w:author="Jujia Li" w:date="2025-07-22T08:34:00Z"/>
              <w:rFonts w:ascii="Times New Roman" w:hAnsi="Times New Roman" w:cs="Times New Roman"/>
              <w:b/>
              <w:bCs/>
            </w:rPr>
          </w:rPrChange>
        </w:rPr>
      </w:pPr>
      <w:ins w:id="100" w:author="Jujia Li" w:date="2025-07-22T08:34:00Z">
        <w:r w:rsidRPr="000002CC">
          <w:rPr>
            <w:rFonts w:ascii="Times New Roman" w:hAnsi="Times New Roman" w:cs="Times New Roman"/>
            <w:rPrChange w:id="101" w:author="Jujia Li" w:date="2025-07-22T08:34:00Z" w16du:dateUtc="2025-07-22T13:34:00Z">
              <w:rPr>
                <w:rFonts w:ascii="Times New Roman" w:hAnsi="Times New Roman" w:cs="Times New Roman"/>
                <w:b/>
                <w:bCs/>
              </w:rPr>
            </w:rPrChange>
          </w:rPr>
          <w:t xml:space="preserve">We moved Table 2. </w:t>
        </w:r>
        <w:r w:rsidRPr="000002CC">
          <w:rPr>
            <w:rFonts w:ascii="Times New Roman" w:hAnsi="Times New Roman" w:cs="Times New Roman"/>
            <w:i/>
            <w:iCs/>
            <w:rPrChange w:id="102" w:author="Jujia Li" w:date="2025-07-22T08:34:00Z" w16du:dateUtc="2025-07-22T13:34:00Z">
              <w:rPr>
                <w:rFonts w:ascii="Times New Roman" w:hAnsi="Times New Roman" w:cs="Times New Roman"/>
                <w:b/>
                <w:bCs/>
                <w:i/>
                <w:iCs/>
              </w:rPr>
            </w:rPrChange>
          </w:rPr>
          <w:t>Opioid Medication Consumption Analysis</w:t>
        </w:r>
        <w:r w:rsidRPr="000002CC">
          <w:rPr>
            <w:rFonts w:ascii="Times New Roman" w:hAnsi="Times New Roman" w:cs="Times New Roman"/>
            <w:rPrChange w:id="103" w:author="Jujia Li" w:date="2025-07-22T08:34:00Z" w16du:dateUtc="2025-07-22T13:34:00Z">
              <w:rPr>
                <w:rFonts w:ascii="Times New Roman" w:hAnsi="Times New Roman" w:cs="Times New Roman"/>
                <w:b/>
                <w:bCs/>
              </w:rPr>
            </w:rPrChange>
          </w:rPr>
          <w:t xml:space="preserve"> back from Appendix.</w:t>
        </w:r>
      </w:ins>
    </w:p>
    <w:p w14:paraId="46B403BE" w14:textId="77777777" w:rsidR="000002CC" w:rsidRPr="000002CC" w:rsidRDefault="000002CC" w:rsidP="000002CC">
      <w:pPr>
        <w:numPr>
          <w:ilvl w:val="0"/>
          <w:numId w:val="13"/>
        </w:numPr>
        <w:spacing w:after="120" w:line="360" w:lineRule="auto"/>
        <w:contextualSpacing/>
        <w:rPr>
          <w:ins w:id="104" w:author="Jujia Li" w:date="2025-07-22T08:34:00Z"/>
          <w:rFonts w:ascii="Times New Roman" w:hAnsi="Times New Roman" w:cs="Times New Roman"/>
          <w:rPrChange w:id="105" w:author="Jujia Li" w:date="2025-07-22T08:34:00Z" w16du:dateUtc="2025-07-22T13:34:00Z">
            <w:rPr>
              <w:ins w:id="106" w:author="Jujia Li" w:date="2025-07-22T08:34:00Z"/>
              <w:rFonts w:ascii="Times New Roman" w:hAnsi="Times New Roman" w:cs="Times New Roman"/>
              <w:b/>
              <w:bCs/>
            </w:rPr>
          </w:rPrChange>
        </w:rPr>
      </w:pPr>
      <w:ins w:id="107" w:author="Jujia Li" w:date="2025-07-22T08:34:00Z">
        <w:r w:rsidRPr="000002CC">
          <w:rPr>
            <w:rFonts w:ascii="Times New Roman" w:hAnsi="Times New Roman" w:cs="Times New Roman"/>
            <w:rPrChange w:id="108" w:author="Jujia Li" w:date="2025-07-22T08:34:00Z" w16du:dateUtc="2025-07-22T13:34:00Z">
              <w:rPr>
                <w:rFonts w:ascii="Times New Roman" w:hAnsi="Times New Roman" w:cs="Times New Roman"/>
                <w:b/>
                <w:bCs/>
              </w:rPr>
            </w:rPrChange>
          </w:rPr>
          <w:t>We created spatiotemporal figures for both ER visit and ER visit per capita. Additionally, we created spatiotemporal figures for four medications both consumption and consumption rate (per capita). Please see Section 3. Spatiotemporal Analysis</w:t>
        </w:r>
      </w:ins>
    </w:p>
    <w:p w14:paraId="030072A2" w14:textId="77777777" w:rsidR="000002CC" w:rsidRPr="000002CC" w:rsidRDefault="000002CC" w:rsidP="000002CC">
      <w:pPr>
        <w:numPr>
          <w:ilvl w:val="0"/>
          <w:numId w:val="13"/>
        </w:numPr>
        <w:spacing w:after="120" w:line="360" w:lineRule="auto"/>
        <w:contextualSpacing/>
        <w:rPr>
          <w:ins w:id="109" w:author="Jujia Li" w:date="2025-07-22T08:34:00Z"/>
          <w:rFonts w:ascii="Times New Roman" w:hAnsi="Times New Roman" w:cs="Times New Roman"/>
          <w:rPrChange w:id="110" w:author="Jujia Li" w:date="2025-07-22T08:34:00Z" w16du:dateUtc="2025-07-22T13:34:00Z">
            <w:rPr>
              <w:ins w:id="111" w:author="Jujia Li" w:date="2025-07-22T08:34:00Z"/>
              <w:rFonts w:ascii="Times New Roman" w:hAnsi="Times New Roman" w:cs="Times New Roman"/>
              <w:b/>
              <w:bCs/>
            </w:rPr>
          </w:rPrChange>
        </w:rPr>
      </w:pPr>
      <w:ins w:id="112" w:author="Jujia Li" w:date="2025-07-22T08:34:00Z">
        <w:r w:rsidRPr="000002CC">
          <w:rPr>
            <w:rFonts w:ascii="Times New Roman" w:hAnsi="Times New Roman" w:cs="Times New Roman"/>
            <w:rPrChange w:id="113" w:author="Jujia Li" w:date="2025-07-22T08:34:00Z" w16du:dateUtc="2025-07-22T13:34:00Z">
              <w:rPr>
                <w:rFonts w:ascii="Times New Roman" w:hAnsi="Times New Roman" w:cs="Times New Roman"/>
                <w:b/>
                <w:bCs/>
              </w:rPr>
            </w:rPrChange>
          </w:rPr>
          <w:t xml:space="preserve">Potential study we can do with sdmTMB package: </w:t>
        </w:r>
      </w:ins>
    </w:p>
    <w:p w14:paraId="433A65D3" w14:textId="77777777" w:rsidR="000002CC" w:rsidRPr="000002CC" w:rsidRDefault="000002CC" w:rsidP="000002CC">
      <w:pPr>
        <w:numPr>
          <w:ilvl w:val="1"/>
          <w:numId w:val="13"/>
        </w:numPr>
        <w:spacing w:after="120" w:line="360" w:lineRule="auto"/>
        <w:contextualSpacing/>
        <w:rPr>
          <w:ins w:id="114" w:author="Jujia Li" w:date="2025-07-22T08:34:00Z"/>
          <w:rFonts w:ascii="Times New Roman" w:hAnsi="Times New Roman" w:cs="Times New Roman"/>
          <w:rPrChange w:id="115" w:author="Jujia Li" w:date="2025-07-22T08:34:00Z" w16du:dateUtc="2025-07-22T13:34:00Z">
            <w:rPr>
              <w:ins w:id="116" w:author="Jujia Li" w:date="2025-07-22T08:34:00Z"/>
              <w:rFonts w:ascii="Times New Roman" w:hAnsi="Times New Roman" w:cs="Times New Roman"/>
              <w:b/>
              <w:bCs/>
            </w:rPr>
          </w:rPrChange>
        </w:rPr>
      </w:pPr>
      <w:ins w:id="117" w:author="Jujia Li" w:date="2025-07-22T08:34:00Z">
        <w:r w:rsidRPr="000002CC">
          <w:rPr>
            <w:rFonts w:ascii="Times New Roman" w:hAnsi="Times New Roman" w:cs="Times New Roman"/>
            <w:rPrChange w:id="118" w:author="Jujia Li" w:date="2025-07-22T08:34:00Z" w16du:dateUtc="2025-07-22T13:34:00Z">
              <w:rPr>
                <w:rFonts w:ascii="Times New Roman" w:hAnsi="Times New Roman" w:cs="Times New Roman"/>
                <w:b/>
                <w:bCs/>
              </w:rPr>
            </w:rPrChange>
          </w:rPr>
          <w:t>Spatiotemporal Modeling of Counts or Rates</w:t>
        </w:r>
      </w:ins>
    </w:p>
    <w:p w14:paraId="3261399B" w14:textId="77777777" w:rsidR="000002CC" w:rsidRPr="000002CC" w:rsidRDefault="000002CC" w:rsidP="000002CC">
      <w:pPr>
        <w:numPr>
          <w:ilvl w:val="1"/>
          <w:numId w:val="13"/>
        </w:numPr>
        <w:spacing w:after="120" w:line="360" w:lineRule="auto"/>
        <w:contextualSpacing/>
        <w:rPr>
          <w:ins w:id="119" w:author="Jujia Li" w:date="2025-07-22T08:34:00Z"/>
          <w:rFonts w:ascii="Times New Roman" w:hAnsi="Times New Roman" w:cs="Times New Roman"/>
          <w:rPrChange w:id="120" w:author="Jujia Li" w:date="2025-07-22T08:34:00Z" w16du:dateUtc="2025-07-22T13:34:00Z">
            <w:rPr>
              <w:ins w:id="121" w:author="Jujia Li" w:date="2025-07-22T08:34:00Z"/>
              <w:rFonts w:ascii="Times New Roman" w:hAnsi="Times New Roman" w:cs="Times New Roman"/>
              <w:b/>
              <w:bCs/>
            </w:rPr>
          </w:rPrChange>
        </w:rPr>
      </w:pPr>
      <w:ins w:id="122" w:author="Jujia Li" w:date="2025-07-22T08:34:00Z">
        <w:r w:rsidRPr="000002CC">
          <w:rPr>
            <w:rFonts w:ascii="Times New Roman" w:hAnsi="Times New Roman" w:cs="Times New Roman"/>
            <w:rPrChange w:id="123" w:author="Jujia Li" w:date="2025-07-22T08:34:00Z" w16du:dateUtc="2025-07-22T13:34:00Z">
              <w:rPr>
                <w:rFonts w:ascii="Times New Roman" w:hAnsi="Times New Roman" w:cs="Times New Roman"/>
                <w:b/>
                <w:bCs/>
              </w:rPr>
            </w:rPrChange>
          </w:rPr>
          <w:t>Predictive Mapping</w:t>
        </w:r>
      </w:ins>
    </w:p>
    <w:p w14:paraId="56EBB3A4" w14:textId="77777777" w:rsidR="000002CC" w:rsidRPr="000002CC" w:rsidRDefault="000002CC" w:rsidP="000002CC">
      <w:pPr>
        <w:numPr>
          <w:ilvl w:val="1"/>
          <w:numId w:val="13"/>
        </w:numPr>
        <w:spacing w:after="120" w:line="360" w:lineRule="auto"/>
        <w:contextualSpacing/>
        <w:rPr>
          <w:ins w:id="124" w:author="Jujia Li" w:date="2025-07-22T08:34:00Z"/>
          <w:rFonts w:ascii="Times New Roman" w:hAnsi="Times New Roman" w:cs="Times New Roman"/>
          <w:rPrChange w:id="125" w:author="Jujia Li" w:date="2025-07-22T08:34:00Z" w16du:dateUtc="2025-07-22T13:34:00Z">
            <w:rPr>
              <w:ins w:id="126" w:author="Jujia Li" w:date="2025-07-22T08:34:00Z"/>
              <w:rFonts w:ascii="Times New Roman" w:hAnsi="Times New Roman" w:cs="Times New Roman"/>
              <w:b/>
              <w:bCs/>
            </w:rPr>
          </w:rPrChange>
        </w:rPr>
      </w:pPr>
      <w:ins w:id="127" w:author="Jujia Li" w:date="2025-07-22T08:34:00Z">
        <w:r w:rsidRPr="000002CC">
          <w:rPr>
            <w:rFonts w:ascii="Times New Roman" w:hAnsi="Times New Roman" w:cs="Times New Roman"/>
            <w:rPrChange w:id="128" w:author="Jujia Li" w:date="2025-07-22T08:34:00Z" w16du:dateUtc="2025-07-22T13:34:00Z">
              <w:rPr>
                <w:rFonts w:ascii="Times New Roman" w:hAnsi="Times New Roman" w:cs="Times New Roman"/>
                <w:b/>
                <w:bCs/>
              </w:rPr>
            </w:rPrChange>
          </w:rPr>
          <w:t>Estimate Spatial Fields (Hotspots and Coldspots): Extract the spatial random field, which can highlight counties with systematically high or low risk—adjusted for covariates like population or year.</w:t>
        </w:r>
      </w:ins>
    </w:p>
    <w:p w14:paraId="1C86E682" w14:textId="77777777" w:rsidR="000002CC" w:rsidRDefault="000002CC">
      <w:pPr>
        <w:rPr>
          <w:ins w:id="129" w:author="Jujia Li" w:date="2025-07-22T08:35:00Z" w16du:dateUtc="2025-07-22T13:35:00Z"/>
          <w:rFonts w:ascii="Times New Roman" w:hAnsi="Times New Roman" w:cs="Times New Roman"/>
          <w:b/>
          <w:bCs/>
        </w:rPr>
      </w:pPr>
      <w:ins w:id="130" w:author="Jujia Li" w:date="2025-07-22T08:35:00Z" w16du:dateUtc="2025-07-22T13:35:00Z">
        <w:r>
          <w:rPr>
            <w:rFonts w:ascii="Times New Roman" w:hAnsi="Times New Roman" w:cs="Times New Roman"/>
            <w:b/>
            <w:bCs/>
          </w:rPr>
          <w:br w:type="page"/>
        </w:r>
      </w:ins>
    </w:p>
    <w:p w14:paraId="62804278" w14:textId="66302A4C" w:rsidR="003009A1" w:rsidRPr="0050444E" w:rsidDel="000002CC" w:rsidRDefault="003009A1">
      <w:pPr>
        <w:spacing w:after="120" w:line="360" w:lineRule="auto"/>
        <w:contextualSpacing/>
        <w:rPr>
          <w:del w:id="131" w:author="Jujia Li" w:date="2025-07-22T08:34:00Z" w16du:dateUtc="2025-07-22T13:34:00Z"/>
          <w:rFonts w:ascii="Times New Roman" w:hAnsi="Times New Roman" w:cs="Times New Roman"/>
          <w:b/>
          <w:bCs/>
        </w:rPr>
        <w:pPrChange w:id="132" w:author="Jujia Li" w:date="2025-07-21T17:51:00Z" w16du:dateUtc="2025-07-21T22:51:00Z">
          <w:pPr/>
        </w:pPrChange>
      </w:pPr>
      <w:del w:id="133" w:author="Jujia Li" w:date="2025-07-22T08:34:00Z" w16du:dateUtc="2025-07-22T13:34:00Z">
        <w:r w:rsidRPr="0050444E" w:rsidDel="000002CC">
          <w:rPr>
            <w:rFonts w:ascii="Times New Roman" w:hAnsi="Times New Roman" w:cs="Times New Roman"/>
            <w:b/>
            <w:bCs/>
          </w:rPr>
          <w:lastRenderedPageBreak/>
          <w:delText>6/24/2025 Update</w:delText>
        </w:r>
      </w:del>
    </w:p>
    <w:p w14:paraId="0B98827B" w14:textId="77777777" w:rsidR="003009A1" w:rsidRPr="003009A1" w:rsidDel="000002CC" w:rsidRDefault="003009A1">
      <w:pPr>
        <w:pStyle w:val="ListParagraph"/>
        <w:numPr>
          <w:ilvl w:val="0"/>
          <w:numId w:val="3"/>
        </w:numPr>
        <w:spacing w:after="120" w:line="360" w:lineRule="auto"/>
        <w:rPr>
          <w:del w:id="134" w:author="Jujia Li" w:date="2025-07-22T08:34:00Z" w16du:dateUtc="2025-07-22T13:34:00Z"/>
          <w:rFonts w:ascii="Times New Roman" w:hAnsi="Times New Roman" w:cs="Times New Roman"/>
        </w:rPr>
        <w:pPrChange w:id="135" w:author="Jujia Li" w:date="2025-07-21T17:51:00Z" w16du:dateUtc="2025-07-21T22:51:00Z">
          <w:pPr>
            <w:pStyle w:val="ListParagraph"/>
            <w:numPr>
              <w:numId w:val="3"/>
            </w:numPr>
            <w:ind w:hanging="360"/>
          </w:pPr>
        </w:pPrChange>
      </w:pPr>
      <w:del w:id="136" w:author="Jujia Li" w:date="2025-07-22T08:34:00Z" w16du:dateUtc="2025-07-22T13:34:00Z">
        <w:r w:rsidRPr="003009A1" w:rsidDel="000002CC">
          <w:rPr>
            <w:rFonts w:ascii="Times New Roman" w:hAnsi="Times New Roman" w:cs="Times New Roman"/>
          </w:rPr>
          <w:delText>Enabled Free Y-Axis Scaling by County</w:delText>
        </w:r>
      </w:del>
    </w:p>
    <w:p w14:paraId="4E2D8247" w14:textId="77777777" w:rsidR="003009A1" w:rsidRPr="003009A1" w:rsidDel="000002CC" w:rsidRDefault="003009A1">
      <w:pPr>
        <w:pStyle w:val="ListParagraph"/>
        <w:numPr>
          <w:ilvl w:val="0"/>
          <w:numId w:val="3"/>
        </w:numPr>
        <w:spacing w:after="120" w:line="360" w:lineRule="auto"/>
        <w:rPr>
          <w:del w:id="137" w:author="Jujia Li" w:date="2025-07-22T08:34:00Z" w16du:dateUtc="2025-07-22T13:34:00Z"/>
          <w:rFonts w:ascii="Times New Roman" w:hAnsi="Times New Roman" w:cs="Times New Roman"/>
        </w:rPr>
        <w:pPrChange w:id="138" w:author="Jujia Li" w:date="2025-07-21T17:51:00Z" w16du:dateUtc="2025-07-21T22:51:00Z">
          <w:pPr>
            <w:pStyle w:val="ListParagraph"/>
            <w:numPr>
              <w:numId w:val="3"/>
            </w:numPr>
            <w:ind w:hanging="360"/>
          </w:pPr>
        </w:pPrChange>
      </w:pPr>
      <w:del w:id="139" w:author="Jujia Li" w:date="2025-07-22T08:34:00Z" w16du:dateUtc="2025-07-22T13:34:00Z">
        <w:r w:rsidRPr="003009A1" w:rsidDel="000002CC">
          <w:rPr>
            <w:rFonts w:ascii="Times New Roman" w:hAnsi="Times New Roman" w:cs="Times New Roman"/>
          </w:rPr>
          <w:delText>Plotted Monthly ER Opioid Visits for Target Counties with Increasing Trends</w:delText>
        </w:r>
      </w:del>
    </w:p>
    <w:p w14:paraId="569668A3" w14:textId="77777777" w:rsidR="003009A1" w:rsidDel="000002CC" w:rsidRDefault="003009A1">
      <w:pPr>
        <w:pStyle w:val="ListParagraph"/>
        <w:numPr>
          <w:ilvl w:val="0"/>
          <w:numId w:val="3"/>
        </w:numPr>
        <w:spacing w:after="120" w:line="360" w:lineRule="auto"/>
        <w:rPr>
          <w:del w:id="140" w:author="Jujia Li" w:date="2025-07-22T08:34:00Z" w16du:dateUtc="2025-07-22T13:34:00Z"/>
          <w:rFonts w:ascii="Times New Roman" w:hAnsi="Times New Roman" w:cs="Times New Roman"/>
        </w:rPr>
        <w:pPrChange w:id="141" w:author="Jujia Li" w:date="2025-07-21T17:51:00Z" w16du:dateUtc="2025-07-21T22:51:00Z">
          <w:pPr>
            <w:pStyle w:val="ListParagraph"/>
            <w:numPr>
              <w:numId w:val="3"/>
            </w:numPr>
            <w:ind w:hanging="360"/>
          </w:pPr>
        </w:pPrChange>
      </w:pPr>
      <w:del w:id="142" w:author="Jujia Li" w:date="2025-07-22T08:34:00Z" w16du:dateUtc="2025-07-22T13:34:00Z">
        <w:r w:rsidRPr="003009A1" w:rsidDel="000002CC">
          <w:rPr>
            <w:rFonts w:ascii="Times New Roman" w:hAnsi="Times New Roman" w:cs="Times New Roman"/>
          </w:rPr>
          <w:delText>Separated Drug Consumption into Independent Plots</w:delText>
        </w:r>
      </w:del>
    </w:p>
    <w:p w14:paraId="470812CE" w14:textId="6E38727C" w:rsidR="00C06D61" w:rsidDel="000002CC" w:rsidRDefault="00C06D61">
      <w:pPr>
        <w:pStyle w:val="ListParagraph"/>
        <w:numPr>
          <w:ilvl w:val="0"/>
          <w:numId w:val="3"/>
        </w:numPr>
        <w:spacing w:after="120" w:line="360" w:lineRule="auto"/>
        <w:rPr>
          <w:del w:id="143" w:author="Jujia Li" w:date="2025-07-22T08:34:00Z" w16du:dateUtc="2025-07-22T13:34:00Z"/>
          <w:rFonts w:ascii="Times New Roman" w:hAnsi="Times New Roman" w:cs="Times New Roman"/>
        </w:rPr>
        <w:pPrChange w:id="144" w:author="Jujia Li" w:date="2025-07-21T17:51:00Z" w16du:dateUtc="2025-07-21T22:51:00Z">
          <w:pPr>
            <w:pStyle w:val="ListParagraph"/>
            <w:numPr>
              <w:numId w:val="3"/>
            </w:numPr>
            <w:ind w:hanging="360"/>
          </w:pPr>
        </w:pPrChange>
      </w:pPr>
      <w:del w:id="145" w:author="Jujia Li" w:date="2025-07-22T08:34:00Z" w16du:dateUtc="2025-07-22T13:34:00Z">
        <w:r w:rsidDel="000002CC">
          <w:rPr>
            <w:rFonts w:ascii="Times New Roman" w:hAnsi="Times New Roman" w:cs="Times New Roman"/>
          </w:rPr>
          <w:delText>To reduce big number, changed the y-axis scale “Total Cases (Million)”</w:delText>
        </w:r>
      </w:del>
    </w:p>
    <w:p w14:paraId="06CCC8C1" w14:textId="77777777" w:rsidR="003009A1" w:rsidDel="000002CC" w:rsidRDefault="003009A1">
      <w:pPr>
        <w:pStyle w:val="ListParagraph"/>
        <w:numPr>
          <w:ilvl w:val="0"/>
          <w:numId w:val="3"/>
        </w:numPr>
        <w:spacing w:after="120" w:line="360" w:lineRule="auto"/>
        <w:rPr>
          <w:del w:id="146" w:author="Jujia Li" w:date="2025-07-22T08:34:00Z" w16du:dateUtc="2025-07-22T13:34:00Z"/>
          <w:rFonts w:ascii="Times New Roman" w:hAnsi="Times New Roman" w:cs="Times New Roman"/>
        </w:rPr>
        <w:pPrChange w:id="147" w:author="Jujia Li" w:date="2025-07-21T17:51:00Z" w16du:dateUtc="2025-07-21T22:51:00Z">
          <w:pPr>
            <w:pStyle w:val="ListParagraph"/>
            <w:numPr>
              <w:numId w:val="3"/>
            </w:numPr>
            <w:ind w:hanging="360"/>
          </w:pPr>
        </w:pPrChange>
      </w:pPr>
      <w:del w:id="148" w:author="Jujia Li" w:date="2025-07-22T08:34:00Z" w16du:dateUtc="2025-07-22T13:34:00Z">
        <w:r w:rsidRPr="003009A1" w:rsidDel="000002CC">
          <w:rPr>
            <w:rFonts w:ascii="Times New Roman" w:hAnsi="Times New Roman" w:cs="Times New Roman"/>
          </w:rPr>
          <w:delText>Terminology Updated: “West” Changed to “Northwest”</w:delText>
        </w:r>
      </w:del>
    </w:p>
    <w:p w14:paraId="478DAB78" w14:textId="77777777" w:rsidR="003009A1" w:rsidDel="000002CC" w:rsidRDefault="003009A1">
      <w:pPr>
        <w:pStyle w:val="ListParagraph"/>
        <w:numPr>
          <w:ilvl w:val="0"/>
          <w:numId w:val="3"/>
        </w:numPr>
        <w:spacing w:after="120" w:line="360" w:lineRule="auto"/>
        <w:rPr>
          <w:del w:id="149" w:author="Jujia Li" w:date="2025-07-22T08:34:00Z" w16du:dateUtc="2025-07-22T13:34:00Z"/>
          <w:rFonts w:ascii="Times New Roman" w:hAnsi="Times New Roman" w:cs="Times New Roman"/>
        </w:rPr>
        <w:pPrChange w:id="150" w:author="Jujia Li" w:date="2025-07-21T17:51:00Z" w16du:dateUtc="2025-07-21T22:51:00Z">
          <w:pPr>
            <w:pStyle w:val="ListParagraph"/>
            <w:numPr>
              <w:numId w:val="3"/>
            </w:numPr>
            <w:ind w:hanging="360"/>
          </w:pPr>
        </w:pPrChange>
      </w:pPr>
      <w:del w:id="151" w:author="Jujia Li" w:date="2025-07-22T08:34:00Z" w16du:dateUtc="2025-07-22T13:34:00Z">
        <w:r w:rsidRPr="003009A1" w:rsidDel="000002CC">
          <w:rPr>
            <w:rFonts w:ascii="Times New Roman" w:hAnsi="Times New Roman" w:cs="Times New Roman"/>
          </w:rPr>
          <w:delText>Plotted Monthly Drug Consumption for Selected Counties with Increasing Trends</w:delText>
        </w:r>
      </w:del>
    </w:p>
    <w:p w14:paraId="5F62EB3C" w14:textId="1657F639" w:rsidR="003009A1" w:rsidRPr="003009A1" w:rsidDel="000002CC" w:rsidRDefault="003009A1">
      <w:pPr>
        <w:pStyle w:val="ListParagraph"/>
        <w:numPr>
          <w:ilvl w:val="0"/>
          <w:numId w:val="3"/>
        </w:numPr>
        <w:spacing w:after="120" w:line="360" w:lineRule="auto"/>
        <w:rPr>
          <w:del w:id="152" w:author="Jujia Li" w:date="2025-07-22T08:34:00Z" w16du:dateUtc="2025-07-22T13:34:00Z"/>
          <w:rFonts w:ascii="Times New Roman" w:hAnsi="Times New Roman" w:cs="Times New Roman"/>
        </w:rPr>
        <w:pPrChange w:id="153" w:author="Jujia Li" w:date="2025-07-21T17:51:00Z" w16du:dateUtc="2025-07-21T22:51:00Z">
          <w:pPr>
            <w:pStyle w:val="ListParagraph"/>
            <w:numPr>
              <w:numId w:val="3"/>
            </w:numPr>
            <w:ind w:hanging="360"/>
          </w:pPr>
        </w:pPrChange>
      </w:pPr>
      <w:del w:id="154" w:author="Jujia Li" w:date="2025-07-22T08:34:00Z" w16du:dateUtc="2025-07-22T13:34:00Z">
        <w:r w:rsidRPr="003009A1" w:rsidDel="000002CC">
          <w:rPr>
            <w:rFonts w:ascii="Times New Roman" w:hAnsi="Times New Roman" w:cs="Times New Roman"/>
          </w:rPr>
          <w:delText>Initial Observations and Interpretation Added</w:delText>
        </w:r>
      </w:del>
    </w:p>
    <w:p w14:paraId="610F78E1" w14:textId="03645FC8" w:rsidR="00991C9D" w:rsidRPr="0088188D" w:rsidDel="000002CC" w:rsidRDefault="00E65590">
      <w:pPr>
        <w:spacing w:after="120" w:line="360" w:lineRule="auto"/>
        <w:contextualSpacing/>
        <w:rPr>
          <w:del w:id="155" w:author="Jujia Li" w:date="2025-07-22T08:34:00Z" w16du:dateUtc="2025-07-22T13:34:00Z"/>
          <w:rFonts w:ascii="Times New Roman" w:hAnsi="Times New Roman" w:cs="Times New Roman"/>
          <w:i/>
          <w:iCs/>
        </w:rPr>
        <w:pPrChange w:id="156" w:author="Jujia Li" w:date="2025-07-21T17:51:00Z" w16du:dateUtc="2025-07-21T22:51:00Z">
          <w:pPr/>
        </w:pPrChange>
      </w:pPr>
      <w:del w:id="157" w:author="Jujia Li" w:date="2025-07-22T08:34:00Z" w16du:dateUtc="2025-07-22T13:34:00Z">
        <w:r w:rsidDel="000002CC">
          <w:rPr>
            <w:rFonts w:ascii="Times New Roman" w:hAnsi="Times New Roman" w:cs="Times New Roman"/>
            <w:b/>
            <w:bCs/>
          </w:rPr>
          <w:delText>7</w:delText>
        </w:r>
        <w:r w:rsidRPr="0050444E" w:rsidDel="000002CC">
          <w:rPr>
            <w:rFonts w:ascii="Times New Roman" w:hAnsi="Times New Roman" w:cs="Times New Roman"/>
            <w:b/>
            <w:bCs/>
          </w:rPr>
          <w:delText>/</w:delText>
        </w:r>
        <w:r w:rsidR="00062F15" w:rsidDel="000002CC">
          <w:rPr>
            <w:rFonts w:ascii="Times New Roman" w:hAnsi="Times New Roman" w:cs="Times New Roman"/>
            <w:b/>
            <w:bCs/>
          </w:rPr>
          <w:delText>4</w:delText>
        </w:r>
        <w:r w:rsidRPr="0050444E" w:rsidDel="000002CC">
          <w:rPr>
            <w:rFonts w:ascii="Times New Roman" w:hAnsi="Times New Roman" w:cs="Times New Roman"/>
            <w:b/>
            <w:bCs/>
          </w:rPr>
          <w:delText>/2025 Update</w:delText>
        </w:r>
      </w:del>
    </w:p>
    <w:p w14:paraId="61A92026" w14:textId="77777777" w:rsidR="007825B0" w:rsidRPr="007825B0" w:rsidDel="000002CC" w:rsidRDefault="007825B0">
      <w:pPr>
        <w:pStyle w:val="ListParagraph"/>
        <w:numPr>
          <w:ilvl w:val="0"/>
          <w:numId w:val="8"/>
        </w:numPr>
        <w:spacing w:after="120" w:line="360" w:lineRule="auto"/>
        <w:rPr>
          <w:del w:id="158" w:author="Jujia Li" w:date="2025-07-22T08:34:00Z" w16du:dateUtc="2025-07-22T13:34:00Z"/>
          <w:rFonts w:ascii="Times New Roman" w:hAnsi="Times New Roman" w:cs="Times New Roman"/>
          <w:b/>
          <w:bCs/>
        </w:rPr>
        <w:pPrChange w:id="159" w:author="Jujia Li" w:date="2025-07-21T17:51:00Z" w16du:dateUtc="2025-07-21T22:51:00Z">
          <w:pPr>
            <w:pStyle w:val="ListParagraph"/>
            <w:numPr>
              <w:numId w:val="8"/>
            </w:numPr>
            <w:tabs>
              <w:tab w:val="num" w:pos="720"/>
            </w:tabs>
            <w:ind w:hanging="360"/>
          </w:pPr>
        </w:pPrChange>
      </w:pPr>
      <w:del w:id="160" w:author="Jujia Li" w:date="2025-07-22T08:34:00Z" w16du:dateUtc="2025-07-22T13:34:00Z">
        <w:r w:rsidRPr="007825B0" w:rsidDel="000002CC">
          <w:rPr>
            <w:rFonts w:ascii="Times New Roman" w:hAnsi="Times New Roman" w:cs="Times New Roman"/>
            <w:b/>
            <w:bCs/>
          </w:rPr>
          <w:delText>All of the histogram charts should ideally share the same Y-axis scale.</w:delText>
        </w:r>
      </w:del>
    </w:p>
    <w:p w14:paraId="5B6B7C95" w14:textId="77777777" w:rsidR="007825B0" w:rsidDel="000002CC" w:rsidRDefault="007825B0">
      <w:pPr>
        <w:pStyle w:val="ListParagraph"/>
        <w:spacing w:after="120" w:line="360" w:lineRule="auto"/>
        <w:ind w:firstLine="720"/>
        <w:rPr>
          <w:del w:id="161" w:author="Jujia Li" w:date="2025-07-22T08:34:00Z" w16du:dateUtc="2025-07-22T13:34:00Z"/>
          <w:rFonts w:ascii="Times New Roman" w:hAnsi="Times New Roman" w:cs="Times New Roman"/>
          <w:i/>
          <w:iCs/>
        </w:rPr>
        <w:pPrChange w:id="162" w:author="Jujia Li" w:date="2025-07-21T17:51:00Z" w16du:dateUtc="2025-07-21T22:51:00Z">
          <w:pPr>
            <w:pStyle w:val="ListParagraph"/>
            <w:ind w:firstLine="720"/>
          </w:pPr>
        </w:pPrChange>
      </w:pPr>
      <w:del w:id="163" w:author="Jujia Li" w:date="2025-07-22T08:34:00Z" w16du:dateUtc="2025-07-22T13:34:00Z">
        <w:r w:rsidRPr="00DC2C62" w:rsidDel="000002CC">
          <w:rPr>
            <w:rFonts w:ascii="Times New Roman" w:hAnsi="Times New Roman" w:cs="Times New Roman"/>
            <w:i/>
            <w:iCs/>
          </w:rPr>
          <w:delText>I have changed all of the histogram charts to the same Y-axis scale.</w:delText>
        </w:r>
      </w:del>
    </w:p>
    <w:p w14:paraId="30432C05" w14:textId="77777777" w:rsidR="007825B0" w:rsidRPr="007825B0" w:rsidDel="000002CC" w:rsidRDefault="007825B0">
      <w:pPr>
        <w:pStyle w:val="ListParagraph"/>
        <w:spacing w:after="120" w:line="360" w:lineRule="auto"/>
        <w:rPr>
          <w:del w:id="164" w:author="Jujia Li" w:date="2025-07-22T08:34:00Z" w16du:dateUtc="2025-07-22T13:34:00Z"/>
          <w:rFonts w:ascii="Times New Roman" w:hAnsi="Times New Roman" w:cs="Times New Roman"/>
        </w:rPr>
        <w:pPrChange w:id="165" w:author="Jujia Li" w:date="2025-07-21T17:51:00Z" w16du:dateUtc="2025-07-21T22:51:00Z">
          <w:pPr>
            <w:pStyle w:val="ListParagraph"/>
          </w:pPr>
        </w:pPrChange>
      </w:pPr>
    </w:p>
    <w:p w14:paraId="1BFC89F8" w14:textId="77777777" w:rsidR="007825B0" w:rsidRPr="007825B0" w:rsidDel="000002CC" w:rsidRDefault="007825B0">
      <w:pPr>
        <w:pStyle w:val="ListParagraph"/>
        <w:numPr>
          <w:ilvl w:val="0"/>
          <w:numId w:val="9"/>
        </w:numPr>
        <w:spacing w:after="120" w:line="360" w:lineRule="auto"/>
        <w:rPr>
          <w:del w:id="166" w:author="Jujia Li" w:date="2025-07-22T08:34:00Z" w16du:dateUtc="2025-07-22T13:34:00Z"/>
          <w:rFonts w:ascii="Times New Roman" w:hAnsi="Times New Roman" w:cs="Times New Roman"/>
          <w:b/>
          <w:bCs/>
        </w:rPr>
        <w:pPrChange w:id="167" w:author="Jujia Li" w:date="2025-07-21T17:51:00Z" w16du:dateUtc="2025-07-21T22:51:00Z">
          <w:pPr>
            <w:pStyle w:val="ListParagraph"/>
            <w:numPr>
              <w:numId w:val="9"/>
            </w:numPr>
            <w:tabs>
              <w:tab w:val="num" w:pos="720"/>
            </w:tabs>
            <w:ind w:hanging="360"/>
          </w:pPr>
        </w:pPrChange>
      </w:pPr>
      <w:del w:id="168" w:author="Jujia Li" w:date="2025-07-22T08:34:00Z" w16du:dateUtc="2025-07-22T13:34:00Z">
        <w:r w:rsidRPr="007825B0" w:rsidDel="000002CC">
          <w:rPr>
            <w:rFonts w:ascii="Times New Roman" w:hAnsi="Times New Roman" w:cs="Times New Roman"/>
            <w:b/>
            <w:bCs/>
          </w:rPr>
          <w:delText>I’m not sure what he means by “per capita”—is it visits per person? If not, it would be better to compute everything as rates (i.e., visits per person and drug consumption per person) and then run Moran’s I and Getis‐Ord on those rates to see if the results become more significant.</w:delText>
        </w:r>
      </w:del>
    </w:p>
    <w:p w14:paraId="6DFE883F" w14:textId="13C9DAEA" w:rsidR="007825B0" w:rsidRPr="007825B0" w:rsidDel="000002CC" w:rsidRDefault="007825B0">
      <w:pPr>
        <w:pStyle w:val="ListParagraph"/>
        <w:spacing w:after="120" w:line="360" w:lineRule="auto"/>
        <w:ind w:firstLine="720"/>
        <w:rPr>
          <w:del w:id="169" w:author="Jujia Li" w:date="2025-07-22T08:34:00Z" w16du:dateUtc="2025-07-22T13:34:00Z"/>
          <w:rFonts w:ascii="Times New Roman" w:hAnsi="Times New Roman" w:cs="Times New Roman"/>
        </w:rPr>
        <w:pPrChange w:id="170" w:author="Jujia Li" w:date="2025-07-21T17:51:00Z" w16du:dateUtc="2025-07-21T22:51:00Z">
          <w:pPr>
            <w:pStyle w:val="ListParagraph"/>
            <w:ind w:firstLine="720"/>
          </w:pPr>
        </w:pPrChange>
      </w:pPr>
      <w:del w:id="171" w:author="Jujia Li" w:date="2025-07-22T08:34:00Z" w16du:dateUtc="2025-07-22T13:34:00Z">
        <w:r w:rsidRPr="0083356C" w:rsidDel="000002CC">
          <w:rPr>
            <w:rFonts w:ascii="Times New Roman" w:hAnsi="Times New Roman" w:cs="Times New Roman"/>
          </w:rPr>
          <w:delText>Dr. Yao</w:delText>
        </w:r>
        <w:r w:rsidRPr="007825B0" w:rsidDel="000002CC">
          <w:rPr>
            <w:rFonts w:ascii="Times New Roman" w:hAnsi="Times New Roman" w:cs="Times New Roman"/>
          </w:rPr>
          <w:delText xml:space="preserve"> comment: Do we have the seperated tables for total sums and sums per person?  If so, please categorize them.</w:delText>
        </w:r>
      </w:del>
    </w:p>
    <w:p w14:paraId="1919E898" w14:textId="5B8B51B8" w:rsidR="007825B0" w:rsidDel="000002CC" w:rsidRDefault="00BD364D">
      <w:pPr>
        <w:pStyle w:val="ListParagraph"/>
        <w:spacing w:after="120" w:line="360" w:lineRule="auto"/>
        <w:ind w:firstLine="720"/>
        <w:rPr>
          <w:del w:id="172" w:author="Jujia Li" w:date="2025-07-22T08:34:00Z" w16du:dateUtc="2025-07-22T13:34:00Z"/>
          <w:rFonts w:ascii="Times New Roman" w:hAnsi="Times New Roman" w:cs="Times New Roman"/>
          <w:i/>
          <w:iCs/>
        </w:rPr>
        <w:pPrChange w:id="173" w:author="Jujia Li" w:date="2025-07-21T17:51:00Z" w16du:dateUtc="2025-07-21T22:51:00Z">
          <w:pPr>
            <w:pStyle w:val="ListParagraph"/>
            <w:ind w:firstLine="720"/>
          </w:pPr>
        </w:pPrChange>
      </w:pPr>
      <w:del w:id="174" w:author="Jujia Li" w:date="2025-07-22T08:34:00Z" w16du:dateUtc="2025-07-22T13:34:00Z">
        <w:r w:rsidDel="000002CC">
          <w:rPr>
            <w:rFonts w:ascii="Times New Roman" w:hAnsi="Times New Roman" w:cs="Times New Roman"/>
            <w:i/>
            <w:iCs/>
          </w:rPr>
          <w:delText>To answer Dr. Hu’s question, “per capita” here is visit per 1</w:delText>
        </w:r>
        <w:r w:rsidR="00FB5751" w:rsidDel="000002CC">
          <w:rPr>
            <w:rFonts w:ascii="Times New Roman" w:hAnsi="Times New Roman" w:cs="Times New Roman"/>
            <w:i/>
            <w:iCs/>
          </w:rPr>
          <w:delText>0</w:delText>
        </w:r>
        <w:r w:rsidDel="000002CC">
          <w:rPr>
            <w:rFonts w:ascii="Times New Roman" w:hAnsi="Times New Roman" w:cs="Times New Roman"/>
            <w:i/>
            <w:iCs/>
          </w:rPr>
          <w:delText xml:space="preserve">0,000 </w:delText>
        </w:r>
        <w:r w:rsidR="00ED4F1E" w:rsidDel="000002CC">
          <w:rPr>
            <w:rFonts w:ascii="Times New Roman" w:hAnsi="Times New Roman" w:cs="Times New Roman"/>
            <w:i/>
            <w:iCs/>
          </w:rPr>
          <w:delText>residents</w:delText>
        </w:r>
        <w:r w:rsidDel="000002CC">
          <w:rPr>
            <w:rFonts w:ascii="Times New Roman" w:hAnsi="Times New Roman" w:cs="Times New Roman"/>
            <w:i/>
            <w:iCs/>
          </w:rPr>
          <w:delText xml:space="preserve"> in new</w:delText>
        </w:r>
        <w:r w:rsidR="007825B0" w:rsidDel="000002CC">
          <w:rPr>
            <w:rFonts w:ascii="Times New Roman" w:hAnsi="Times New Roman" w:cs="Times New Roman"/>
            <w:i/>
            <w:iCs/>
          </w:rPr>
          <w:delText xml:space="preserve"> a</w:delText>
        </w:r>
        <w:r w:rsidR="007825B0" w:rsidRPr="00DC2C62" w:rsidDel="000002CC">
          <w:rPr>
            <w:rFonts w:ascii="Times New Roman" w:hAnsi="Times New Roman" w:cs="Times New Roman"/>
            <w:i/>
            <w:iCs/>
          </w:rPr>
          <w:delText>dd</w:delText>
        </w:r>
        <w:r w:rsidR="007825B0" w:rsidDel="000002CC">
          <w:rPr>
            <w:rFonts w:ascii="Times New Roman" w:hAnsi="Times New Roman" w:cs="Times New Roman"/>
            <w:i/>
            <w:iCs/>
          </w:rPr>
          <w:delText>ed</w:delText>
        </w:r>
        <w:r w:rsidR="007825B0" w:rsidRPr="00DC2C62" w:rsidDel="000002CC">
          <w:rPr>
            <w:rFonts w:ascii="Times New Roman" w:hAnsi="Times New Roman" w:cs="Times New Roman"/>
            <w:i/>
            <w:iCs/>
          </w:rPr>
          <w:delText xml:space="preserve"> Figure </w:delText>
        </w:r>
        <w:r w:rsidR="00F7293D" w:rsidDel="000002CC">
          <w:rPr>
            <w:rFonts w:ascii="Times New Roman" w:hAnsi="Times New Roman" w:cs="Times New Roman"/>
            <w:i/>
            <w:iCs/>
          </w:rPr>
          <w:delText>2</w:delText>
        </w:r>
        <w:r w:rsidR="00482CA6" w:rsidDel="000002CC">
          <w:rPr>
            <w:rFonts w:ascii="Times New Roman" w:hAnsi="Times New Roman" w:cs="Times New Roman"/>
            <w:i/>
            <w:iCs/>
          </w:rPr>
          <w:delText>,</w:delText>
        </w:r>
        <w:r w:rsidR="00F7293D" w:rsidRPr="00F7293D" w:rsidDel="000002CC">
          <w:delText xml:space="preserve"> </w:delText>
        </w:r>
        <w:r w:rsidR="00482CA6" w:rsidRPr="00482CA6" w:rsidDel="000002CC">
          <w:rPr>
            <w:rFonts w:ascii="Times New Roman" w:hAnsi="Times New Roman" w:cs="Times New Roman"/>
            <w:i/>
            <w:iCs/>
          </w:rPr>
          <w:delText>County-Level Trends in ER Opioid Visit Rates (per 100,000 Residents)</w:delText>
        </w:r>
        <w:r w:rsidR="007825B0" w:rsidRPr="00DC2C62" w:rsidDel="000002CC">
          <w:rPr>
            <w:rFonts w:ascii="Times New Roman" w:hAnsi="Times New Roman" w:cs="Times New Roman"/>
            <w:i/>
            <w:iCs/>
          </w:rPr>
          <w:delText>, which is an ideal alternative of Annual ER Opioid Visits by County. It offers a balance between clear trends and fixed scale.</w:delText>
        </w:r>
        <w:r w:rsidDel="000002CC">
          <w:rPr>
            <w:rFonts w:ascii="Times New Roman" w:hAnsi="Times New Roman" w:cs="Times New Roman"/>
            <w:i/>
            <w:iCs/>
          </w:rPr>
          <w:delText xml:space="preserve"> </w:delText>
        </w:r>
      </w:del>
    </w:p>
    <w:p w14:paraId="11DC87B3" w14:textId="6BFBCC03" w:rsidR="00BD364D" w:rsidRPr="00DC2C62" w:rsidDel="000002CC" w:rsidRDefault="00BD364D">
      <w:pPr>
        <w:pStyle w:val="ListParagraph"/>
        <w:spacing w:after="120" w:line="360" w:lineRule="auto"/>
        <w:ind w:firstLine="720"/>
        <w:rPr>
          <w:del w:id="175" w:author="Jujia Li" w:date="2025-07-22T08:34:00Z" w16du:dateUtc="2025-07-22T13:34:00Z"/>
          <w:rFonts w:ascii="Times New Roman" w:hAnsi="Times New Roman" w:cs="Times New Roman"/>
          <w:i/>
          <w:iCs/>
        </w:rPr>
        <w:pPrChange w:id="176" w:author="Jujia Li" w:date="2025-07-21T17:51:00Z" w16du:dateUtc="2025-07-21T22:51:00Z">
          <w:pPr>
            <w:pStyle w:val="ListParagraph"/>
            <w:ind w:firstLine="720"/>
          </w:pPr>
        </w:pPrChange>
      </w:pPr>
      <w:del w:id="177" w:author="Jujia Li" w:date="2025-07-22T08:34:00Z" w16du:dateUtc="2025-07-22T13:34:00Z">
        <w:r w:rsidDel="000002CC">
          <w:rPr>
            <w:rFonts w:ascii="Times New Roman" w:hAnsi="Times New Roman" w:cs="Times New Roman"/>
            <w:i/>
            <w:iCs/>
          </w:rPr>
          <w:delText xml:space="preserve">To Dr. Yao’s suggestion, I added </w:delText>
        </w:r>
        <w:r w:rsidR="00BB2B20" w:rsidDel="000002CC">
          <w:rPr>
            <w:rFonts w:ascii="Times New Roman" w:hAnsi="Times New Roman" w:cs="Times New Roman"/>
            <w:i/>
            <w:iCs/>
          </w:rPr>
          <w:delText>T</w:delText>
        </w:r>
        <w:r w:rsidDel="000002CC">
          <w:rPr>
            <w:rFonts w:ascii="Times New Roman" w:hAnsi="Times New Roman" w:cs="Times New Roman"/>
            <w:i/>
            <w:iCs/>
          </w:rPr>
          <w:delText>able</w:delText>
        </w:r>
        <w:r w:rsidR="00BB2B20" w:rsidDel="000002CC">
          <w:rPr>
            <w:rFonts w:ascii="Times New Roman" w:hAnsi="Times New Roman" w:cs="Times New Roman"/>
            <w:i/>
            <w:iCs/>
          </w:rPr>
          <w:delText xml:space="preserve"> 1</w:delText>
        </w:r>
        <w:r w:rsidR="00F42F30" w:rsidDel="000002CC">
          <w:rPr>
            <w:rFonts w:ascii="Times New Roman" w:hAnsi="Times New Roman" w:cs="Times New Roman"/>
            <w:i/>
            <w:iCs/>
          </w:rPr>
          <w:delText>,</w:delText>
        </w:r>
        <w:r w:rsidR="00F42F30" w:rsidRPr="00F42F30" w:rsidDel="000002CC">
          <w:delText xml:space="preserve"> </w:delText>
        </w:r>
        <w:r w:rsidR="00F42F30" w:rsidRPr="00F42F30" w:rsidDel="000002CC">
          <w:rPr>
            <w:rFonts w:ascii="Times New Roman" w:hAnsi="Times New Roman" w:cs="Times New Roman"/>
            <w:i/>
            <w:iCs/>
          </w:rPr>
          <w:delText>Summary of ER Opioid-Related Visits (Counts and Rates per 100,000 Residents) by County and Year (2016–2019)</w:delText>
        </w:r>
        <w:r w:rsidR="00F42F30" w:rsidDel="000002CC">
          <w:rPr>
            <w:rFonts w:ascii="Times New Roman" w:hAnsi="Times New Roman" w:cs="Times New Roman"/>
            <w:i/>
            <w:iCs/>
          </w:rPr>
          <w:delText>,</w:delText>
        </w:r>
        <w:r w:rsidDel="000002CC">
          <w:rPr>
            <w:rFonts w:ascii="Times New Roman" w:hAnsi="Times New Roman" w:cs="Times New Roman"/>
            <w:i/>
            <w:iCs/>
          </w:rPr>
          <w:delText xml:space="preserve"> for</w:delText>
        </w:r>
        <w:r w:rsidR="00BB2B20" w:rsidDel="000002CC">
          <w:rPr>
            <w:rFonts w:ascii="Times New Roman" w:hAnsi="Times New Roman" w:cs="Times New Roman"/>
            <w:i/>
            <w:iCs/>
          </w:rPr>
          <w:delText xml:space="preserve"> both</w:delText>
        </w:r>
        <w:r w:rsidDel="000002CC">
          <w:rPr>
            <w:rFonts w:ascii="Times New Roman" w:hAnsi="Times New Roman" w:cs="Times New Roman"/>
            <w:i/>
            <w:iCs/>
          </w:rPr>
          <w:delText xml:space="preserve"> total sums and sums per person. </w:delText>
        </w:r>
        <w:r w:rsidR="00BB2B20" w:rsidDel="000002CC">
          <w:rPr>
            <w:rFonts w:ascii="Times New Roman" w:hAnsi="Times New Roman" w:cs="Times New Roman"/>
            <w:i/>
            <w:iCs/>
          </w:rPr>
          <w:delText>If my understanding is incorrect, please let me know.</w:delText>
        </w:r>
      </w:del>
    </w:p>
    <w:p w14:paraId="58BDD74A" w14:textId="77777777" w:rsidR="007825B0" w:rsidRPr="007825B0" w:rsidDel="000002CC" w:rsidRDefault="007825B0">
      <w:pPr>
        <w:pStyle w:val="ListParagraph"/>
        <w:spacing w:after="120" w:line="360" w:lineRule="auto"/>
        <w:rPr>
          <w:del w:id="178" w:author="Jujia Li" w:date="2025-07-22T08:34:00Z" w16du:dateUtc="2025-07-22T13:34:00Z"/>
          <w:rFonts w:ascii="Times New Roman" w:hAnsi="Times New Roman" w:cs="Times New Roman"/>
        </w:rPr>
        <w:pPrChange w:id="179" w:author="Jujia Li" w:date="2025-07-21T17:51:00Z" w16du:dateUtc="2025-07-21T22:51:00Z">
          <w:pPr>
            <w:pStyle w:val="ListParagraph"/>
          </w:pPr>
        </w:pPrChange>
      </w:pPr>
    </w:p>
    <w:p w14:paraId="05F91C36" w14:textId="77777777" w:rsidR="007825B0" w:rsidRPr="007825B0" w:rsidDel="000002CC" w:rsidRDefault="007825B0">
      <w:pPr>
        <w:pStyle w:val="ListParagraph"/>
        <w:spacing w:after="120" w:line="360" w:lineRule="auto"/>
        <w:rPr>
          <w:del w:id="180" w:author="Jujia Li" w:date="2025-07-22T08:34:00Z" w16du:dateUtc="2025-07-22T13:34:00Z"/>
          <w:rFonts w:ascii="Times New Roman" w:hAnsi="Times New Roman" w:cs="Times New Roman"/>
        </w:rPr>
        <w:pPrChange w:id="181" w:author="Jujia Li" w:date="2025-07-21T17:51:00Z" w16du:dateUtc="2025-07-21T22:51:00Z">
          <w:pPr>
            <w:pStyle w:val="ListParagraph"/>
          </w:pPr>
        </w:pPrChange>
      </w:pPr>
    </w:p>
    <w:p w14:paraId="40BBED6D" w14:textId="77777777" w:rsidR="007825B0" w:rsidRPr="00660DBE" w:rsidDel="000002CC" w:rsidRDefault="007825B0">
      <w:pPr>
        <w:pStyle w:val="ListParagraph"/>
        <w:numPr>
          <w:ilvl w:val="0"/>
          <w:numId w:val="10"/>
        </w:numPr>
        <w:spacing w:after="120" w:line="360" w:lineRule="auto"/>
        <w:rPr>
          <w:del w:id="182" w:author="Jujia Li" w:date="2025-07-22T08:34:00Z" w16du:dateUtc="2025-07-22T13:34:00Z"/>
          <w:rFonts w:ascii="Times New Roman" w:hAnsi="Times New Roman" w:cs="Times New Roman"/>
          <w:b/>
          <w:bCs/>
        </w:rPr>
        <w:pPrChange w:id="183" w:author="Jujia Li" w:date="2025-07-21T17:51:00Z" w16du:dateUtc="2025-07-21T22:51:00Z">
          <w:pPr>
            <w:pStyle w:val="ListParagraph"/>
            <w:numPr>
              <w:numId w:val="10"/>
            </w:numPr>
            <w:tabs>
              <w:tab w:val="num" w:pos="720"/>
            </w:tabs>
            <w:ind w:hanging="360"/>
          </w:pPr>
        </w:pPrChange>
      </w:pPr>
      <w:del w:id="184" w:author="Jujia Li" w:date="2025-07-22T08:34:00Z" w16du:dateUtc="2025-07-22T13:34:00Z">
        <w:r w:rsidRPr="00660DBE" w:rsidDel="000002CC">
          <w:rPr>
            <w:rFonts w:ascii="Times New Roman" w:hAnsi="Times New Roman" w:cs="Times New Roman"/>
            <w:b/>
            <w:bCs/>
          </w:rPr>
          <w:delText>Remove the Moran’s I analysis for total visits, since it isn’t significant and won’t add value. Instead, keep only the Moran’s I and Getis‐Ord analyses for visits per capita and for each drug per capita.</w:delText>
        </w:r>
      </w:del>
    </w:p>
    <w:p w14:paraId="123764EA" w14:textId="7E7D3F97" w:rsidR="007825B0" w:rsidRPr="00660DBE" w:rsidDel="000002CC" w:rsidRDefault="007825B0">
      <w:pPr>
        <w:pStyle w:val="ListParagraph"/>
        <w:spacing w:after="120" w:line="360" w:lineRule="auto"/>
        <w:ind w:firstLine="720"/>
        <w:rPr>
          <w:del w:id="185" w:author="Jujia Li" w:date="2025-07-22T08:34:00Z" w16du:dateUtc="2025-07-22T13:34:00Z"/>
          <w:rFonts w:ascii="Times New Roman" w:hAnsi="Times New Roman" w:cs="Times New Roman"/>
          <w:b/>
          <w:bCs/>
        </w:rPr>
        <w:pPrChange w:id="186" w:author="Jujia Li" w:date="2025-07-21T17:51:00Z" w16du:dateUtc="2025-07-21T22:51:00Z">
          <w:pPr>
            <w:pStyle w:val="ListParagraph"/>
            <w:ind w:firstLine="720"/>
          </w:pPr>
        </w:pPrChange>
      </w:pPr>
      <w:del w:id="187" w:author="Jujia Li" w:date="2025-07-22T08:34:00Z" w16du:dateUtc="2025-07-22T13:34:00Z">
        <w:r w:rsidRPr="00660DBE" w:rsidDel="000002CC">
          <w:rPr>
            <w:rFonts w:ascii="Times New Roman" w:hAnsi="Times New Roman" w:cs="Times New Roman"/>
            <w:b/>
            <w:bCs/>
          </w:rPr>
          <w:delText>Dr. Yao comment: For the table removal, I think at this point  we should move them to the appendix first and then we will decide whether we will remove them in the manuscript.</w:delText>
        </w:r>
      </w:del>
    </w:p>
    <w:p w14:paraId="1C04089E" w14:textId="7159C425" w:rsidR="002F080C" w:rsidDel="000002CC" w:rsidRDefault="00712367">
      <w:pPr>
        <w:pStyle w:val="ListParagraph"/>
        <w:spacing w:after="120" w:line="360" w:lineRule="auto"/>
        <w:rPr>
          <w:del w:id="188" w:author="Jujia Li" w:date="2025-07-22T08:34:00Z" w16du:dateUtc="2025-07-22T13:34:00Z"/>
          <w:rFonts w:ascii="Times New Roman" w:hAnsi="Times New Roman" w:cs="Times New Roman"/>
          <w:i/>
          <w:iCs/>
        </w:rPr>
        <w:pPrChange w:id="189" w:author="Jujia Li" w:date="2025-07-21T17:51:00Z" w16du:dateUtc="2025-07-21T22:51:00Z">
          <w:pPr>
            <w:pStyle w:val="ListParagraph"/>
          </w:pPr>
        </w:pPrChange>
      </w:pPr>
      <w:del w:id="190" w:author="Jujia Li" w:date="2025-07-22T08:34:00Z" w16du:dateUtc="2025-07-22T13:34:00Z">
        <w:r w:rsidDel="000002CC">
          <w:rPr>
            <w:rFonts w:ascii="Times New Roman" w:hAnsi="Times New Roman" w:cs="Times New Roman"/>
          </w:rPr>
          <w:tab/>
        </w:r>
        <w:r w:rsidR="00CA069C" w:rsidRPr="001C013E" w:rsidDel="000002CC">
          <w:rPr>
            <w:rFonts w:ascii="Times New Roman" w:hAnsi="Times New Roman" w:cs="Times New Roman"/>
            <w:i/>
            <w:iCs/>
          </w:rPr>
          <w:delText>Regarding</w:delText>
        </w:r>
        <w:r w:rsidRPr="001C013E" w:rsidDel="000002CC">
          <w:rPr>
            <w:rFonts w:ascii="Times New Roman" w:hAnsi="Times New Roman" w:cs="Times New Roman"/>
            <w:i/>
            <w:iCs/>
          </w:rPr>
          <w:delText xml:space="preserve"> ER visit, Moran’s I for neither total </w:delText>
        </w:r>
        <w:r w:rsidR="00CA069C" w:rsidRPr="001C013E" w:rsidDel="000002CC">
          <w:rPr>
            <w:rFonts w:ascii="Times New Roman" w:hAnsi="Times New Roman" w:cs="Times New Roman"/>
            <w:i/>
            <w:iCs/>
          </w:rPr>
          <w:delText>visit</w:delText>
        </w:r>
        <w:r w:rsidRPr="001C013E" w:rsidDel="000002CC">
          <w:rPr>
            <w:rFonts w:ascii="Times New Roman" w:hAnsi="Times New Roman" w:cs="Times New Roman"/>
            <w:i/>
            <w:iCs/>
          </w:rPr>
          <w:delText xml:space="preserve"> </w:delText>
        </w:r>
        <w:r w:rsidR="00CA069C" w:rsidRPr="001C013E" w:rsidDel="000002CC">
          <w:rPr>
            <w:rFonts w:ascii="Times New Roman" w:hAnsi="Times New Roman" w:cs="Times New Roman"/>
            <w:i/>
            <w:iCs/>
          </w:rPr>
          <w:delText>nor</w:delText>
        </w:r>
        <w:r w:rsidRPr="001C013E" w:rsidDel="000002CC">
          <w:rPr>
            <w:rFonts w:ascii="Times New Roman" w:hAnsi="Times New Roman" w:cs="Times New Roman"/>
            <w:i/>
            <w:iCs/>
          </w:rPr>
          <w:delText xml:space="preserve"> per capita are not significant. </w:delText>
        </w:r>
        <w:r w:rsidR="00F96139" w:rsidRPr="001C013E" w:rsidDel="000002CC">
          <w:rPr>
            <w:rFonts w:ascii="Times New Roman" w:hAnsi="Times New Roman" w:cs="Times New Roman"/>
            <w:i/>
            <w:iCs/>
          </w:rPr>
          <w:delText xml:space="preserve">Should we keep the figure of visit per capita? </w:delText>
        </w:r>
        <w:r w:rsidRPr="001C013E" w:rsidDel="000002CC">
          <w:rPr>
            <w:rFonts w:ascii="Times New Roman" w:hAnsi="Times New Roman" w:cs="Times New Roman"/>
            <w:i/>
            <w:iCs/>
          </w:rPr>
          <w:delText>I move</w:delText>
        </w:r>
        <w:r w:rsidR="00F96139" w:rsidRPr="001C013E" w:rsidDel="000002CC">
          <w:rPr>
            <w:rFonts w:ascii="Times New Roman" w:hAnsi="Times New Roman" w:cs="Times New Roman"/>
            <w:i/>
            <w:iCs/>
          </w:rPr>
          <w:delText>d</w:delText>
        </w:r>
        <w:r w:rsidRPr="001C013E" w:rsidDel="000002CC">
          <w:rPr>
            <w:rFonts w:ascii="Times New Roman" w:hAnsi="Times New Roman" w:cs="Times New Roman"/>
            <w:i/>
            <w:iCs/>
          </w:rPr>
          <w:delText xml:space="preserve"> them to </w:delText>
        </w:r>
        <w:r w:rsidR="004578E6" w:rsidRPr="001C013E" w:rsidDel="000002CC">
          <w:rPr>
            <w:rFonts w:ascii="Times New Roman" w:hAnsi="Times New Roman" w:cs="Times New Roman"/>
            <w:i/>
            <w:iCs/>
          </w:rPr>
          <w:delText>Appendix</w:delText>
        </w:r>
        <w:r w:rsidRPr="001C013E" w:rsidDel="000002CC">
          <w:rPr>
            <w:rFonts w:ascii="Times New Roman" w:hAnsi="Times New Roman" w:cs="Times New Roman"/>
            <w:i/>
            <w:iCs/>
          </w:rPr>
          <w:delText xml:space="preserve"> </w:delText>
        </w:r>
        <w:r w:rsidR="002F080C" w:rsidDel="000002CC">
          <w:rPr>
            <w:rFonts w:ascii="Times New Roman" w:hAnsi="Times New Roman" w:cs="Times New Roman"/>
            <w:i/>
            <w:iCs/>
          </w:rPr>
          <w:delText xml:space="preserve">A. </w:delText>
        </w:r>
      </w:del>
    </w:p>
    <w:p w14:paraId="6BE31128" w14:textId="2586C0B7" w:rsidR="007F4CAA" w:rsidDel="000002CC" w:rsidRDefault="007F4CAA">
      <w:pPr>
        <w:pStyle w:val="ListParagraph"/>
        <w:spacing w:after="120" w:line="360" w:lineRule="auto"/>
        <w:ind w:firstLine="720"/>
        <w:rPr>
          <w:del w:id="191" w:author="Jujia Li" w:date="2025-07-22T08:34:00Z" w16du:dateUtc="2025-07-22T13:34:00Z"/>
          <w:rFonts w:ascii="Times New Roman" w:hAnsi="Times New Roman" w:cs="Times New Roman"/>
          <w:i/>
          <w:iCs/>
        </w:rPr>
        <w:pPrChange w:id="192" w:author="Jujia Li" w:date="2025-07-21T17:51:00Z" w16du:dateUtc="2025-07-21T22:51:00Z">
          <w:pPr>
            <w:pStyle w:val="ListParagraph"/>
          </w:pPr>
        </w:pPrChange>
      </w:pPr>
      <w:del w:id="193" w:author="Microsoft Word" w:date="2025-08-11T16:30:00Z" w16du:dateUtc="2025-08-11T21:30:00Z">
        <w:r w:rsidDel="000002CC">
          <w:rPr>
            <w:rFonts w:ascii="Times New Roman" w:hAnsi="Times New Roman" w:cs="Times New Roman"/>
            <w:i/>
            <w:iCs/>
          </w:rPr>
          <w:delText xml:space="preserve">I updated all medication </w:delText>
        </w:r>
      </w:del>
      <w:del w:id="194" w:author="Jujia Li" w:date="2025-07-21T14:46:00Z" w16du:dateUtc="2025-07-21T19:46:00Z">
        <w:r w:rsidDel="00333A1B">
          <w:rPr>
            <w:rFonts w:ascii="Times New Roman" w:hAnsi="Times New Roman" w:cs="Times New Roman"/>
            <w:i/>
            <w:iCs/>
          </w:rPr>
          <w:delText>distribution</w:delText>
        </w:r>
      </w:del>
      <w:ins w:id="195" w:author="Jujia Li" w:date="2025-07-21T14:46:00Z" w16du:dateUtc="2025-07-21T19:46:00Z">
        <w:r w:rsidR="00333A1B">
          <w:rPr>
            <w:rFonts w:ascii="Times New Roman" w:hAnsi="Times New Roman" w:cs="Times New Roman"/>
            <w:i/>
            <w:iCs/>
          </w:rPr>
          <w:t>consumption</w:t>
        </w:r>
      </w:ins>
      <w:del w:id="196" w:author="Microsoft Word" w:date="2025-08-11T16:30:00Z" w16du:dateUtc="2025-08-11T21:30:00Z">
        <w:r w:rsidDel="000002CC">
          <w:rPr>
            <w:rFonts w:ascii="Times New Roman" w:hAnsi="Times New Roman" w:cs="Times New Roman"/>
            <w:i/>
            <w:iCs/>
          </w:rPr>
          <w:delText xml:space="preserve"> figures to fixed y-axis scale and replace the “Total Case (Million)” to “Total MME (Million)”.</w:delText>
        </w:r>
      </w:del>
    </w:p>
    <w:p w14:paraId="7A3D70B2" w14:textId="7C77CB38" w:rsidR="002F080C" w:rsidRPr="00B61280" w:rsidDel="000002CC" w:rsidRDefault="002F080C">
      <w:pPr>
        <w:pStyle w:val="ListParagraph"/>
        <w:spacing w:after="120" w:line="360" w:lineRule="auto"/>
        <w:ind w:firstLine="720"/>
        <w:rPr>
          <w:del w:id="197" w:author="Jujia Li" w:date="2025-07-22T08:34:00Z" w16du:dateUtc="2025-07-22T13:34:00Z"/>
          <w:rFonts w:ascii="Times New Roman" w:hAnsi="Times New Roman" w:cs="Times New Roman"/>
          <w:i/>
          <w:iCs/>
        </w:rPr>
        <w:pPrChange w:id="198" w:author="Jujia Li" w:date="2025-07-21T17:51:00Z" w16du:dateUtc="2025-07-21T22:51:00Z">
          <w:pPr>
            <w:pStyle w:val="ListParagraph"/>
            <w:ind w:firstLine="720"/>
          </w:pPr>
        </w:pPrChange>
      </w:pPr>
      <w:del w:id="199" w:author="Microsoft Word" w:date="2025-08-11T16:30:00Z" w16du:dateUtc="2025-08-11T21:30:00Z">
        <w:r w:rsidDel="000002CC">
          <w:rPr>
            <w:rFonts w:ascii="Times New Roman" w:hAnsi="Times New Roman" w:cs="Times New Roman"/>
            <w:i/>
            <w:iCs/>
          </w:rPr>
          <w:delText xml:space="preserve">Moved drug total MME </w:delText>
        </w:r>
      </w:del>
      <w:del w:id="200" w:author="Jujia Li" w:date="2025-07-21T14:46:00Z" w16du:dateUtc="2025-07-21T19:46:00Z">
        <w:r w:rsidDel="00333A1B">
          <w:rPr>
            <w:rFonts w:ascii="Times New Roman" w:hAnsi="Times New Roman" w:cs="Times New Roman"/>
            <w:i/>
            <w:iCs/>
          </w:rPr>
          <w:delText>distribution</w:delText>
        </w:r>
      </w:del>
      <w:ins w:id="201" w:author="Jujia Li" w:date="2025-07-21T14:46:00Z" w16du:dateUtc="2025-07-21T19:46:00Z">
        <w:r w:rsidR="00333A1B">
          <w:rPr>
            <w:rFonts w:ascii="Times New Roman" w:hAnsi="Times New Roman" w:cs="Times New Roman"/>
            <w:i/>
            <w:iCs/>
          </w:rPr>
          <w:t>consumption</w:t>
        </w:r>
      </w:ins>
      <w:del w:id="202" w:author="Microsoft Word" w:date="2025-08-11T16:30:00Z" w16du:dateUtc="2025-08-11T21:30:00Z">
        <w:r w:rsidDel="000002CC">
          <w:rPr>
            <w:rFonts w:ascii="Times New Roman" w:hAnsi="Times New Roman" w:cs="Times New Roman"/>
            <w:i/>
            <w:iCs/>
          </w:rPr>
          <w:delText xml:space="preserve"> to Appendix B.</w:delText>
        </w:r>
        <w:r w:rsidR="008037B8" w:rsidDel="000002CC">
          <w:rPr>
            <w:rFonts w:ascii="Times New Roman" w:hAnsi="Times New Roman" w:cs="Times New Roman"/>
            <w:i/>
            <w:iCs/>
          </w:rPr>
          <w:delText xml:space="preserve"> I kept </w:delText>
        </w:r>
        <w:r w:rsidR="008037B8" w:rsidRPr="008037B8" w:rsidDel="000002CC">
          <w:rPr>
            <w:rFonts w:ascii="Times New Roman" w:hAnsi="Times New Roman" w:cs="Times New Roman"/>
            <w:i/>
            <w:iCs/>
          </w:rPr>
          <w:delText xml:space="preserve">Per Capita Opioid Medication </w:delText>
        </w:r>
      </w:del>
      <w:del w:id="203" w:author="Jujia Li" w:date="2025-07-21T14:46:00Z" w16du:dateUtc="2025-07-21T19:46:00Z">
        <w:r w:rsidR="008037B8" w:rsidDel="00333A1B">
          <w:rPr>
            <w:rFonts w:ascii="Times New Roman" w:hAnsi="Times New Roman" w:cs="Times New Roman"/>
            <w:i/>
            <w:iCs/>
          </w:rPr>
          <w:delText>Distribution</w:delText>
        </w:r>
      </w:del>
      <w:ins w:id="204" w:author="Jujia Li" w:date="2025-07-21T14:46:00Z" w16du:dateUtc="2025-07-21T19:46:00Z">
        <w:r w:rsidR="00333A1B">
          <w:rPr>
            <w:rFonts w:ascii="Times New Roman" w:hAnsi="Times New Roman" w:cs="Times New Roman"/>
            <w:i/>
            <w:iCs/>
          </w:rPr>
          <w:t>Consumption</w:t>
        </w:r>
      </w:ins>
      <w:del w:id="205" w:author="Microsoft Word" w:date="2025-08-11T16:30:00Z" w16du:dateUtc="2025-08-11T21:30:00Z">
        <w:r w:rsidR="008037B8" w:rsidRPr="008037B8" w:rsidDel="000002CC">
          <w:rPr>
            <w:rFonts w:ascii="Times New Roman" w:hAnsi="Times New Roman" w:cs="Times New Roman"/>
            <w:i/>
            <w:iCs/>
          </w:rPr>
          <w:delText xml:space="preserve"> Analysis</w:delText>
        </w:r>
        <w:r w:rsidR="008037B8" w:rsidDel="000002CC">
          <w:rPr>
            <w:rFonts w:ascii="Times New Roman" w:hAnsi="Times New Roman" w:cs="Times New Roman"/>
            <w:i/>
            <w:iCs/>
          </w:rPr>
          <w:delText xml:space="preserve">, but only </w:delText>
        </w:r>
        <w:r w:rsidR="00B61280" w:rsidRPr="00B61280" w:rsidDel="000002CC">
          <w:rPr>
            <w:rFonts w:ascii="Times New Roman" w:hAnsi="Times New Roman" w:cs="Times New Roman"/>
            <w:i/>
            <w:iCs/>
            <w:rPrChange w:id="206" w:author="Jujia Li" w:date="2025-07-01T19:01:00Z" w16du:dateUtc="2025-07-02T00:01:00Z">
              <w:rPr>
                <w:rFonts w:ascii="Times New Roman" w:hAnsi="Times New Roman" w:cs="Times New Roman"/>
                <w:b/>
                <w:bCs/>
              </w:rPr>
            </w:rPrChange>
          </w:rPr>
          <w:delText>Methadone</w:delText>
        </w:r>
        <w:r w:rsidR="00B61280" w:rsidDel="000002CC">
          <w:rPr>
            <w:rFonts w:ascii="Times New Roman" w:hAnsi="Times New Roman" w:cs="Times New Roman"/>
            <w:i/>
            <w:iCs/>
          </w:rPr>
          <w:delText xml:space="preserve"> per capita </w:delText>
        </w:r>
      </w:del>
      <w:del w:id="207" w:author="Jujia Li" w:date="2025-07-21T14:46:00Z" w16du:dateUtc="2025-07-21T19:46:00Z">
        <w:r w:rsidR="00B61280" w:rsidDel="00333A1B">
          <w:rPr>
            <w:rFonts w:ascii="Times New Roman" w:hAnsi="Times New Roman" w:cs="Times New Roman"/>
            <w:i/>
            <w:iCs/>
          </w:rPr>
          <w:delText>distribution</w:delText>
        </w:r>
      </w:del>
      <w:ins w:id="208" w:author="Jujia Li" w:date="2025-07-21T14:46:00Z" w16du:dateUtc="2025-07-21T19:46:00Z">
        <w:r w:rsidR="00333A1B">
          <w:rPr>
            <w:rFonts w:ascii="Times New Roman" w:hAnsi="Times New Roman" w:cs="Times New Roman"/>
            <w:i/>
            <w:iCs/>
          </w:rPr>
          <w:t>consumption</w:t>
        </w:r>
      </w:ins>
      <w:del w:id="209" w:author="Microsoft Word" w:date="2025-08-11T16:30:00Z" w16du:dateUtc="2025-08-11T21:30:00Z">
        <w:r w:rsidR="00B61280" w:rsidDel="000002CC">
          <w:rPr>
            <w:rFonts w:ascii="Times New Roman" w:hAnsi="Times New Roman" w:cs="Times New Roman"/>
            <w:i/>
            <w:iCs/>
          </w:rPr>
          <w:delText xml:space="preserve"> is significant.</w:delText>
        </w:r>
        <w:r w:rsidR="007F4CAA" w:rsidDel="000002CC">
          <w:rPr>
            <w:rFonts w:ascii="Times New Roman" w:hAnsi="Times New Roman" w:cs="Times New Roman"/>
            <w:i/>
            <w:iCs/>
          </w:rPr>
          <w:delText xml:space="preserve"> Then, I updated the monthly Methadone per capita </w:delText>
        </w:r>
      </w:del>
      <w:del w:id="210" w:author="Jujia Li" w:date="2025-07-21T14:46:00Z" w16du:dateUtc="2025-07-21T19:46:00Z">
        <w:r w:rsidR="007F4CAA" w:rsidDel="00333A1B">
          <w:rPr>
            <w:rFonts w:ascii="Times New Roman" w:hAnsi="Times New Roman" w:cs="Times New Roman"/>
            <w:i/>
            <w:iCs/>
          </w:rPr>
          <w:delText>distribution</w:delText>
        </w:r>
      </w:del>
      <w:ins w:id="211" w:author="Jujia Li" w:date="2025-07-21T14:46:00Z" w16du:dateUtc="2025-07-21T19:46:00Z">
        <w:r w:rsidR="00333A1B">
          <w:rPr>
            <w:rFonts w:ascii="Times New Roman" w:hAnsi="Times New Roman" w:cs="Times New Roman"/>
            <w:i/>
            <w:iCs/>
          </w:rPr>
          <w:t>consumption</w:t>
        </w:r>
      </w:ins>
      <w:del w:id="212" w:author="Microsoft Word" w:date="2025-08-11T16:30:00Z" w16du:dateUtc="2025-08-11T21:30:00Z">
        <w:r w:rsidR="007F4CAA" w:rsidDel="000002CC">
          <w:rPr>
            <w:rFonts w:ascii="Times New Roman" w:hAnsi="Times New Roman" w:cs="Times New Roman"/>
            <w:i/>
            <w:iCs/>
          </w:rPr>
          <w:delText xml:space="preserve"> figure by fixing the y-axis scale</w:delText>
        </w:r>
      </w:del>
      <w:ins w:id="213" w:author="Jujia Li" w:date="2025-07-01T19:11:00Z" w16du:dateUtc="2025-07-02T00:11:00Z">
        <w:del w:id="214" w:author="Microsoft Word" w:date="2025-08-11T16:30:00Z" w16du:dateUtc="2025-08-11T21:30:00Z">
          <w:r w:rsidR="00F8216E">
            <w:rPr>
              <w:rFonts w:ascii="Times New Roman" w:hAnsi="Times New Roman" w:cs="Times New Roman"/>
              <w:i/>
              <w:iCs/>
            </w:rPr>
            <w:delText xml:space="preserve"> (see</w:delText>
          </w:r>
        </w:del>
      </w:ins>
      <w:ins w:id="215" w:author="Jujia Li" w:date="2025-07-01T19:13:00Z" w16du:dateUtc="2025-07-02T00:13:00Z">
        <w:del w:id="216" w:author="Microsoft Word" w:date="2025-08-11T16:30:00Z" w16du:dateUtc="2025-08-11T21:30:00Z">
          <w:r w:rsidR="00D04EC6">
            <w:rPr>
              <w:rFonts w:ascii="Times New Roman" w:hAnsi="Times New Roman" w:cs="Times New Roman"/>
              <w:i/>
              <w:iCs/>
            </w:rPr>
            <w:delText xml:space="preserve"> Figure 9</w:delText>
          </w:r>
        </w:del>
      </w:ins>
      <w:ins w:id="217" w:author="Jujia Li" w:date="2025-07-01T19:11:00Z" w16du:dateUtc="2025-07-02T00:11:00Z">
        <w:del w:id="218" w:author="Microsoft Word" w:date="2025-08-11T16:30:00Z" w16du:dateUtc="2025-08-11T21:30:00Z">
          <w:r w:rsidR="00F8216E">
            <w:rPr>
              <w:rFonts w:ascii="Times New Roman" w:hAnsi="Times New Roman" w:cs="Times New Roman"/>
              <w:i/>
              <w:iCs/>
            </w:rPr>
            <w:delText>)</w:delText>
          </w:r>
        </w:del>
      </w:ins>
      <w:del w:id="219" w:author="Microsoft Word" w:date="2025-08-11T16:30:00Z" w16du:dateUtc="2025-08-11T21:30:00Z">
        <w:r w:rsidR="007F4CAA">
          <w:rPr>
            <w:rFonts w:ascii="Times New Roman" w:hAnsi="Times New Roman" w:cs="Times New Roman"/>
            <w:i/>
            <w:iCs/>
          </w:rPr>
          <w:delText>.</w:delText>
        </w:r>
      </w:del>
      <w:ins w:id="220" w:author="Microsoft Word" w:date="2025-08-11T16:30:00Z" w16du:dateUtc="2025-08-11T21:30:00Z">
        <w:r w:rsidR="007F4CAA" w:rsidDel="000002CC">
          <w:rPr>
            <w:rFonts w:ascii="Times New Roman" w:hAnsi="Times New Roman" w:cs="Times New Roman"/>
            <w:i/>
            <w:iCs/>
          </w:rPr>
          <w:t>.</w:t>
        </w:r>
      </w:ins>
    </w:p>
    <w:p w14:paraId="5C75936E" w14:textId="77777777" w:rsidR="00712367" w:rsidRPr="00590AD7" w:rsidDel="000002CC" w:rsidRDefault="00712367">
      <w:pPr>
        <w:spacing w:after="120" w:line="360" w:lineRule="auto"/>
        <w:contextualSpacing/>
        <w:rPr>
          <w:del w:id="221" w:author="Jujia Li" w:date="2025-07-22T08:34:00Z" w16du:dateUtc="2025-07-22T13:34:00Z"/>
          <w:rFonts w:ascii="Times New Roman" w:hAnsi="Times New Roman" w:cs="Times New Roman"/>
        </w:rPr>
        <w:pPrChange w:id="222" w:author="Jujia Li" w:date="2025-07-21T17:51:00Z" w16du:dateUtc="2025-07-21T22:51:00Z">
          <w:pPr/>
        </w:pPrChange>
      </w:pPr>
    </w:p>
    <w:p w14:paraId="639D9F4A" w14:textId="77777777" w:rsidR="007825B0" w:rsidRPr="00CB154C" w:rsidDel="000002CC" w:rsidRDefault="007825B0">
      <w:pPr>
        <w:pStyle w:val="ListParagraph"/>
        <w:numPr>
          <w:ilvl w:val="0"/>
          <w:numId w:val="11"/>
        </w:numPr>
        <w:spacing w:after="120" w:line="360" w:lineRule="auto"/>
        <w:rPr>
          <w:del w:id="223" w:author="Jujia Li" w:date="2025-07-22T08:34:00Z" w16du:dateUtc="2025-07-22T13:34:00Z"/>
          <w:rFonts w:ascii="Times New Roman" w:hAnsi="Times New Roman" w:cs="Times New Roman"/>
          <w:b/>
          <w:bCs/>
        </w:rPr>
        <w:pPrChange w:id="224" w:author="Jujia Li" w:date="2025-07-21T17:51:00Z" w16du:dateUtc="2025-07-21T22:51:00Z">
          <w:pPr>
            <w:pStyle w:val="ListParagraph"/>
            <w:numPr>
              <w:numId w:val="11"/>
            </w:numPr>
            <w:tabs>
              <w:tab w:val="num" w:pos="720"/>
            </w:tabs>
            <w:ind w:hanging="360"/>
          </w:pPr>
        </w:pPrChange>
      </w:pPr>
      <w:del w:id="225" w:author="Jujia Li" w:date="2025-07-22T08:34:00Z" w16du:dateUtc="2025-07-22T13:34:00Z">
        <w:r w:rsidRPr="00CB154C" w:rsidDel="000002CC">
          <w:rPr>
            <w:rFonts w:ascii="Times New Roman" w:hAnsi="Times New Roman" w:cs="Times New Roman"/>
            <w:b/>
            <w:bCs/>
          </w:rPr>
          <w:delText>Then focus your description on the spatial patterns for those drugs whose tests yield p-values below 0.05.</w:delText>
        </w:r>
      </w:del>
    </w:p>
    <w:p w14:paraId="69CD9530" w14:textId="4F5714A9" w:rsidR="00DC2C62" w:rsidRPr="008C65ED" w:rsidDel="000002CC" w:rsidRDefault="008C65ED">
      <w:pPr>
        <w:pStyle w:val="ListParagraph"/>
        <w:spacing w:after="120" w:line="360" w:lineRule="auto"/>
        <w:ind w:left="1440"/>
        <w:rPr>
          <w:del w:id="226" w:author="Jujia Li" w:date="2025-07-22T08:34:00Z" w16du:dateUtc="2025-07-22T13:34:00Z"/>
          <w:rFonts w:ascii="Times New Roman" w:hAnsi="Times New Roman" w:cs="Times New Roman"/>
          <w:i/>
          <w:iCs/>
          <w:rPrChange w:id="227" w:author="Jujia Li" w:date="2025-07-01T19:04:00Z" w16du:dateUtc="2025-07-02T00:04:00Z">
            <w:rPr>
              <w:del w:id="228" w:author="Jujia Li" w:date="2025-07-22T08:34:00Z" w16du:dateUtc="2025-07-22T13:34:00Z"/>
              <w:rFonts w:ascii="Times New Roman" w:hAnsi="Times New Roman" w:cs="Times New Roman"/>
            </w:rPr>
          </w:rPrChange>
        </w:rPr>
        <w:pPrChange w:id="229" w:author="Jujia Li" w:date="2025-07-21T17:51:00Z" w16du:dateUtc="2025-07-21T22:51:00Z">
          <w:pPr>
            <w:pStyle w:val="ListParagraph"/>
          </w:pPr>
        </w:pPrChange>
      </w:pPr>
      <w:del w:id="230" w:author="Microsoft Word" w:date="2025-08-11T16:30:00Z" w16du:dateUtc="2025-08-11T21:30:00Z">
        <w:r w:rsidRPr="008C65ED" w:rsidDel="000002CC">
          <w:rPr>
            <w:rFonts w:ascii="Times New Roman" w:hAnsi="Times New Roman" w:cs="Times New Roman"/>
            <w:i/>
            <w:iCs/>
            <w:rPrChange w:id="231" w:author="Jujia Li" w:date="2025-07-01T19:04:00Z" w16du:dateUtc="2025-07-02T00:04:00Z">
              <w:rPr>
                <w:rFonts w:ascii="Times New Roman" w:hAnsi="Times New Roman" w:cs="Times New Roman"/>
              </w:rPr>
            </w:rPrChange>
          </w:rPr>
          <w:delText xml:space="preserve">As mentioned in #3 question, only </w:delText>
        </w:r>
        <w:r w:rsidRPr="008C65ED" w:rsidDel="000002CC">
          <w:rPr>
            <w:rFonts w:ascii="Times New Roman" w:hAnsi="Times New Roman" w:cs="Times New Roman"/>
            <w:i/>
            <w:iCs/>
          </w:rPr>
          <w:delText xml:space="preserve">Methadone per capita </w:delText>
        </w:r>
      </w:del>
      <w:del w:id="232" w:author="Jujia Li" w:date="2025-07-21T14:46:00Z" w16du:dateUtc="2025-07-21T19:46:00Z">
        <w:r w:rsidRPr="008C65ED" w:rsidDel="00333A1B">
          <w:rPr>
            <w:rFonts w:ascii="Times New Roman" w:hAnsi="Times New Roman" w:cs="Times New Roman"/>
            <w:i/>
            <w:iCs/>
          </w:rPr>
          <w:delText>distribution</w:delText>
        </w:r>
      </w:del>
      <w:ins w:id="233" w:author="Jujia Li" w:date="2025-07-21T14:46:00Z" w16du:dateUtc="2025-07-21T19:46:00Z">
        <w:r w:rsidR="00333A1B">
          <w:rPr>
            <w:rFonts w:ascii="Times New Roman" w:hAnsi="Times New Roman" w:cs="Times New Roman"/>
            <w:i/>
            <w:iCs/>
          </w:rPr>
          <w:t>consumption</w:t>
        </w:r>
      </w:ins>
      <w:del w:id="234" w:author="Microsoft Word" w:date="2025-08-11T16:30:00Z" w16du:dateUtc="2025-08-11T21:30:00Z">
        <w:r w:rsidRPr="008C65ED" w:rsidDel="000002CC">
          <w:rPr>
            <w:rFonts w:ascii="Times New Roman" w:hAnsi="Times New Roman" w:cs="Times New Roman"/>
            <w:i/>
            <w:iCs/>
          </w:rPr>
          <w:delText xml:space="preserve"> yielded p-value below 0.05, should we drop other three hot spot figures?</w:delText>
        </w:r>
      </w:del>
    </w:p>
    <w:p w14:paraId="00ACAF68" w14:textId="77777777" w:rsidR="00B77D2F" w:rsidDel="000002CC" w:rsidRDefault="00B77D2F">
      <w:pPr>
        <w:spacing w:after="120" w:line="360" w:lineRule="auto"/>
        <w:contextualSpacing/>
        <w:rPr>
          <w:del w:id="235" w:author="Jujia Li" w:date="2025-07-22T08:35:00Z" w16du:dateUtc="2025-07-22T13:35:00Z"/>
          <w:rFonts w:ascii="Times New Roman" w:hAnsi="Times New Roman" w:cs="Times New Roman"/>
          <w:b/>
          <w:bCs/>
        </w:rPr>
        <w:pPrChange w:id="236" w:author="Jujia Li" w:date="2025-07-21T17:51:00Z" w16du:dateUtc="2025-07-21T22:51:00Z">
          <w:pPr/>
        </w:pPrChange>
      </w:pPr>
    </w:p>
    <w:p w14:paraId="0BDBD330" w14:textId="72B6B884" w:rsidR="00715D3D" w:rsidRDefault="009D23F3">
      <w:pPr>
        <w:spacing w:after="120" w:line="360" w:lineRule="auto"/>
        <w:contextualSpacing/>
        <w:rPr>
          <w:ins w:id="237" w:author="Jujia Li" w:date="2025-07-21T12:17:00Z" w16du:dateUtc="2025-07-21T17:17:00Z"/>
          <w:rFonts w:ascii="Times New Roman" w:hAnsi="Times New Roman" w:cs="Times New Roman"/>
          <w:b/>
          <w:bCs/>
        </w:rPr>
        <w:pPrChange w:id="238" w:author="Jujia Li" w:date="2025-07-21T17:51:00Z" w16du:dateUtc="2025-07-21T22:51:00Z">
          <w:pPr/>
        </w:pPrChange>
      </w:pPr>
      <w:ins w:id="239" w:author="Jujia Li" w:date="2025-07-21T12:17:00Z" w16du:dateUtc="2025-07-21T17:17:00Z">
        <w:r>
          <w:rPr>
            <w:rFonts w:ascii="Times New Roman" w:hAnsi="Times New Roman" w:cs="Times New Roman"/>
            <w:b/>
            <w:bCs/>
          </w:rPr>
          <w:t xml:space="preserve">1. </w:t>
        </w:r>
      </w:ins>
      <w:r w:rsidR="00715D3D" w:rsidRPr="00763F35">
        <w:rPr>
          <w:rFonts w:ascii="Times New Roman" w:hAnsi="Times New Roman" w:cs="Times New Roman"/>
          <w:b/>
          <w:bCs/>
        </w:rPr>
        <w:t>Descriptive Statistics</w:t>
      </w:r>
    </w:p>
    <w:p w14:paraId="10990DE9" w14:textId="02603C8F" w:rsidR="009D23F3" w:rsidRPr="009D23F3" w:rsidRDefault="009D23F3">
      <w:pPr>
        <w:spacing w:after="120" w:line="360" w:lineRule="auto"/>
        <w:contextualSpacing/>
        <w:rPr>
          <w:rFonts w:ascii="Times New Roman" w:hAnsi="Times New Roman" w:cs="Times New Roman"/>
          <w:b/>
          <w:bCs/>
          <w:i/>
          <w:iCs/>
          <w:rPrChange w:id="240" w:author="Jujia Li" w:date="2025-07-21T12:18:00Z" w16du:dateUtc="2025-07-21T17:18:00Z">
            <w:rPr/>
          </w:rPrChange>
        </w:rPr>
        <w:pPrChange w:id="241" w:author="Jujia Li" w:date="2025-07-21T17:51:00Z" w16du:dateUtc="2025-07-21T22:51:00Z">
          <w:pPr/>
        </w:pPrChange>
      </w:pPr>
      <w:ins w:id="242" w:author="Jujia Li" w:date="2025-07-21T12:18:00Z" w16du:dateUtc="2025-07-21T17:18:00Z">
        <w:r w:rsidRPr="009D23F3">
          <w:rPr>
            <w:rFonts w:ascii="Times New Roman" w:hAnsi="Times New Roman" w:cs="Times New Roman"/>
            <w:b/>
            <w:bCs/>
            <w:i/>
            <w:iCs/>
            <w:rPrChange w:id="243" w:author="Jujia Li" w:date="2025-07-21T12:18:00Z" w16du:dateUtc="2025-07-21T17:18:00Z">
              <w:rPr>
                <w:rFonts w:ascii="Times New Roman" w:hAnsi="Times New Roman" w:cs="Times New Roman"/>
                <w:b/>
                <w:bCs/>
              </w:rPr>
            </w:rPrChange>
          </w:rPr>
          <w:t xml:space="preserve">1.1 </w:t>
        </w:r>
      </w:ins>
      <w:ins w:id="244" w:author="Microsoft Word" w:date="2025-08-11T16:30:00Z" w16du:dateUtc="2025-08-11T21:30:00Z">
        <w:r w:rsidR="002E17C2">
          <w:rPr>
            <w:rFonts w:ascii="Times New Roman" w:hAnsi="Times New Roman" w:cs="Times New Roman"/>
            <w:b/>
            <w:bCs/>
            <w:i/>
            <w:iCs/>
          </w:rPr>
          <w:t xml:space="preserve">Annual </w:t>
        </w:r>
      </w:ins>
      <w:ins w:id="245" w:author="Jujia Li" w:date="2025-07-21T12:17:00Z" w16du:dateUtc="2025-07-21T17:17:00Z">
        <w:r w:rsidRPr="009D23F3">
          <w:rPr>
            <w:rFonts w:ascii="Times New Roman" w:hAnsi="Times New Roman" w:cs="Times New Roman"/>
            <w:b/>
            <w:bCs/>
            <w:i/>
            <w:iCs/>
            <w:rPrChange w:id="246" w:author="Jujia Li" w:date="2025-07-21T12:18:00Z" w16du:dateUtc="2025-07-21T17:18:00Z">
              <w:rPr>
                <w:rFonts w:ascii="Times New Roman" w:hAnsi="Times New Roman" w:cs="Times New Roman"/>
                <w:b/>
                <w:bCs/>
              </w:rPr>
            </w:rPrChange>
          </w:rPr>
          <w:t xml:space="preserve">ER Opioid-Related Visits </w:t>
        </w:r>
      </w:ins>
      <w:ins w:id="247" w:author="Jujia Li" w:date="2025-07-21T17:41:00Z" w16du:dateUtc="2025-07-21T22:41:00Z">
        <w:r w:rsidR="00687D1B">
          <w:rPr>
            <w:rFonts w:ascii="Times New Roman" w:hAnsi="Times New Roman" w:cs="Times New Roman"/>
            <w:b/>
            <w:bCs/>
            <w:i/>
            <w:iCs/>
          </w:rPr>
          <w:t>Analysis</w:t>
        </w:r>
      </w:ins>
    </w:p>
    <w:p w14:paraId="0825E105" w14:textId="77777777" w:rsidR="003A4292" w:rsidRDefault="003E6383">
      <w:pPr>
        <w:spacing w:after="120" w:line="360" w:lineRule="auto"/>
        <w:contextualSpacing/>
        <w:rPr>
          <w:ins w:id="248" w:author="Jujia Li" w:date="2025-08-11T21:48:00Z" w16du:dateUtc="2025-08-12T02:48:00Z"/>
          <w:rFonts w:ascii="Times New Roman" w:hAnsi="Times New Roman" w:cs="Times New Roman"/>
        </w:rPr>
      </w:pPr>
      <w:ins w:id="249" w:author="Jujia Li" w:date="2025-07-01T18:03:00Z" w16du:dateUtc="2025-07-01T23:03:00Z">
        <w:r w:rsidRPr="000002CC">
          <w:rPr>
            <w:rFonts w:ascii="Times New Roman" w:hAnsi="Times New Roman" w:cs="Times New Roman"/>
            <w:rPrChange w:id="250" w:author="Jujia Li" w:date="2025-07-22T08:35:00Z" w16du:dateUtc="2025-07-22T13:35:00Z">
              <w:rPr>
                <w:rFonts w:ascii="Times New Roman" w:hAnsi="Times New Roman" w:cs="Times New Roman"/>
                <w:b/>
                <w:bCs/>
              </w:rPr>
            </w:rPrChange>
          </w:rPr>
          <w:t xml:space="preserve">Table 1. </w:t>
        </w:r>
      </w:ins>
    </w:p>
    <w:p w14:paraId="1423F298" w14:textId="4C3AD5B8" w:rsidR="003F2AAB" w:rsidRDefault="003E6383">
      <w:pPr>
        <w:spacing w:after="120" w:line="360" w:lineRule="auto"/>
        <w:contextualSpacing/>
        <w:rPr>
          <w:ins w:id="251" w:author="Jujia Li" w:date="2025-08-11T21:47:00Z" w16du:dateUtc="2025-08-12T02:47:00Z"/>
          <w:rFonts w:ascii="Times New Roman" w:hAnsi="Times New Roman" w:cs="Times New Roman"/>
        </w:rPr>
      </w:pPr>
      <w:ins w:id="252" w:author="Jujia Li" w:date="2025-07-01T18:03:00Z" w16du:dateUtc="2025-07-01T23:03:00Z">
        <w:r w:rsidRPr="000002CC">
          <w:rPr>
            <w:rFonts w:ascii="Times New Roman" w:hAnsi="Times New Roman" w:cs="Times New Roman"/>
            <w:rPrChange w:id="253" w:author="Jujia Li" w:date="2025-07-22T08:35:00Z" w16du:dateUtc="2025-07-22T13:35:00Z">
              <w:rPr>
                <w:rFonts w:ascii="Times New Roman" w:hAnsi="Times New Roman" w:cs="Times New Roman"/>
                <w:b/>
                <w:bCs/>
              </w:rPr>
            </w:rPrChange>
          </w:rPr>
          <w:t>Summary of ER Opioid-Related Visits (Counts and Rates per 100,000 Residents)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3F2AAB" w:rsidRPr="006A0CE7" w14:paraId="4D88ECF5" w14:textId="77777777" w:rsidTr="009B385C">
        <w:trPr>
          <w:trHeight w:val="290"/>
          <w:ins w:id="254" w:author="Jujia Li" w:date="2025-08-11T21:47:00Z"/>
        </w:trPr>
        <w:tc>
          <w:tcPr>
            <w:tcW w:w="808" w:type="pct"/>
            <w:vMerge w:val="restart"/>
            <w:tcBorders>
              <w:top w:val="single" w:sz="4" w:space="0" w:color="auto"/>
              <w:bottom w:val="single" w:sz="4" w:space="0" w:color="auto"/>
            </w:tcBorders>
            <w:noWrap/>
            <w:vAlign w:val="center"/>
            <w:hideMark/>
          </w:tcPr>
          <w:p w14:paraId="1638A766" w14:textId="77777777" w:rsidR="003F2AAB" w:rsidRPr="005E344C" w:rsidRDefault="003F2AAB" w:rsidP="009B385C">
            <w:pPr>
              <w:spacing w:after="120" w:line="360" w:lineRule="auto"/>
              <w:contextualSpacing/>
              <w:jc w:val="center"/>
              <w:rPr>
                <w:ins w:id="255" w:author="Jujia Li" w:date="2025-08-11T21:47:00Z" w16du:dateUtc="2025-08-12T02:47:00Z"/>
                <w:rFonts w:ascii="Times New Roman" w:eastAsia="Times New Roman" w:hAnsi="Times New Roman" w:cs="Times New Roman"/>
                <w:b/>
                <w:bCs/>
                <w:color w:val="000000"/>
                <w:kern w:val="0"/>
                <w:sz w:val="18"/>
                <w:szCs w:val="18"/>
                <w14:ligatures w14:val="none"/>
              </w:rPr>
            </w:pPr>
            <w:ins w:id="256"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167AB52C" w14:textId="77777777" w:rsidR="003F2AAB" w:rsidRPr="005E344C" w:rsidRDefault="003F2AAB" w:rsidP="009B385C">
            <w:pPr>
              <w:spacing w:after="120" w:line="360" w:lineRule="auto"/>
              <w:contextualSpacing/>
              <w:jc w:val="center"/>
              <w:rPr>
                <w:ins w:id="257" w:author="Jujia Li" w:date="2025-08-11T21:47:00Z" w16du:dateUtc="2025-08-12T02:47:00Z"/>
                <w:rFonts w:ascii="Times New Roman" w:eastAsia="Times New Roman" w:hAnsi="Times New Roman" w:cs="Times New Roman"/>
                <w:b/>
                <w:bCs/>
                <w:color w:val="000000"/>
                <w:kern w:val="0"/>
                <w:sz w:val="18"/>
                <w:szCs w:val="18"/>
                <w14:ligatures w14:val="none"/>
              </w:rPr>
            </w:pPr>
            <w:ins w:id="258"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7C85068A" w14:textId="77777777" w:rsidR="003F2AAB" w:rsidRPr="005E344C" w:rsidRDefault="003F2AAB" w:rsidP="009B385C">
            <w:pPr>
              <w:spacing w:after="120" w:line="360" w:lineRule="auto"/>
              <w:contextualSpacing/>
              <w:jc w:val="center"/>
              <w:rPr>
                <w:ins w:id="259" w:author="Jujia Li" w:date="2025-08-11T21:47:00Z" w16du:dateUtc="2025-08-12T02:47:00Z"/>
                <w:rFonts w:ascii="Times New Roman" w:eastAsia="Times New Roman" w:hAnsi="Times New Roman" w:cs="Times New Roman"/>
                <w:b/>
                <w:bCs/>
                <w:color w:val="000000"/>
                <w:kern w:val="0"/>
                <w:sz w:val="18"/>
                <w:szCs w:val="18"/>
                <w14:ligatures w14:val="none"/>
              </w:rPr>
            </w:pPr>
            <w:ins w:id="260"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1658C6C2" w14:textId="77777777" w:rsidR="003F2AAB" w:rsidRPr="005E344C" w:rsidRDefault="003F2AAB" w:rsidP="009B385C">
            <w:pPr>
              <w:spacing w:after="120" w:line="360" w:lineRule="auto"/>
              <w:contextualSpacing/>
              <w:jc w:val="center"/>
              <w:rPr>
                <w:ins w:id="261" w:author="Jujia Li" w:date="2025-08-11T21:47:00Z" w16du:dateUtc="2025-08-12T02:47:00Z"/>
                <w:rFonts w:ascii="Times New Roman" w:eastAsia="Times New Roman" w:hAnsi="Times New Roman" w:cs="Times New Roman"/>
                <w:b/>
                <w:bCs/>
                <w:color w:val="000000"/>
                <w:kern w:val="0"/>
                <w:sz w:val="18"/>
                <w:szCs w:val="18"/>
                <w14:ligatures w14:val="none"/>
              </w:rPr>
            </w:pPr>
            <w:ins w:id="262"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66CDC63C" w14:textId="77777777" w:rsidR="003F2AAB" w:rsidRPr="005E344C" w:rsidRDefault="003F2AAB" w:rsidP="009B385C">
            <w:pPr>
              <w:spacing w:after="120" w:line="360" w:lineRule="auto"/>
              <w:contextualSpacing/>
              <w:jc w:val="center"/>
              <w:rPr>
                <w:ins w:id="263" w:author="Jujia Li" w:date="2025-08-11T21:47:00Z" w16du:dateUtc="2025-08-12T02:47:00Z"/>
                <w:rFonts w:ascii="Times New Roman" w:eastAsia="Times New Roman" w:hAnsi="Times New Roman" w:cs="Times New Roman"/>
                <w:b/>
                <w:bCs/>
                <w:color w:val="000000"/>
                <w:kern w:val="0"/>
                <w:sz w:val="18"/>
                <w:szCs w:val="18"/>
                <w14:ligatures w14:val="none"/>
              </w:rPr>
            </w:pPr>
            <w:ins w:id="264"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7F3AC9C1" w14:textId="77777777" w:rsidR="003F2AAB" w:rsidRPr="005E344C" w:rsidRDefault="003F2AAB" w:rsidP="009B385C">
            <w:pPr>
              <w:spacing w:after="120" w:line="360" w:lineRule="auto"/>
              <w:contextualSpacing/>
              <w:jc w:val="center"/>
              <w:rPr>
                <w:ins w:id="265" w:author="Jujia Li" w:date="2025-08-11T21:47:00Z" w16du:dateUtc="2025-08-12T02:47:00Z"/>
                <w:rFonts w:ascii="Times New Roman" w:eastAsia="Times New Roman" w:hAnsi="Times New Roman" w:cs="Times New Roman"/>
                <w:b/>
                <w:bCs/>
                <w:color w:val="000000"/>
                <w:kern w:val="0"/>
                <w:sz w:val="18"/>
                <w:szCs w:val="18"/>
                <w14:ligatures w14:val="none"/>
              </w:rPr>
            </w:pPr>
            <w:ins w:id="266"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0D5AE8C7" w14:textId="77777777" w:rsidR="003F2AAB" w:rsidRPr="005E344C" w:rsidRDefault="003F2AAB" w:rsidP="009B385C">
            <w:pPr>
              <w:spacing w:after="120" w:line="360" w:lineRule="auto"/>
              <w:contextualSpacing/>
              <w:jc w:val="center"/>
              <w:rPr>
                <w:ins w:id="267" w:author="Jujia Li" w:date="2025-08-11T21:47:00Z" w16du:dateUtc="2025-08-12T02:47:00Z"/>
                <w:rFonts w:ascii="Times New Roman" w:eastAsia="Times New Roman" w:hAnsi="Times New Roman" w:cs="Times New Roman"/>
                <w:b/>
                <w:bCs/>
                <w:color w:val="000000"/>
                <w:kern w:val="0"/>
                <w:sz w:val="18"/>
                <w:szCs w:val="18"/>
                <w14:ligatures w14:val="none"/>
              </w:rPr>
            </w:pPr>
            <w:ins w:id="268"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Total</w:t>
              </w:r>
            </w:ins>
          </w:p>
          <w:p w14:paraId="73A0D0EA" w14:textId="4036289C" w:rsidR="003F2AAB" w:rsidRPr="005E344C" w:rsidRDefault="003F2AAB" w:rsidP="009B385C">
            <w:pPr>
              <w:spacing w:after="120" w:line="360" w:lineRule="auto"/>
              <w:contextualSpacing/>
              <w:jc w:val="center"/>
              <w:rPr>
                <w:ins w:id="269" w:author="Jujia Li" w:date="2025-08-11T21:47:00Z" w16du:dateUtc="2025-08-12T02:47:00Z"/>
                <w:rFonts w:ascii="Times New Roman" w:eastAsia="Times New Roman" w:hAnsi="Times New Roman" w:cs="Times New Roman"/>
                <w:b/>
                <w:bCs/>
                <w:color w:val="000000"/>
                <w:kern w:val="0"/>
                <w:sz w:val="18"/>
                <w:szCs w:val="18"/>
                <w14:ligatures w14:val="none"/>
              </w:rPr>
            </w:pPr>
            <w:ins w:id="270"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44" w:type="pct"/>
            <w:vMerge w:val="restart"/>
            <w:tcBorders>
              <w:top w:val="single" w:sz="4" w:space="0" w:color="auto"/>
            </w:tcBorders>
          </w:tcPr>
          <w:p w14:paraId="7B7B8ACE" w14:textId="77777777" w:rsidR="003F2AAB" w:rsidRPr="00332850" w:rsidRDefault="003F2AAB" w:rsidP="009B385C">
            <w:pPr>
              <w:spacing w:after="120" w:line="360" w:lineRule="auto"/>
              <w:contextualSpacing/>
              <w:jc w:val="center"/>
              <w:rPr>
                <w:ins w:id="271" w:author="Jujia Li" w:date="2025-08-11T21:47:00Z" w16du:dateUtc="2025-08-12T02:47:00Z"/>
                <w:rFonts w:ascii="Times New Roman" w:eastAsia="Times New Roman" w:hAnsi="Times New Roman" w:cs="Times New Roman"/>
                <w:b/>
                <w:bCs/>
                <w:color w:val="000000"/>
                <w:kern w:val="0"/>
                <w:sz w:val="18"/>
                <w:szCs w:val="18"/>
                <w14:ligatures w14:val="none"/>
              </w:rPr>
            </w:pPr>
            <w:ins w:id="272" w:author="Jujia Li" w:date="2025-08-11T21:47:00Z" w16du:dateUtc="2025-08-12T02:47:00Z">
              <w:r>
                <w:rPr>
                  <w:rFonts w:ascii="Times New Roman" w:eastAsia="Times New Roman" w:hAnsi="Times New Roman" w:cs="Times New Roman"/>
                  <w:b/>
                  <w:bCs/>
                  <w:color w:val="000000"/>
                  <w:kern w:val="0"/>
                  <w:sz w:val="18"/>
                  <w:szCs w:val="18"/>
                  <w14:ligatures w14:val="none"/>
                </w:rPr>
                <w:t>Avg PC</w:t>
              </w:r>
            </w:ins>
          </w:p>
        </w:tc>
      </w:tr>
      <w:tr w:rsidR="003F2AAB" w:rsidRPr="006A0CE7" w14:paraId="43735E31" w14:textId="77777777" w:rsidTr="009B385C">
        <w:trPr>
          <w:trHeight w:val="290"/>
          <w:ins w:id="273" w:author="Jujia Li" w:date="2025-08-11T21:47:00Z"/>
        </w:trPr>
        <w:tc>
          <w:tcPr>
            <w:tcW w:w="808" w:type="pct"/>
            <w:vMerge/>
            <w:tcBorders>
              <w:top w:val="nil"/>
              <w:bottom w:val="single" w:sz="4" w:space="0" w:color="auto"/>
            </w:tcBorders>
            <w:noWrap/>
            <w:vAlign w:val="center"/>
          </w:tcPr>
          <w:p w14:paraId="18F7510B" w14:textId="77777777" w:rsidR="003F2AAB" w:rsidRPr="005E344C" w:rsidRDefault="003F2AAB" w:rsidP="003F2AAB">
            <w:pPr>
              <w:spacing w:after="120" w:line="360" w:lineRule="auto"/>
              <w:contextualSpacing/>
              <w:jc w:val="center"/>
              <w:rPr>
                <w:ins w:id="274" w:author="Jujia Li" w:date="2025-08-11T21:47:00Z" w16du:dateUtc="2025-08-12T02:47: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62ECC4E6" w14:textId="77777777" w:rsidR="003F2AAB" w:rsidRPr="005E344C" w:rsidRDefault="003F2AAB" w:rsidP="003F2AAB">
            <w:pPr>
              <w:spacing w:after="120" w:line="360" w:lineRule="auto"/>
              <w:contextualSpacing/>
              <w:jc w:val="center"/>
              <w:rPr>
                <w:ins w:id="275" w:author="Jujia Li" w:date="2025-08-11T21:47:00Z" w16du:dateUtc="2025-08-12T02:47: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304A8459" w14:textId="11149814" w:rsidR="003F2AAB" w:rsidRPr="005E344C" w:rsidRDefault="003F2AAB" w:rsidP="003F2AAB">
            <w:pPr>
              <w:spacing w:after="120" w:line="360" w:lineRule="auto"/>
              <w:contextualSpacing/>
              <w:jc w:val="center"/>
              <w:rPr>
                <w:ins w:id="276" w:author="Jujia Li" w:date="2025-08-11T21:47:00Z" w16du:dateUtc="2025-08-12T02:47:00Z"/>
                <w:rFonts w:ascii="Times New Roman" w:eastAsia="Times New Roman" w:hAnsi="Times New Roman" w:cs="Times New Roman"/>
                <w:b/>
                <w:bCs/>
                <w:color w:val="000000"/>
                <w:kern w:val="0"/>
                <w:sz w:val="18"/>
                <w:szCs w:val="18"/>
                <w14:ligatures w14:val="none"/>
              </w:rPr>
            </w:pPr>
            <w:ins w:id="277"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08" w:type="pct"/>
            <w:gridSpan w:val="2"/>
            <w:tcBorders>
              <w:top w:val="single" w:sz="4" w:space="0" w:color="auto"/>
              <w:bottom w:val="single" w:sz="4" w:space="0" w:color="auto"/>
            </w:tcBorders>
            <w:noWrap/>
            <w:vAlign w:val="center"/>
          </w:tcPr>
          <w:p w14:paraId="35C4072D" w14:textId="77777777" w:rsidR="003F2AAB" w:rsidRPr="005E344C" w:rsidRDefault="003F2AAB" w:rsidP="003F2AAB">
            <w:pPr>
              <w:spacing w:after="120" w:line="360" w:lineRule="auto"/>
              <w:contextualSpacing/>
              <w:jc w:val="center"/>
              <w:rPr>
                <w:ins w:id="278" w:author="Jujia Li" w:date="2025-08-11T21:47:00Z" w16du:dateUtc="2025-08-12T02:47:00Z"/>
                <w:rFonts w:ascii="Times New Roman" w:eastAsia="Times New Roman" w:hAnsi="Times New Roman" w:cs="Times New Roman"/>
                <w:b/>
                <w:bCs/>
                <w:color w:val="000000"/>
                <w:kern w:val="0"/>
                <w:sz w:val="18"/>
                <w:szCs w:val="18"/>
                <w14:ligatures w14:val="none"/>
              </w:rPr>
            </w:pPr>
            <w:ins w:id="279" w:author="Jujia Li" w:date="2025-08-11T21:47:00Z" w16du:dateUtc="2025-08-12T02:47: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3C540FB5" w14:textId="1210C9F8" w:rsidR="003F2AAB" w:rsidRPr="005E344C" w:rsidRDefault="003F2AAB" w:rsidP="003F2AAB">
            <w:pPr>
              <w:spacing w:after="120" w:line="360" w:lineRule="auto"/>
              <w:contextualSpacing/>
              <w:jc w:val="center"/>
              <w:rPr>
                <w:ins w:id="280" w:author="Jujia Li" w:date="2025-08-11T21:47:00Z" w16du:dateUtc="2025-08-12T02:47:00Z"/>
                <w:rFonts w:ascii="Times New Roman" w:eastAsia="Times New Roman" w:hAnsi="Times New Roman" w:cs="Times New Roman"/>
                <w:b/>
                <w:bCs/>
                <w:color w:val="000000"/>
                <w:kern w:val="0"/>
                <w:sz w:val="18"/>
                <w:szCs w:val="18"/>
                <w14:ligatures w14:val="none"/>
              </w:rPr>
            </w:pPr>
            <w:ins w:id="281"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15" w:type="pct"/>
            <w:gridSpan w:val="2"/>
            <w:tcBorders>
              <w:top w:val="single" w:sz="4" w:space="0" w:color="auto"/>
              <w:bottom w:val="single" w:sz="4" w:space="0" w:color="auto"/>
            </w:tcBorders>
            <w:noWrap/>
            <w:vAlign w:val="center"/>
          </w:tcPr>
          <w:p w14:paraId="7FEB5BBB" w14:textId="70E54713" w:rsidR="003F2AAB" w:rsidRPr="005E344C" w:rsidRDefault="003F2AAB" w:rsidP="003F2AAB">
            <w:pPr>
              <w:spacing w:after="120" w:line="360" w:lineRule="auto"/>
              <w:contextualSpacing/>
              <w:jc w:val="center"/>
              <w:rPr>
                <w:ins w:id="282" w:author="Jujia Li" w:date="2025-08-11T21:47:00Z" w16du:dateUtc="2025-08-12T02:47:00Z"/>
                <w:rFonts w:ascii="Times New Roman" w:eastAsia="Times New Roman" w:hAnsi="Times New Roman" w:cs="Times New Roman"/>
                <w:b/>
                <w:bCs/>
                <w:color w:val="000000"/>
                <w:kern w:val="0"/>
                <w:sz w:val="18"/>
                <w:szCs w:val="18"/>
                <w14:ligatures w14:val="none"/>
              </w:rPr>
            </w:pPr>
            <w:ins w:id="283" w:author="Jujia Li" w:date="2025-08-11T21:48:00Z" w16du:dateUtc="2025-08-12T02:48: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032B11FE" w14:textId="63F34449" w:rsidR="003F2AAB" w:rsidRPr="005E344C" w:rsidRDefault="003F2AAB" w:rsidP="003F2AAB">
            <w:pPr>
              <w:spacing w:after="120" w:line="360" w:lineRule="auto"/>
              <w:contextualSpacing/>
              <w:jc w:val="center"/>
              <w:rPr>
                <w:ins w:id="284" w:author="Jujia Li" w:date="2025-08-11T21:47:00Z" w16du:dateUtc="2025-08-12T02:47:00Z"/>
                <w:rFonts w:ascii="Times New Roman" w:eastAsia="Times New Roman" w:hAnsi="Times New Roman" w:cs="Times New Roman"/>
                <w:b/>
                <w:bCs/>
                <w:color w:val="000000"/>
                <w:kern w:val="0"/>
                <w:sz w:val="18"/>
                <w:szCs w:val="18"/>
                <w14:ligatures w14:val="none"/>
              </w:rPr>
            </w:pPr>
            <w:ins w:id="285"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16" w:type="pct"/>
            <w:gridSpan w:val="2"/>
            <w:tcBorders>
              <w:top w:val="single" w:sz="4" w:space="0" w:color="auto"/>
              <w:bottom w:val="single" w:sz="4" w:space="0" w:color="auto"/>
            </w:tcBorders>
            <w:noWrap/>
            <w:vAlign w:val="center"/>
          </w:tcPr>
          <w:p w14:paraId="265DF6E5" w14:textId="4D61D964" w:rsidR="003F2AAB" w:rsidRPr="005E344C" w:rsidRDefault="003F2AAB" w:rsidP="003F2AAB">
            <w:pPr>
              <w:spacing w:after="120" w:line="360" w:lineRule="auto"/>
              <w:contextualSpacing/>
              <w:jc w:val="center"/>
              <w:rPr>
                <w:ins w:id="286" w:author="Jujia Li" w:date="2025-08-11T21:47:00Z" w16du:dateUtc="2025-08-12T02:47:00Z"/>
                <w:rFonts w:ascii="Times New Roman" w:eastAsia="Times New Roman" w:hAnsi="Times New Roman" w:cs="Times New Roman"/>
                <w:b/>
                <w:bCs/>
                <w:color w:val="000000"/>
                <w:kern w:val="0"/>
                <w:sz w:val="18"/>
                <w:szCs w:val="18"/>
                <w14:ligatures w14:val="none"/>
              </w:rPr>
            </w:pPr>
            <w:ins w:id="287" w:author="Jujia Li" w:date="2025-08-11T21:48:00Z" w16du:dateUtc="2025-08-12T02:48: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7DD57CD1" w14:textId="3D27ACF9" w:rsidR="003F2AAB" w:rsidRPr="005E344C" w:rsidRDefault="003F2AAB" w:rsidP="003F2AAB">
            <w:pPr>
              <w:spacing w:after="120" w:line="360" w:lineRule="auto"/>
              <w:contextualSpacing/>
              <w:jc w:val="center"/>
              <w:rPr>
                <w:ins w:id="288" w:author="Jujia Li" w:date="2025-08-11T21:47:00Z" w16du:dateUtc="2025-08-12T02:47:00Z"/>
                <w:rFonts w:ascii="Times New Roman" w:eastAsia="Times New Roman" w:hAnsi="Times New Roman" w:cs="Times New Roman"/>
                <w:b/>
                <w:bCs/>
                <w:color w:val="000000"/>
                <w:kern w:val="0"/>
                <w:sz w:val="18"/>
                <w:szCs w:val="18"/>
                <w14:ligatures w14:val="none"/>
              </w:rPr>
            </w:pPr>
            <w:ins w:id="289"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21" w:type="pct"/>
            <w:tcBorders>
              <w:top w:val="single" w:sz="4" w:space="0" w:color="auto"/>
              <w:bottom w:val="single" w:sz="4" w:space="0" w:color="auto"/>
            </w:tcBorders>
            <w:noWrap/>
            <w:vAlign w:val="center"/>
          </w:tcPr>
          <w:p w14:paraId="022255AA" w14:textId="11D7A16E" w:rsidR="003F2AAB" w:rsidRPr="005E344C" w:rsidRDefault="003F2AAB" w:rsidP="003F2AAB">
            <w:pPr>
              <w:spacing w:after="120" w:line="360" w:lineRule="auto"/>
              <w:contextualSpacing/>
              <w:jc w:val="center"/>
              <w:rPr>
                <w:ins w:id="290" w:author="Jujia Li" w:date="2025-08-11T21:47:00Z" w16du:dateUtc="2025-08-12T02:47:00Z"/>
                <w:rFonts w:ascii="Times New Roman" w:eastAsia="Times New Roman" w:hAnsi="Times New Roman" w:cs="Times New Roman"/>
                <w:b/>
                <w:bCs/>
                <w:color w:val="000000"/>
                <w:kern w:val="0"/>
                <w:sz w:val="18"/>
                <w:szCs w:val="18"/>
                <w14:ligatures w14:val="none"/>
              </w:rPr>
            </w:pPr>
            <w:ins w:id="291" w:author="Jujia Li" w:date="2025-08-11T21:48:00Z" w16du:dateUtc="2025-08-12T02:48: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7A3D186C" w14:textId="77777777" w:rsidR="003F2AAB" w:rsidRPr="005E344C" w:rsidRDefault="003F2AAB" w:rsidP="003F2AAB">
            <w:pPr>
              <w:spacing w:after="120" w:line="360" w:lineRule="auto"/>
              <w:contextualSpacing/>
              <w:rPr>
                <w:ins w:id="292" w:author="Jujia Li" w:date="2025-08-11T21:47:00Z" w16du:dateUtc="2025-08-12T02:47: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14DED3E3" w14:textId="77777777" w:rsidR="003F2AAB" w:rsidRPr="00332850" w:rsidRDefault="003F2AAB" w:rsidP="003F2AAB">
            <w:pPr>
              <w:spacing w:after="120" w:line="360" w:lineRule="auto"/>
              <w:contextualSpacing/>
              <w:rPr>
                <w:ins w:id="293" w:author="Jujia Li" w:date="2025-08-11T21:47:00Z" w16du:dateUtc="2025-08-12T02:47:00Z"/>
                <w:rFonts w:ascii="Times New Roman" w:eastAsia="Times New Roman" w:hAnsi="Times New Roman" w:cs="Times New Roman"/>
                <w:color w:val="000000"/>
                <w:kern w:val="0"/>
                <w:sz w:val="18"/>
                <w:szCs w:val="18"/>
                <w14:ligatures w14:val="none"/>
              </w:rPr>
            </w:pPr>
          </w:p>
        </w:tc>
      </w:tr>
      <w:tr w:rsidR="003F2AAB" w:rsidRPr="006A0CE7" w14:paraId="6243C733" w14:textId="77777777" w:rsidTr="009B385C">
        <w:trPr>
          <w:trHeight w:val="290"/>
          <w:ins w:id="294" w:author="Jujia Li" w:date="2025-08-11T21:47:00Z"/>
        </w:trPr>
        <w:tc>
          <w:tcPr>
            <w:tcW w:w="808" w:type="pct"/>
            <w:tcBorders>
              <w:top w:val="single" w:sz="4" w:space="0" w:color="auto"/>
            </w:tcBorders>
            <w:noWrap/>
            <w:vAlign w:val="bottom"/>
            <w:hideMark/>
          </w:tcPr>
          <w:p w14:paraId="3BF15684" w14:textId="77777777" w:rsidR="003F2AAB" w:rsidRPr="00221F0A" w:rsidRDefault="003F2AAB" w:rsidP="003F2AAB">
            <w:pPr>
              <w:spacing w:after="120" w:line="360" w:lineRule="auto"/>
              <w:contextualSpacing/>
              <w:rPr>
                <w:ins w:id="295" w:author="Jujia Li" w:date="2025-08-11T21:47:00Z" w16du:dateUtc="2025-08-12T02:47:00Z"/>
                <w:rFonts w:ascii="Times New Roman" w:eastAsia="Times New Roman" w:hAnsi="Times New Roman" w:cs="Times New Roman"/>
                <w:color w:val="000000"/>
                <w:kern w:val="0"/>
                <w:sz w:val="18"/>
                <w:szCs w:val="18"/>
                <w14:ligatures w14:val="none"/>
              </w:rPr>
            </w:pPr>
            <w:ins w:id="296" w:author="Jujia Li" w:date="2025-08-11T21:47:00Z" w16du:dateUtc="2025-08-12T02:47:00Z">
              <w:r w:rsidRPr="009B385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3490E231" w14:textId="77777777" w:rsidR="003F2AAB" w:rsidRPr="00221F0A" w:rsidRDefault="003F2AAB" w:rsidP="003F2AAB">
            <w:pPr>
              <w:spacing w:after="120" w:line="360" w:lineRule="auto"/>
              <w:contextualSpacing/>
              <w:jc w:val="right"/>
              <w:rPr>
                <w:ins w:id="297" w:author="Jujia Li" w:date="2025-08-11T21:47:00Z" w16du:dateUtc="2025-08-12T02:47:00Z"/>
                <w:rFonts w:ascii="Times New Roman" w:hAnsi="Times New Roman" w:cs="Times New Roman"/>
                <w:sz w:val="18"/>
                <w:szCs w:val="18"/>
              </w:rPr>
            </w:pPr>
            <w:ins w:id="298" w:author="Jujia Li" w:date="2025-08-11T21:47:00Z" w16du:dateUtc="2025-08-12T02:47: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35423C48" w14:textId="5E5B3D8F" w:rsidR="003F2AAB" w:rsidRPr="00221F0A" w:rsidRDefault="003F2AAB" w:rsidP="003F2AAB">
            <w:pPr>
              <w:spacing w:after="120" w:line="360" w:lineRule="auto"/>
              <w:contextualSpacing/>
              <w:jc w:val="right"/>
              <w:rPr>
                <w:ins w:id="299" w:author="Jujia Li" w:date="2025-08-11T21:47:00Z" w16du:dateUtc="2025-08-12T02:47:00Z"/>
                <w:rFonts w:ascii="Times New Roman" w:eastAsia="Times New Roman" w:hAnsi="Times New Roman" w:cs="Times New Roman"/>
                <w:color w:val="000000"/>
                <w:kern w:val="0"/>
                <w:sz w:val="18"/>
                <w:szCs w:val="18"/>
                <w14:ligatures w14:val="none"/>
              </w:rPr>
            </w:pPr>
            <w:ins w:id="300" w:author="Jujia Li" w:date="2025-08-11T21:47:00Z" w16du:dateUtc="2025-08-12T02:47:00Z">
              <w:r w:rsidRPr="009B385C">
                <w:rPr>
                  <w:rFonts w:ascii="Times New Roman" w:hAnsi="Times New Roman" w:cs="Times New Roman"/>
                  <w:color w:val="000000"/>
                  <w:sz w:val="18"/>
                  <w:szCs w:val="18"/>
                </w:rPr>
                <w:t>102</w:t>
              </w:r>
            </w:ins>
          </w:p>
        </w:tc>
        <w:tc>
          <w:tcPr>
            <w:tcW w:w="308" w:type="pct"/>
            <w:gridSpan w:val="2"/>
            <w:tcBorders>
              <w:top w:val="single" w:sz="4" w:space="0" w:color="auto"/>
            </w:tcBorders>
            <w:noWrap/>
            <w:vAlign w:val="bottom"/>
            <w:hideMark/>
          </w:tcPr>
          <w:p w14:paraId="490F5EC3" w14:textId="06D6CD61" w:rsidR="003F2AAB" w:rsidRPr="00221F0A" w:rsidRDefault="003F2AAB" w:rsidP="003F2AAB">
            <w:pPr>
              <w:spacing w:after="120" w:line="360" w:lineRule="auto"/>
              <w:contextualSpacing/>
              <w:jc w:val="right"/>
              <w:rPr>
                <w:ins w:id="301" w:author="Jujia Li" w:date="2025-08-11T21:47:00Z" w16du:dateUtc="2025-08-12T02:47:00Z"/>
                <w:rFonts w:ascii="Times New Roman" w:eastAsia="Times New Roman" w:hAnsi="Times New Roman" w:cs="Times New Roman"/>
                <w:color w:val="000000"/>
                <w:kern w:val="0"/>
                <w:sz w:val="18"/>
                <w:szCs w:val="18"/>
                <w14:ligatures w14:val="none"/>
              </w:rPr>
            </w:pPr>
            <w:ins w:id="302" w:author="Jujia Li" w:date="2025-08-11T21:47:00Z" w16du:dateUtc="2025-08-12T02:47:00Z">
              <w:r w:rsidRPr="009B385C">
                <w:rPr>
                  <w:rFonts w:ascii="Times New Roman" w:hAnsi="Times New Roman" w:cs="Times New Roman"/>
                  <w:color w:val="000000"/>
                  <w:sz w:val="18"/>
                  <w:szCs w:val="18"/>
                </w:rPr>
                <w:t>4.85</w:t>
              </w:r>
            </w:ins>
          </w:p>
        </w:tc>
        <w:tc>
          <w:tcPr>
            <w:tcW w:w="380" w:type="pct"/>
            <w:tcBorders>
              <w:top w:val="single" w:sz="4" w:space="0" w:color="auto"/>
            </w:tcBorders>
            <w:noWrap/>
            <w:vAlign w:val="bottom"/>
            <w:hideMark/>
          </w:tcPr>
          <w:p w14:paraId="6DB3390D" w14:textId="6667F9FA" w:rsidR="003F2AAB" w:rsidRPr="00221F0A" w:rsidRDefault="003F2AAB" w:rsidP="003F2AAB">
            <w:pPr>
              <w:spacing w:after="120" w:line="360" w:lineRule="auto"/>
              <w:contextualSpacing/>
              <w:jc w:val="right"/>
              <w:rPr>
                <w:ins w:id="303" w:author="Jujia Li" w:date="2025-08-11T21:47:00Z" w16du:dateUtc="2025-08-12T02:47:00Z"/>
                <w:rFonts w:ascii="Times New Roman" w:eastAsia="Times New Roman" w:hAnsi="Times New Roman" w:cs="Times New Roman"/>
                <w:color w:val="000000"/>
                <w:kern w:val="0"/>
                <w:sz w:val="18"/>
                <w:szCs w:val="18"/>
                <w14:ligatures w14:val="none"/>
              </w:rPr>
            </w:pPr>
            <w:ins w:id="304" w:author="Jujia Li" w:date="2025-08-11T21:47:00Z" w16du:dateUtc="2025-08-12T02:47:00Z">
              <w:r w:rsidRPr="009B385C">
                <w:rPr>
                  <w:rFonts w:ascii="Times New Roman" w:hAnsi="Times New Roman" w:cs="Times New Roman"/>
                  <w:color w:val="000000"/>
                  <w:sz w:val="18"/>
                  <w:szCs w:val="18"/>
                </w:rPr>
                <w:t>94</w:t>
              </w:r>
            </w:ins>
          </w:p>
        </w:tc>
        <w:tc>
          <w:tcPr>
            <w:tcW w:w="315" w:type="pct"/>
            <w:gridSpan w:val="2"/>
            <w:tcBorders>
              <w:top w:val="single" w:sz="4" w:space="0" w:color="auto"/>
            </w:tcBorders>
            <w:noWrap/>
            <w:vAlign w:val="bottom"/>
            <w:hideMark/>
          </w:tcPr>
          <w:p w14:paraId="0FA09C3D" w14:textId="69C40806" w:rsidR="003F2AAB" w:rsidRPr="00221F0A" w:rsidRDefault="003F2AAB" w:rsidP="003F2AAB">
            <w:pPr>
              <w:spacing w:after="120" w:line="360" w:lineRule="auto"/>
              <w:contextualSpacing/>
              <w:jc w:val="right"/>
              <w:rPr>
                <w:ins w:id="305" w:author="Jujia Li" w:date="2025-08-11T21:47:00Z" w16du:dateUtc="2025-08-12T02:47:00Z"/>
                <w:rFonts w:ascii="Times New Roman" w:eastAsia="Times New Roman" w:hAnsi="Times New Roman" w:cs="Times New Roman"/>
                <w:color w:val="000000"/>
                <w:kern w:val="0"/>
                <w:sz w:val="18"/>
                <w:szCs w:val="18"/>
                <w14:ligatures w14:val="none"/>
              </w:rPr>
            </w:pPr>
            <w:ins w:id="306" w:author="Jujia Li" w:date="2025-08-11T21:47:00Z" w16du:dateUtc="2025-08-12T02:47:00Z">
              <w:r w:rsidRPr="009B385C">
                <w:rPr>
                  <w:rFonts w:ascii="Times New Roman" w:hAnsi="Times New Roman" w:cs="Times New Roman"/>
                  <w:color w:val="000000"/>
                  <w:sz w:val="18"/>
                  <w:szCs w:val="18"/>
                </w:rPr>
                <w:t>4.46</w:t>
              </w:r>
            </w:ins>
          </w:p>
        </w:tc>
        <w:tc>
          <w:tcPr>
            <w:tcW w:w="380" w:type="pct"/>
            <w:tcBorders>
              <w:top w:val="single" w:sz="4" w:space="0" w:color="auto"/>
            </w:tcBorders>
            <w:noWrap/>
            <w:vAlign w:val="bottom"/>
            <w:hideMark/>
          </w:tcPr>
          <w:p w14:paraId="1F969506" w14:textId="3AA8A816" w:rsidR="003F2AAB" w:rsidRPr="00221F0A" w:rsidRDefault="003F2AAB" w:rsidP="003F2AAB">
            <w:pPr>
              <w:spacing w:after="120" w:line="360" w:lineRule="auto"/>
              <w:contextualSpacing/>
              <w:jc w:val="right"/>
              <w:rPr>
                <w:ins w:id="307" w:author="Jujia Li" w:date="2025-08-11T21:47:00Z" w16du:dateUtc="2025-08-12T02:47:00Z"/>
                <w:rFonts w:ascii="Times New Roman" w:eastAsia="Times New Roman" w:hAnsi="Times New Roman" w:cs="Times New Roman"/>
                <w:color w:val="000000"/>
                <w:kern w:val="0"/>
                <w:sz w:val="18"/>
                <w:szCs w:val="18"/>
                <w14:ligatures w14:val="none"/>
              </w:rPr>
            </w:pPr>
            <w:ins w:id="308" w:author="Jujia Li" w:date="2025-08-11T21:47:00Z" w16du:dateUtc="2025-08-12T02:47:00Z">
              <w:r w:rsidRPr="009B385C">
                <w:rPr>
                  <w:rFonts w:ascii="Times New Roman" w:hAnsi="Times New Roman" w:cs="Times New Roman"/>
                  <w:color w:val="000000"/>
                  <w:sz w:val="18"/>
                  <w:szCs w:val="18"/>
                </w:rPr>
                <w:t>58</w:t>
              </w:r>
            </w:ins>
          </w:p>
        </w:tc>
        <w:tc>
          <w:tcPr>
            <w:tcW w:w="316" w:type="pct"/>
            <w:gridSpan w:val="2"/>
            <w:tcBorders>
              <w:top w:val="single" w:sz="4" w:space="0" w:color="auto"/>
            </w:tcBorders>
            <w:noWrap/>
            <w:vAlign w:val="bottom"/>
            <w:hideMark/>
          </w:tcPr>
          <w:p w14:paraId="6EDFB7E1" w14:textId="3FB71928" w:rsidR="003F2AAB" w:rsidRPr="00221F0A" w:rsidRDefault="003F2AAB" w:rsidP="003F2AAB">
            <w:pPr>
              <w:spacing w:after="120" w:line="360" w:lineRule="auto"/>
              <w:contextualSpacing/>
              <w:jc w:val="right"/>
              <w:rPr>
                <w:ins w:id="309" w:author="Jujia Li" w:date="2025-08-11T21:47:00Z" w16du:dateUtc="2025-08-12T02:47:00Z"/>
                <w:rFonts w:ascii="Times New Roman" w:eastAsia="Times New Roman" w:hAnsi="Times New Roman" w:cs="Times New Roman"/>
                <w:color w:val="000000"/>
                <w:kern w:val="0"/>
                <w:sz w:val="18"/>
                <w:szCs w:val="18"/>
                <w14:ligatures w14:val="none"/>
              </w:rPr>
            </w:pPr>
            <w:ins w:id="310" w:author="Jujia Li" w:date="2025-08-11T21:47:00Z" w16du:dateUtc="2025-08-12T02:47:00Z">
              <w:r w:rsidRPr="009B385C">
                <w:rPr>
                  <w:rFonts w:ascii="Times New Roman" w:hAnsi="Times New Roman" w:cs="Times New Roman"/>
                  <w:color w:val="000000"/>
                  <w:sz w:val="18"/>
                  <w:szCs w:val="18"/>
                </w:rPr>
                <w:t>2.75</w:t>
              </w:r>
            </w:ins>
          </w:p>
        </w:tc>
        <w:tc>
          <w:tcPr>
            <w:tcW w:w="380" w:type="pct"/>
            <w:tcBorders>
              <w:top w:val="single" w:sz="4" w:space="0" w:color="auto"/>
            </w:tcBorders>
            <w:noWrap/>
            <w:vAlign w:val="bottom"/>
            <w:hideMark/>
          </w:tcPr>
          <w:p w14:paraId="179E357E" w14:textId="15C2C3A3" w:rsidR="003F2AAB" w:rsidRPr="00221F0A" w:rsidRDefault="003F2AAB" w:rsidP="003F2AAB">
            <w:pPr>
              <w:spacing w:after="120" w:line="360" w:lineRule="auto"/>
              <w:contextualSpacing/>
              <w:jc w:val="right"/>
              <w:rPr>
                <w:ins w:id="311" w:author="Jujia Li" w:date="2025-08-11T21:47:00Z" w16du:dateUtc="2025-08-12T02:47:00Z"/>
                <w:rFonts w:ascii="Times New Roman" w:eastAsia="Times New Roman" w:hAnsi="Times New Roman" w:cs="Times New Roman"/>
                <w:color w:val="000000"/>
                <w:kern w:val="0"/>
                <w:sz w:val="18"/>
                <w:szCs w:val="18"/>
                <w14:ligatures w14:val="none"/>
              </w:rPr>
            </w:pPr>
            <w:ins w:id="312" w:author="Jujia Li" w:date="2025-08-11T21:47:00Z" w16du:dateUtc="2025-08-12T02:47:00Z">
              <w:r w:rsidRPr="009B385C">
                <w:rPr>
                  <w:rFonts w:ascii="Times New Roman" w:hAnsi="Times New Roman" w:cs="Times New Roman"/>
                  <w:color w:val="000000"/>
                  <w:sz w:val="18"/>
                  <w:szCs w:val="18"/>
                </w:rPr>
                <w:t>42</w:t>
              </w:r>
            </w:ins>
          </w:p>
        </w:tc>
        <w:tc>
          <w:tcPr>
            <w:tcW w:w="321" w:type="pct"/>
            <w:tcBorders>
              <w:top w:val="single" w:sz="4" w:space="0" w:color="auto"/>
            </w:tcBorders>
            <w:noWrap/>
            <w:vAlign w:val="bottom"/>
            <w:hideMark/>
          </w:tcPr>
          <w:p w14:paraId="2B76D4E7" w14:textId="5ADDE996" w:rsidR="003F2AAB" w:rsidRPr="00221F0A" w:rsidRDefault="003F2AAB" w:rsidP="003F2AAB">
            <w:pPr>
              <w:spacing w:after="120" w:line="360" w:lineRule="auto"/>
              <w:contextualSpacing/>
              <w:jc w:val="right"/>
              <w:rPr>
                <w:ins w:id="313" w:author="Jujia Li" w:date="2025-08-11T21:47:00Z" w16du:dateUtc="2025-08-12T02:47:00Z"/>
                <w:rFonts w:ascii="Times New Roman" w:eastAsia="Times New Roman" w:hAnsi="Times New Roman" w:cs="Times New Roman"/>
                <w:color w:val="000000"/>
                <w:kern w:val="0"/>
                <w:sz w:val="18"/>
                <w:szCs w:val="18"/>
                <w14:ligatures w14:val="none"/>
              </w:rPr>
            </w:pPr>
            <w:ins w:id="314" w:author="Jujia Li" w:date="2025-08-11T21:47:00Z" w16du:dateUtc="2025-08-12T02:47:00Z">
              <w:r w:rsidRPr="009B385C">
                <w:rPr>
                  <w:rFonts w:ascii="Times New Roman" w:hAnsi="Times New Roman" w:cs="Times New Roman"/>
                  <w:color w:val="000000"/>
                  <w:sz w:val="18"/>
                  <w:szCs w:val="18"/>
                </w:rPr>
                <w:t>1.99</w:t>
              </w:r>
            </w:ins>
          </w:p>
        </w:tc>
        <w:tc>
          <w:tcPr>
            <w:tcW w:w="428" w:type="pct"/>
            <w:tcBorders>
              <w:top w:val="single" w:sz="4" w:space="0" w:color="auto"/>
            </w:tcBorders>
            <w:noWrap/>
            <w:vAlign w:val="bottom"/>
            <w:hideMark/>
          </w:tcPr>
          <w:p w14:paraId="08D26941" w14:textId="3D345AAF" w:rsidR="003F2AAB" w:rsidRPr="00221F0A" w:rsidRDefault="003F2AAB" w:rsidP="003F2AAB">
            <w:pPr>
              <w:spacing w:after="120" w:line="360" w:lineRule="auto"/>
              <w:contextualSpacing/>
              <w:jc w:val="right"/>
              <w:rPr>
                <w:ins w:id="315" w:author="Jujia Li" w:date="2025-08-11T21:47:00Z" w16du:dateUtc="2025-08-12T02:47:00Z"/>
                <w:rFonts w:ascii="Times New Roman" w:eastAsia="Times New Roman" w:hAnsi="Times New Roman" w:cs="Times New Roman"/>
                <w:color w:val="000000"/>
                <w:kern w:val="0"/>
                <w:sz w:val="18"/>
                <w:szCs w:val="18"/>
                <w14:ligatures w14:val="none"/>
              </w:rPr>
            </w:pPr>
            <w:ins w:id="316" w:author="Jujia Li" w:date="2025-08-11T21:47:00Z" w16du:dateUtc="2025-08-12T02:47:00Z">
              <w:r w:rsidRPr="009B385C">
                <w:rPr>
                  <w:rFonts w:ascii="Times New Roman" w:hAnsi="Times New Roman" w:cs="Times New Roman"/>
                  <w:color w:val="000000"/>
                  <w:sz w:val="18"/>
                  <w:szCs w:val="18"/>
                </w:rPr>
                <w:t>296</w:t>
              </w:r>
            </w:ins>
          </w:p>
        </w:tc>
        <w:tc>
          <w:tcPr>
            <w:tcW w:w="344" w:type="pct"/>
            <w:tcBorders>
              <w:top w:val="single" w:sz="4" w:space="0" w:color="auto"/>
            </w:tcBorders>
            <w:vAlign w:val="bottom"/>
          </w:tcPr>
          <w:p w14:paraId="0B1C9318" w14:textId="1FEC8256" w:rsidR="003F2AAB" w:rsidRPr="00221F0A" w:rsidRDefault="003F2AAB" w:rsidP="003F2AAB">
            <w:pPr>
              <w:spacing w:after="120" w:line="360" w:lineRule="auto"/>
              <w:contextualSpacing/>
              <w:jc w:val="right"/>
              <w:rPr>
                <w:ins w:id="317" w:author="Jujia Li" w:date="2025-08-11T21:47:00Z" w16du:dateUtc="2025-08-12T02:47:00Z"/>
                <w:rFonts w:ascii="Times New Roman" w:hAnsi="Times New Roman" w:cs="Times New Roman"/>
                <w:sz w:val="18"/>
                <w:szCs w:val="18"/>
              </w:rPr>
            </w:pPr>
            <w:ins w:id="318" w:author="Jujia Li" w:date="2025-08-11T21:47:00Z" w16du:dateUtc="2025-08-12T02:47:00Z">
              <w:r w:rsidRPr="009B385C">
                <w:rPr>
                  <w:rFonts w:ascii="Times New Roman" w:hAnsi="Times New Roman" w:cs="Times New Roman"/>
                  <w:color w:val="000000"/>
                  <w:sz w:val="18"/>
                  <w:szCs w:val="18"/>
                </w:rPr>
                <w:t>3.51</w:t>
              </w:r>
            </w:ins>
          </w:p>
        </w:tc>
      </w:tr>
      <w:tr w:rsidR="003F2AAB" w:rsidRPr="006A0CE7" w14:paraId="1946E58A" w14:textId="77777777" w:rsidTr="009B385C">
        <w:trPr>
          <w:trHeight w:val="290"/>
          <w:ins w:id="319" w:author="Jujia Li" w:date="2025-08-11T21:47:00Z"/>
        </w:trPr>
        <w:tc>
          <w:tcPr>
            <w:tcW w:w="808" w:type="pct"/>
            <w:noWrap/>
            <w:vAlign w:val="bottom"/>
            <w:hideMark/>
          </w:tcPr>
          <w:p w14:paraId="5D3DD44E" w14:textId="77777777" w:rsidR="003F2AAB" w:rsidRPr="00221F0A" w:rsidRDefault="003F2AAB" w:rsidP="003F2AAB">
            <w:pPr>
              <w:spacing w:after="120" w:line="360" w:lineRule="auto"/>
              <w:contextualSpacing/>
              <w:rPr>
                <w:ins w:id="320" w:author="Jujia Li" w:date="2025-08-11T21:47:00Z" w16du:dateUtc="2025-08-12T02:47:00Z"/>
                <w:rFonts w:ascii="Times New Roman" w:eastAsia="Times New Roman" w:hAnsi="Times New Roman" w:cs="Times New Roman"/>
                <w:color w:val="000000"/>
                <w:kern w:val="0"/>
                <w:sz w:val="18"/>
                <w:szCs w:val="18"/>
                <w14:ligatures w14:val="none"/>
              </w:rPr>
            </w:pPr>
            <w:ins w:id="321" w:author="Jujia Li" w:date="2025-08-11T21:47:00Z" w16du:dateUtc="2025-08-12T02:47:00Z">
              <w:r w:rsidRPr="009B385C">
                <w:rPr>
                  <w:rFonts w:ascii="Times New Roman" w:hAnsi="Times New Roman" w:cs="Times New Roman"/>
                  <w:color w:val="000000"/>
                  <w:sz w:val="18"/>
                  <w:szCs w:val="18"/>
                </w:rPr>
                <w:t>CHEROKEE</w:t>
              </w:r>
            </w:ins>
          </w:p>
        </w:tc>
        <w:tc>
          <w:tcPr>
            <w:tcW w:w="566" w:type="pct"/>
            <w:vAlign w:val="bottom"/>
          </w:tcPr>
          <w:p w14:paraId="280699F1" w14:textId="77777777" w:rsidR="003F2AAB" w:rsidRPr="00221F0A" w:rsidRDefault="003F2AAB" w:rsidP="003F2AAB">
            <w:pPr>
              <w:spacing w:after="120" w:line="360" w:lineRule="auto"/>
              <w:contextualSpacing/>
              <w:jc w:val="right"/>
              <w:rPr>
                <w:ins w:id="322" w:author="Jujia Li" w:date="2025-08-11T21:47:00Z" w16du:dateUtc="2025-08-12T02:47:00Z"/>
                <w:rFonts w:ascii="Times New Roman" w:hAnsi="Times New Roman" w:cs="Times New Roman"/>
                <w:sz w:val="18"/>
                <w:szCs w:val="18"/>
              </w:rPr>
            </w:pPr>
            <w:ins w:id="323" w:author="Jujia Li" w:date="2025-08-11T21:47:00Z" w16du:dateUtc="2025-08-12T02:47:00Z">
              <w:r w:rsidRPr="005E344C">
                <w:rPr>
                  <w:rFonts w:ascii="Times New Roman" w:hAnsi="Times New Roman" w:cs="Times New Roman"/>
                  <w:color w:val="000000"/>
                  <w:sz w:val="18"/>
                  <w:szCs w:val="18"/>
                </w:rPr>
                <w:t>25945.63</w:t>
              </w:r>
            </w:ins>
          </w:p>
        </w:tc>
        <w:tc>
          <w:tcPr>
            <w:tcW w:w="454" w:type="pct"/>
            <w:noWrap/>
            <w:vAlign w:val="bottom"/>
            <w:hideMark/>
          </w:tcPr>
          <w:p w14:paraId="204C71B8" w14:textId="6DFBCB21" w:rsidR="003F2AAB" w:rsidRPr="00221F0A" w:rsidRDefault="003F2AAB" w:rsidP="003F2AAB">
            <w:pPr>
              <w:spacing w:after="120" w:line="360" w:lineRule="auto"/>
              <w:contextualSpacing/>
              <w:jc w:val="right"/>
              <w:rPr>
                <w:ins w:id="324" w:author="Jujia Li" w:date="2025-08-11T21:47:00Z" w16du:dateUtc="2025-08-12T02:47:00Z"/>
                <w:rFonts w:ascii="Times New Roman" w:eastAsia="Times New Roman" w:hAnsi="Times New Roman" w:cs="Times New Roman"/>
                <w:color w:val="000000"/>
                <w:kern w:val="0"/>
                <w:sz w:val="18"/>
                <w:szCs w:val="18"/>
                <w14:ligatures w14:val="none"/>
              </w:rPr>
            </w:pPr>
            <w:ins w:id="325" w:author="Jujia Li" w:date="2025-08-11T21:47:00Z" w16du:dateUtc="2025-08-12T02:47:00Z">
              <w:r w:rsidRPr="009B385C">
                <w:rPr>
                  <w:rFonts w:ascii="Times New Roman" w:hAnsi="Times New Roman" w:cs="Times New Roman"/>
                  <w:color w:val="000000"/>
                  <w:sz w:val="18"/>
                  <w:szCs w:val="18"/>
                </w:rPr>
                <w:t>10</w:t>
              </w:r>
            </w:ins>
          </w:p>
        </w:tc>
        <w:tc>
          <w:tcPr>
            <w:tcW w:w="308" w:type="pct"/>
            <w:gridSpan w:val="2"/>
            <w:noWrap/>
            <w:vAlign w:val="bottom"/>
            <w:hideMark/>
          </w:tcPr>
          <w:p w14:paraId="2FB3580B" w14:textId="4CDD5027" w:rsidR="003F2AAB" w:rsidRPr="00221F0A" w:rsidRDefault="003F2AAB" w:rsidP="003F2AAB">
            <w:pPr>
              <w:spacing w:after="120" w:line="360" w:lineRule="auto"/>
              <w:contextualSpacing/>
              <w:jc w:val="right"/>
              <w:rPr>
                <w:ins w:id="326" w:author="Jujia Li" w:date="2025-08-11T21:47:00Z" w16du:dateUtc="2025-08-12T02:47:00Z"/>
                <w:rFonts w:ascii="Times New Roman" w:eastAsia="Times New Roman" w:hAnsi="Times New Roman" w:cs="Times New Roman"/>
                <w:color w:val="000000"/>
                <w:kern w:val="0"/>
                <w:sz w:val="18"/>
                <w:szCs w:val="18"/>
                <w14:ligatures w14:val="none"/>
              </w:rPr>
            </w:pPr>
            <w:ins w:id="327" w:author="Jujia Li" w:date="2025-08-11T21:47:00Z" w16du:dateUtc="2025-08-12T02:47:00Z">
              <w:r w:rsidRPr="009B385C">
                <w:rPr>
                  <w:rFonts w:ascii="Times New Roman" w:hAnsi="Times New Roman" w:cs="Times New Roman"/>
                  <w:color w:val="000000"/>
                  <w:sz w:val="18"/>
                  <w:szCs w:val="18"/>
                </w:rPr>
                <w:t>1.06</w:t>
              </w:r>
            </w:ins>
          </w:p>
        </w:tc>
        <w:tc>
          <w:tcPr>
            <w:tcW w:w="380" w:type="pct"/>
            <w:noWrap/>
            <w:vAlign w:val="bottom"/>
            <w:hideMark/>
          </w:tcPr>
          <w:p w14:paraId="0E455A51" w14:textId="27A13B2C" w:rsidR="003F2AAB" w:rsidRPr="00221F0A" w:rsidRDefault="003F2AAB" w:rsidP="003F2AAB">
            <w:pPr>
              <w:spacing w:after="120" w:line="360" w:lineRule="auto"/>
              <w:contextualSpacing/>
              <w:jc w:val="right"/>
              <w:rPr>
                <w:ins w:id="328" w:author="Jujia Li" w:date="2025-08-11T21:47:00Z" w16du:dateUtc="2025-08-12T02:47:00Z"/>
                <w:rFonts w:ascii="Times New Roman" w:eastAsia="Times New Roman" w:hAnsi="Times New Roman" w:cs="Times New Roman"/>
                <w:color w:val="000000"/>
                <w:kern w:val="0"/>
                <w:sz w:val="18"/>
                <w:szCs w:val="18"/>
                <w14:ligatures w14:val="none"/>
              </w:rPr>
            </w:pPr>
            <w:ins w:id="329" w:author="Jujia Li" w:date="2025-08-11T21:47:00Z" w16du:dateUtc="2025-08-12T02:47:00Z">
              <w:r w:rsidRPr="009B385C">
                <w:rPr>
                  <w:rFonts w:ascii="Times New Roman" w:hAnsi="Times New Roman" w:cs="Times New Roman"/>
                  <w:color w:val="000000"/>
                  <w:sz w:val="18"/>
                  <w:szCs w:val="18"/>
                </w:rPr>
                <w:t>19</w:t>
              </w:r>
            </w:ins>
          </w:p>
        </w:tc>
        <w:tc>
          <w:tcPr>
            <w:tcW w:w="315" w:type="pct"/>
            <w:gridSpan w:val="2"/>
            <w:noWrap/>
            <w:vAlign w:val="bottom"/>
            <w:hideMark/>
          </w:tcPr>
          <w:p w14:paraId="15A6915F" w14:textId="7D7F6376" w:rsidR="003F2AAB" w:rsidRPr="00221F0A" w:rsidRDefault="003F2AAB" w:rsidP="003F2AAB">
            <w:pPr>
              <w:spacing w:after="120" w:line="360" w:lineRule="auto"/>
              <w:contextualSpacing/>
              <w:jc w:val="right"/>
              <w:rPr>
                <w:ins w:id="330" w:author="Jujia Li" w:date="2025-08-11T21:47:00Z" w16du:dateUtc="2025-08-12T02:47:00Z"/>
                <w:rFonts w:ascii="Times New Roman" w:eastAsia="Times New Roman" w:hAnsi="Times New Roman" w:cs="Times New Roman"/>
                <w:color w:val="000000"/>
                <w:kern w:val="0"/>
                <w:sz w:val="18"/>
                <w:szCs w:val="18"/>
                <w14:ligatures w14:val="none"/>
              </w:rPr>
            </w:pPr>
            <w:ins w:id="331" w:author="Jujia Li" w:date="2025-08-11T21:47:00Z" w16du:dateUtc="2025-08-12T02:47:00Z">
              <w:r w:rsidRPr="009B385C">
                <w:rPr>
                  <w:rFonts w:ascii="Times New Roman" w:hAnsi="Times New Roman" w:cs="Times New Roman"/>
                  <w:color w:val="000000"/>
                  <w:sz w:val="18"/>
                  <w:szCs w:val="18"/>
                </w:rPr>
                <w:t>2.02</w:t>
              </w:r>
            </w:ins>
          </w:p>
        </w:tc>
        <w:tc>
          <w:tcPr>
            <w:tcW w:w="380" w:type="pct"/>
            <w:noWrap/>
            <w:vAlign w:val="bottom"/>
            <w:hideMark/>
          </w:tcPr>
          <w:p w14:paraId="3223A8FA" w14:textId="74A9D986" w:rsidR="003F2AAB" w:rsidRPr="00221F0A" w:rsidRDefault="003F2AAB" w:rsidP="003F2AAB">
            <w:pPr>
              <w:spacing w:after="120" w:line="360" w:lineRule="auto"/>
              <w:contextualSpacing/>
              <w:jc w:val="right"/>
              <w:rPr>
                <w:ins w:id="332" w:author="Jujia Li" w:date="2025-08-11T21:47:00Z" w16du:dateUtc="2025-08-12T02:47:00Z"/>
                <w:rFonts w:ascii="Times New Roman" w:eastAsia="Times New Roman" w:hAnsi="Times New Roman" w:cs="Times New Roman"/>
                <w:color w:val="000000"/>
                <w:kern w:val="0"/>
                <w:sz w:val="18"/>
                <w:szCs w:val="18"/>
                <w14:ligatures w14:val="none"/>
              </w:rPr>
            </w:pPr>
            <w:ins w:id="333" w:author="Jujia Li" w:date="2025-08-11T21:47:00Z" w16du:dateUtc="2025-08-12T02:47:00Z">
              <w:r w:rsidRPr="009B385C">
                <w:rPr>
                  <w:rFonts w:ascii="Times New Roman" w:hAnsi="Times New Roman" w:cs="Times New Roman"/>
                  <w:color w:val="000000"/>
                  <w:sz w:val="18"/>
                  <w:szCs w:val="18"/>
                </w:rPr>
                <w:t>39</w:t>
              </w:r>
            </w:ins>
          </w:p>
        </w:tc>
        <w:tc>
          <w:tcPr>
            <w:tcW w:w="316" w:type="pct"/>
            <w:gridSpan w:val="2"/>
            <w:noWrap/>
            <w:vAlign w:val="bottom"/>
            <w:hideMark/>
          </w:tcPr>
          <w:p w14:paraId="1D1652E4" w14:textId="45CC68A3" w:rsidR="003F2AAB" w:rsidRPr="00221F0A" w:rsidRDefault="003F2AAB" w:rsidP="003F2AAB">
            <w:pPr>
              <w:spacing w:after="120" w:line="360" w:lineRule="auto"/>
              <w:contextualSpacing/>
              <w:jc w:val="right"/>
              <w:rPr>
                <w:ins w:id="334" w:author="Jujia Li" w:date="2025-08-11T21:47:00Z" w16du:dateUtc="2025-08-12T02:47:00Z"/>
                <w:rFonts w:ascii="Times New Roman" w:eastAsia="Times New Roman" w:hAnsi="Times New Roman" w:cs="Times New Roman"/>
                <w:color w:val="000000"/>
                <w:kern w:val="0"/>
                <w:sz w:val="18"/>
                <w:szCs w:val="18"/>
                <w14:ligatures w14:val="none"/>
              </w:rPr>
            </w:pPr>
            <w:ins w:id="335" w:author="Jujia Li" w:date="2025-08-11T21:47:00Z" w16du:dateUtc="2025-08-12T02:47:00Z">
              <w:r w:rsidRPr="009B385C">
                <w:rPr>
                  <w:rFonts w:ascii="Times New Roman" w:hAnsi="Times New Roman" w:cs="Times New Roman"/>
                  <w:color w:val="000000"/>
                  <w:sz w:val="18"/>
                  <w:szCs w:val="18"/>
                </w:rPr>
                <w:t>4.11</w:t>
              </w:r>
            </w:ins>
          </w:p>
        </w:tc>
        <w:tc>
          <w:tcPr>
            <w:tcW w:w="380" w:type="pct"/>
            <w:noWrap/>
            <w:vAlign w:val="bottom"/>
            <w:hideMark/>
          </w:tcPr>
          <w:p w14:paraId="7C76C705" w14:textId="4F40F40F" w:rsidR="003F2AAB" w:rsidRPr="00221F0A" w:rsidRDefault="003F2AAB" w:rsidP="003F2AAB">
            <w:pPr>
              <w:spacing w:after="120" w:line="360" w:lineRule="auto"/>
              <w:contextualSpacing/>
              <w:jc w:val="right"/>
              <w:rPr>
                <w:ins w:id="336" w:author="Jujia Li" w:date="2025-08-11T21:47:00Z" w16du:dateUtc="2025-08-12T02:47:00Z"/>
                <w:rFonts w:ascii="Times New Roman" w:eastAsia="Times New Roman" w:hAnsi="Times New Roman" w:cs="Times New Roman"/>
                <w:color w:val="000000"/>
                <w:kern w:val="0"/>
                <w:sz w:val="18"/>
                <w:szCs w:val="18"/>
                <w14:ligatures w14:val="none"/>
              </w:rPr>
            </w:pPr>
            <w:ins w:id="337" w:author="Jujia Li" w:date="2025-08-11T21:47:00Z" w16du:dateUtc="2025-08-12T02:47:00Z">
              <w:r w:rsidRPr="009B385C">
                <w:rPr>
                  <w:rFonts w:ascii="Times New Roman" w:hAnsi="Times New Roman" w:cs="Times New Roman"/>
                  <w:color w:val="000000"/>
                  <w:sz w:val="18"/>
                  <w:szCs w:val="18"/>
                </w:rPr>
                <w:t>75</w:t>
              </w:r>
            </w:ins>
          </w:p>
        </w:tc>
        <w:tc>
          <w:tcPr>
            <w:tcW w:w="321" w:type="pct"/>
            <w:noWrap/>
            <w:vAlign w:val="bottom"/>
            <w:hideMark/>
          </w:tcPr>
          <w:p w14:paraId="73BE14FB" w14:textId="6708F614" w:rsidR="003F2AAB" w:rsidRPr="00221F0A" w:rsidRDefault="003F2AAB" w:rsidP="003F2AAB">
            <w:pPr>
              <w:spacing w:after="120" w:line="360" w:lineRule="auto"/>
              <w:contextualSpacing/>
              <w:jc w:val="right"/>
              <w:rPr>
                <w:ins w:id="338" w:author="Jujia Li" w:date="2025-08-11T21:47:00Z" w16du:dateUtc="2025-08-12T02:47:00Z"/>
                <w:rFonts w:ascii="Times New Roman" w:eastAsia="Times New Roman" w:hAnsi="Times New Roman" w:cs="Times New Roman"/>
                <w:color w:val="000000"/>
                <w:kern w:val="0"/>
                <w:sz w:val="18"/>
                <w:szCs w:val="18"/>
                <w14:ligatures w14:val="none"/>
              </w:rPr>
            </w:pPr>
            <w:ins w:id="339" w:author="Jujia Li" w:date="2025-08-11T21:47:00Z" w16du:dateUtc="2025-08-12T02:47:00Z">
              <w:r w:rsidRPr="009B385C">
                <w:rPr>
                  <w:rFonts w:ascii="Times New Roman" w:hAnsi="Times New Roman" w:cs="Times New Roman"/>
                  <w:color w:val="000000"/>
                  <w:sz w:val="18"/>
                  <w:szCs w:val="18"/>
                </w:rPr>
                <w:t>7.84</w:t>
              </w:r>
            </w:ins>
          </w:p>
        </w:tc>
        <w:tc>
          <w:tcPr>
            <w:tcW w:w="428" w:type="pct"/>
            <w:noWrap/>
            <w:vAlign w:val="bottom"/>
            <w:hideMark/>
          </w:tcPr>
          <w:p w14:paraId="5E37DF49" w14:textId="5BFCC6F2" w:rsidR="003F2AAB" w:rsidRPr="00221F0A" w:rsidRDefault="003F2AAB" w:rsidP="003F2AAB">
            <w:pPr>
              <w:spacing w:after="120" w:line="360" w:lineRule="auto"/>
              <w:contextualSpacing/>
              <w:jc w:val="right"/>
              <w:rPr>
                <w:ins w:id="340" w:author="Jujia Li" w:date="2025-08-11T21:47:00Z" w16du:dateUtc="2025-08-12T02:47:00Z"/>
                <w:rFonts w:ascii="Times New Roman" w:eastAsia="Times New Roman" w:hAnsi="Times New Roman" w:cs="Times New Roman"/>
                <w:color w:val="000000"/>
                <w:kern w:val="0"/>
                <w:sz w:val="18"/>
                <w:szCs w:val="18"/>
                <w14:ligatures w14:val="none"/>
              </w:rPr>
            </w:pPr>
            <w:ins w:id="341" w:author="Jujia Li" w:date="2025-08-11T21:47:00Z" w16du:dateUtc="2025-08-12T02:47:00Z">
              <w:r w:rsidRPr="009B385C">
                <w:rPr>
                  <w:rFonts w:ascii="Times New Roman" w:hAnsi="Times New Roman" w:cs="Times New Roman"/>
                  <w:color w:val="000000"/>
                  <w:sz w:val="18"/>
                  <w:szCs w:val="18"/>
                </w:rPr>
                <w:t>143</w:t>
              </w:r>
            </w:ins>
          </w:p>
        </w:tc>
        <w:tc>
          <w:tcPr>
            <w:tcW w:w="344" w:type="pct"/>
            <w:vAlign w:val="bottom"/>
          </w:tcPr>
          <w:p w14:paraId="207DE856" w14:textId="5CD164C9" w:rsidR="003F2AAB" w:rsidRPr="00221F0A" w:rsidRDefault="003F2AAB" w:rsidP="003F2AAB">
            <w:pPr>
              <w:spacing w:after="120" w:line="360" w:lineRule="auto"/>
              <w:contextualSpacing/>
              <w:jc w:val="right"/>
              <w:rPr>
                <w:ins w:id="342" w:author="Jujia Li" w:date="2025-08-11T21:47:00Z" w16du:dateUtc="2025-08-12T02:47:00Z"/>
                <w:rFonts w:ascii="Times New Roman" w:hAnsi="Times New Roman" w:cs="Times New Roman"/>
                <w:sz w:val="18"/>
                <w:szCs w:val="18"/>
              </w:rPr>
            </w:pPr>
            <w:ins w:id="343" w:author="Jujia Li" w:date="2025-08-11T21:47:00Z" w16du:dateUtc="2025-08-12T02:47:00Z">
              <w:r w:rsidRPr="009B385C">
                <w:rPr>
                  <w:rFonts w:ascii="Times New Roman" w:hAnsi="Times New Roman" w:cs="Times New Roman"/>
                  <w:color w:val="000000"/>
                  <w:sz w:val="18"/>
                  <w:szCs w:val="18"/>
                </w:rPr>
                <w:t>3.76</w:t>
              </w:r>
            </w:ins>
          </w:p>
        </w:tc>
      </w:tr>
      <w:tr w:rsidR="003F2AAB" w:rsidRPr="006A0CE7" w14:paraId="5F8D70DD" w14:textId="77777777" w:rsidTr="009B385C">
        <w:trPr>
          <w:trHeight w:val="290"/>
          <w:ins w:id="344" w:author="Jujia Li" w:date="2025-08-11T21:47:00Z"/>
        </w:trPr>
        <w:tc>
          <w:tcPr>
            <w:tcW w:w="808" w:type="pct"/>
            <w:noWrap/>
            <w:vAlign w:val="bottom"/>
            <w:hideMark/>
          </w:tcPr>
          <w:p w14:paraId="4FE09EBF" w14:textId="77777777" w:rsidR="003F2AAB" w:rsidRPr="00221F0A" w:rsidRDefault="003F2AAB" w:rsidP="003F2AAB">
            <w:pPr>
              <w:spacing w:after="120" w:line="360" w:lineRule="auto"/>
              <w:contextualSpacing/>
              <w:rPr>
                <w:ins w:id="345" w:author="Jujia Li" w:date="2025-08-11T21:47:00Z" w16du:dateUtc="2025-08-12T02:47:00Z"/>
                <w:rFonts w:ascii="Times New Roman" w:eastAsia="Times New Roman" w:hAnsi="Times New Roman" w:cs="Times New Roman"/>
                <w:color w:val="000000"/>
                <w:kern w:val="0"/>
                <w:sz w:val="18"/>
                <w:szCs w:val="18"/>
                <w14:ligatures w14:val="none"/>
              </w:rPr>
            </w:pPr>
            <w:ins w:id="346" w:author="Jujia Li" w:date="2025-08-11T21:47:00Z" w16du:dateUtc="2025-08-12T02:47:00Z">
              <w:r w:rsidRPr="009B385C">
                <w:rPr>
                  <w:rFonts w:ascii="Times New Roman" w:hAnsi="Times New Roman" w:cs="Times New Roman"/>
                  <w:color w:val="000000"/>
                  <w:sz w:val="18"/>
                  <w:szCs w:val="18"/>
                </w:rPr>
                <w:t>COLBERT</w:t>
              </w:r>
            </w:ins>
          </w:p>
        </w:tc>
        <w:tc>
          <w:tcPr>
            <w:tcW w:w="566" w:type="pct"/>
            <w:vAlign w:val="bottom"/>
          </w:tcPr>
          <w:p w14:paraId="7736E764" w14:textId="77777777" w:rsidR="003F2AAB" w:rsidRPr="00221F0A" w:rsidRDefault="003F2AAB" w:rsidP="003F2AAB">
            <w:pPr>
              <w:spacing w:after="120" w:line="360" w:lineRule="auto"/>
              <w:contextualSpacing/>
              <w:jc w:val="right"/>
              <w:rPr>
                <w:ins w:id="347" w:author="Jujia Li" w:date="2025-08-11T21:47:00Z" w16du:dateUtc="2025-08-12T02:47:00Z"/>
                <w:rFonts w:ascii="Times New Roman" w:hAnsi="Times New Roman" w:cs="Times New Roman"/>
                <w:sz w:val="18"/>
                <w:szCs w:val="18"/>
              </w:rPr>
            </w:pPr>
            <w:ins w:id="348" w:author="Jujia Li" w:date="2025-08-11T21:47:00Z" w16du:dateUtc="2025-08-12T02:47:00Z">
              <w:r w:rsidRPr="005E344C">
                <w:rPr>
                  <w:rFonts w:ascii="Times New Roman" w:hAnsi="Times New Roman" w:cs="Times New Roman"/>
                  <w:color w:val="000000"/>
                  <w:sz w:val="18"/>
                  <w:szCs w:val="18"/>
                </w:rPr>
                <w:t>54859.00</w:t>
              </w:r>
            </w:ins>
          </w:p>
        </w:tc>
        <w:tc>
          <w:tcPr>
            <w:tcW w:w="454" w:type="pct"/>
            <w:noWrap/>
            <w:vAlign w:val="bottom"/>
            <w:hideMark/>
          </w:tcPr>
          <w:p w14:paraId="1057D7A6" w14:textId="708FE62A" w:rsidR="003F2AAB" w:rsidRPr="00221F0A" w:rsidRDefault="003F2AAB" w:rsidP="003F2AAB">
            <w:pPr>
              <w:spacing w:after="120" w:line="360" w:lineRule="auto"/>
              <w:contextualSpacing/>
              <w:jc w:val="right"/>
              <w:rPr>
                <w:ins w:id="349" w:author="Jujia Li" w:date="2025-08-11T21:47:00Z" w16du:dateUtc="2025-08-12T02:47:00Z"/>
                <w:rFonts w:ascii="Times New Roman" w:eastAsia="Times New Roman" w:hAnsi="Times New Roman" w:cs="Times New Roman"/>
                <w:color w:val="000000"/>
                <w:kern w:val="0"/>
                <w:sz w:val="18"/>
                <w:szCs w:val="18"/>
                <w14:ligatures w14:val="none"/>
              </w:rPr>
            </w:pPr>
            <w:ins w:id="350" w:author="Jujia Li" w:date="2025-08-11T21:47:00Z" w16du:dateUtc="2025-08-12T02:47:00Z">
              <w:r w:rsidRPr="009B385C">
                <w:rPr>
                  <w:rFonts w:ascii="Times New Roman" w:hAnsi="Times New Roman" w:cs="Times New Roman"/>
                  <w:color w:val="000000"/>
                  <w:sz w:val="18"/>
                  <w:szCs w:val="18"/>
                </w:rPr>
                <w:t>52</w:t>
              </w:r>
            </w:ins>
          </w:p>
        </w:tc>
        <w:tc>
          <w:tcPr>
            <w:tcW w:w="308" w:type="pct"/>
            <w:gridSpan w:val="2"/>
            <w:noWrap/>
            <w:vAlign w:val="bottom"/>
            <w:hideMark/>
          </w:tcPr>
          <w:p w14:paraId="14F8B993" w14:textId="0562BD2C" w:rsidR="003F2AAB" w:rsidRPr="00221F0A" w:rsidRDefault="003F2AAB" w:rsidP="003F2AAB">
            <w:pPr>
              <w:spacing w:after="120" w:line="360" w:lineRule="auto"/>
              <w:contextualSpacing/>
              <w:jc w:val="right"/>
              <w:rPr>
                <w:ins w:id="351" w:author="Jujia Li" w:date="2025-08-11T21:47:00Z" w16du:dateUtc="2025-08-12T02:47:00Z"/>
                <w:rFonts w:ascii="Times New Roman" w:eastAsia="Times New Roman" w:hAnsi="Times New Roman" w:cs="Times New Roman"/>
                <w:color w:val="000000"/>
                <w:kern w:val="0"/>
                <w:sz w:val="18"/>
                <w:szCs w:val="18"/>
                <w14:ligatures w14:val="none"/>
              </w:rPr>
            </w:pPr>
            <w:ins w:id="352" w:author="Jujia Li" w:date="2025-08-11T21:47:00Z" w16du:dateUtc="2025-08-12T02:47:00Z">
              <w:r w:rsidRPr="009B385C">
                <w:rPr>
                  <w:rFonts w:ascii="Times New Roman" w:hAnsi="Times New Roman" w:cs="Times New Roman"/>
                  <w:color w:val="000000"/>
                  <w:sz w:val="18"/>
                  <w:szCs w:val="18"/>
                </w:rPr>
                <w:t>2.61</w:t>
              </w:r>
            </w:ins>
          </w:p>
        </w:tc>
        <w:tc>
          <w:tcPr>
            <w:tcW w:w="380" w:type="pct"/>
            <w:noWrap/>
            <w:vAlign w:val="bottom"/>
            <w:hideMark/>
          </w:tcPr>
          <w:p w14:paraId="24F3EDB5" w14:textId="73322EF0" w:rsidR="003F2AAB" w:rsidRPr="00221F0A" w:rsidRDefault="003F2AAB" w:rsidP="003F2AAB">
            <w:pPr>
              <w:spacing w:after="120" w:line="360" w:lineRule="auto"/>
              <w:contextualSpacing/>
              <w:jc w:val="right"/>
              <w:rPr>
                <w:ins w:id="353" w:author="Jujia Li" w:date="2025-08-11T21:47:00Z" w16du:dateUtc="2025-08-12T02:47:00Z"/>
                <w:rFonts w:ascii="Times New Roman" w:eastAsia="Times New Roman" w:hAnsi="Times New Roman" w:cs="Times New Roman"/>
                <w:color w:val="000000"/>
                <w:kern w:val="0"/>
                <w:sz w:val="18"/>
                <w:szCs w:val="18"/>
                <w14:ligatures w14:val="none"/>
              </w:rPr>
            </w:pPr>
            <w:ins w:id="354" w:author="Jujia Li" w:date="2025-08-11T21:47:00Z" w16du:dateUtc="2025-08-12T02:47:00Z">
              <w:r w:rsidRPr="009B385C">
                <w:rPr>
                  <w:rFonts w:ascii="Times New Roman" w:hAnsi="Times New Roman" w:cs="Times New Roman"/>
                  <w:color w:val="000000"/>
                  <w:sz w:val="18"/>
                  <w:szCs w:val="18"/>
                </w:rPr>
                <w:t>86</w:t>
              </w:r>
            </w:ins>
          </w:p>
        </w:tc>
        <w:tc>
          <w:tcPr>
            <w:tcW w:w="315" w:type="pct"/>
            <w:gridSpan w:val="2"/>
            <w:noWrap/>
            <w:vAlign w:val="bottom"/>
            <w:hideMark/>
          </w:tcPr>
          <w:p w14:paraId="3CF30029" w14:textId="113383C5" w:rsidR="003F2AAB" w:rsidRPr="00221F0A" w:rsidRDefault="003F2AAB" w:rsidP="003F2AAB">
            <w:pPr>
              <w:spacing w:after="120" w:line="360" w:lineRule="auto"/>
              <w:contextualSpacing/>
              <w:jc w:val="right"/>
              <w:rPr>
                <w:ins w:id="355" w:author="Jujia Li" w:date="2025-08-11T21:47:00Z" w16du:dateUtc="2025-08-12T02:47:00Z"/>
                <w:rFonts w:ascii="Times New Roman" w:eastAsia="Times New Roman" w:hAnsi="Times New Roman" w:cs="Times New Roman"/>
                <w:color w:val="000000"/>
                <w:kern w:val="0"/>
                <w:sz w:val="18"/>
                <w:szCs w:val="18"/>
                <w14:ligatures w14:val="none"/>
              </w:rPr>
            </w:pPr>
            <w:ins w:id="356" w:author="Jujia Li" w:date="2025-08-11T21:47:00Z" w16du:dateUtc="2025-08-12T02:47:00Z">
              <w:r w:rsidRPr="009B385C">
                <w:rPr>
                  <w:rFonts w:ascii="Times New Roman" w:hAnsi="Times New Roman" w:cs="Times New Roman"/>
                  <w:color w:val="000000"/>
                  <w:sz w:val="18"/>
                  <w:szCs w:val="18"/>
                </w:rPr>
                <w:t>4.31</w:t>
              </w:r>
            </w:ins>
          </w:p>
        </w:tc>
        <w:tc>
          <w:tcPr>
            <w:tcW w:w="380" w:type="pct"/>
            <w:noWrap/>
            <w:vAlign w:val="bottom"/>
            <w:hideMark/>
          </w:tcPr>
          <w:p w14:paraId="515A02B4" w14:textId="05C193A0" w:rsidR="003F2AAB" w:rsidRPr="00221F0A" w:rsidRDefault="003F2AAB" w:rsidP="003F2AAB">
            <w:pPr>
              <w:spacing w:after="120" w:line="360" w:lineRule="auto"/>
              <w:contextualSpacing/>
              <w:jc w:val="right"/>
              <w:rPr>
                <w:ins w:id="357" w:author="Jujia Li" w:date="2025-08-11T21:47:00Z" w16du:dateUtc="2025-08-12T02:47:00Z"/>
                <w:rFonts w:ascii="Times New Roman" w:eastAsia="Times New Roman" w:hAnsi="Times New Roman" w:cs="Times New Roman"/>
                <w:color w:val="000000"/>
                <w:kern w:val="0"/>
                <w:sz w:val="18"/>
                <w:szCs w:val="18"/>
                <w14:ligatures w14:val="none"/>
              </w:rPr>
            </w:pPr>
            <w:ins w:id="358" w:author="Jujia Li" w:date="2025-08-11T21:47:00Z" w16du:dateUtc="2025-08-12T02:47:00Z">
              <w:r w:rsidRPr="009B385C">
                <w:rPr>
                  <w:rFonts w:ascii="Times New Roman" w:hAnsi="Times New Roman" w:cs="Times New Roman"/>
                  <w:color w:val="000000"/>
                  <w:sz w:val="18"/>
                  <w:szCs w:val="18"/>
                </w:rPr>
                <w:t>61</w:t>
              </w:r>
            </w:ins>
          </w:p>
        </w:tc>
        <w:tc>
          <w:tcPr>
            <w:tcW w:w="316" w:type="pct"/>
            <w:gridSpan w:val="2"/>
            <w:noWrap/>
            <w:vAlign w:val="bottom"/>
            <w:hideMark/>
          </w:tcPr>
          <w:p w14:paraId="05269D1E" w14:textId="0699819F" w:rsidR="003F2AAB" w:rsidRPr="00221F0A" w:rsidRDefault="003F2AAB" w:rsidP="003F2AAB">
            <w:pPr>
              <w:spacing w:after="120" w:line="360" w:lineRule="auto"/>
              <w:contextualSpacing/>
              <w:jc w:val="right"/>
              <w:rPr>
                <w:ins w:id="359" w:author="Jujia Li" w:date="2025-08-11T21:47:00Z" w16du:dateUtc="2025-08-12T02:47:00Z"/>
                <w:rFonts w:ascii="Times New Roman" w:eastAsia="Times New Roman" w:hAnsi="Times New Roman" w:cs="Times New Roman"/>
                <w:color w:val="000000"/>
                <w:kern w:val="0"/>
                <w:sz w:val="18"/>
                <w:szCs w:val="18"/>
                <w14:ligatures w14:val="none"/>
              </w:rPr>
            </w:pPr>
            <w:ins w:id="360" w:author="Jujia Li" w:date="2025-08-11T21:47:00Z" w16du:dateUtc="2025-08-12T02:47:00Z">
              <w:r w:rsidRPr="009B385C">
                <w:rPr>
                  <w:rFonts w:ascii="Times New Roman" w:hAnsi="Times New Roman" w:cs="Times New Roman"/>
                  <w:color w:val="000000"/>
                  <w:sz w:val="18"/>
                  <w:szCs w:val="18"/>
                </w:rPr>
                <w:t>3.04</w:t>
              </w:r>
            </w:ins>
          </w:p>
        </w:tc>
        <w:tc>
          <w:tcPr>
            <w:tcW w:w="380" w:type="pct"/>
            <w:noWrap/>
            <w:vAlign w:val="bottom"/>
            <w:hideMark/>
          </w:tcPr>
          <w:p w14:paraId="356646B0" w14:textId="23569EC9" w:rsidR="003F2AAB" w:rsidRPr="00221F0A" w:rsidRDefault="003F2AAB" w:rsidP="003F2AAB">
            <w:pPr>
              <w:spacing w:after="120" w:line="360" w:lineRule="auto"/>
              <w:contextualSpacing/>
              <w:jc w:val="right"/>
              <w:rPr>
                <w:ins w:id="361" w:author="Jujia Li" w:date="2025-08-11T21:47:00Z" w16du:dateUtc="2025-08-12T02:47:00Z"/>
                <w:rFonts w:ascii="Times New Roman" w:eastAsia="Times New Roman" w:hAnsi="Times New Roman" w:cs="Times New Roman"/>
                <w:color w:val="000000"/>
                <w:kern w:val="0"/>
                <w:sz w:val="18"/>
                <w:szCs w:val="18"/>
                <w14:ligatures w14:val="none"/>
              </w:rPr>
            </w:pPr>
            <w:ins w:id="362" w:author="Jujia Li" w:date="2025-08-11T21:47:00Z" w16du:dateUtc="2025-08-12T02:47:00Z">
              <w:r w:rsidRPr="009B385C">
                <w:rPr>
                  <w:rFonts w:ascii="Times New Roman" w:hAnsi="Times New Roman" w:cs="Times New Roman"/>
                  <w:color w:val="000000"/>
                  <w:sz w:val="18"/>
                  <w:szCs w:val="18"/>
                </w:rPr>
                <w:t>134</w:t>
              </w:r>
            </w:ins>
          </w:p>
        </w:tc>
        <w:tc>
          <w:tcPr>
            <w:tcW w:w="321" w:type="pct"/>
            <w:noWrap/>
            <w:vAlign w:val="bottom"/>
            <w:hideMark/>
          </w:tcPr>
          <w:p w14:paraId="2FB2B005" w14:textId="6AC117F1" w:rsidR="003F2AAB" w:rsidRPr="00221F0A" w:rsidRDefault="003F2AAB" w:rsidP="003F2AAB">
            <w:pPr>
              <w:spacing w:after="120" w:line="360" w:lineRule="auto"/>
              <w:contextualSpacing/>
              <w:jc w:val="right"/>
              <w:rPr>
                <w:ins w:id="363" w:author="Jujia Li" w:date="2025-08-11T21:47:00Z" w16du:dateUtc="2025-08-12T02:47:00Z"/>
                <w:rFonts w:ascii="Times New Roman" w:eastAsia="Times New Roman" w:hAnsi="Times New Roman" w:cs="Times New Roman"/>
                <w:color w:val="000000"/>
                <w:kern w:val="0"/>
                <w:sz w:val="18"/>
                <w:szCs w:val="18"/>
                <w14:ligatures w14:val="none"/>
              </w:rPr>
            </w:pPr>
            <w:ins w:id="364" w:author="Jujia Li" w:date="2025-08-11T21:47:00Z" w16du:dateUtc="2025-08-12T02:47:00Z">
              <w:r w:rsidRPr="009B385C">
                <w:rPr>
                  <w:rFonts w:ascii="Times New Roman" w:hAnsi="Times New Roman" w:cs="Times New Roman"/>
                  <w:color w:val="000000"/>
                  <w:sz w:val="18"/>
                  <w:szCs w:val="18"/>
                </w:rPr>
                <w:t>6.65</w:t>
              </w:r>
            </w:ins>
          </w:p>
        </w:tc>
        <w:tc>
          <w:tcPr>
            <w:tcW w:w="428" w:type="pct"/>
            <w:noWrap/>
            <w:vAlign w:val="bottom"/>
            <w:hideMark/>
          </w:tcPr>
          <w:p w14:paraId="751780BC" w14:textId="4C0B36A2" w:rsidR="003F2AAB" w:rsidRPr="00221F0A" w:rsidRDefault="003F2AAB" w:rsidP="003F2AAB">
            <w:pPr>
              <w:spacing w:after="120" w:line="360" w:lineRule="auto"/>
              <w:contextualSpacing/>
              <w:jc w:val="right"/>
              <w:rPr>
                <w:ins w:id="365" w:author="Jujia Li" w:date="2025-08-11T21:47:00Z" w16du:dateUtc="2025-08-12T02:47:00Z"/>
                <w:rFonts w:ascii="Times New Roman" w:eastAsia="Times New Roman" w:hAnsi="Times New Roman" w:cs="Times New Roman"/>
                <w:color w:val="000000"/>
                <w:kern w:val="0"/>
                <w:sz w:val="18"/>
                <w:szCs w:val="18"/>
                <w14:ligatures w14:val="none"/>
              </w:rPr>
            </w:pPr>
            <w:ins w:id="366" w:author="Jujia Li" w:date="2025-08-11T21:47:00Z" w16du:dateUtc="2025-08-12T02:47:00Z">
              <w:r w:rsidRPr="009B385C">
                <w:rPr>
                  <w:rFonts w:ascii="Times New Roman" w:hAnsi="Times New Roman" w:cs="Times New Roman"/>
                  <w:color w:val="000000"/>
                  <w:sz w:val="18"/>
                  <w:szCs w:val="18"/>
                </w:rPr>
                <w:t>333</w:t>
              </w:r>
            </w:ins>
          </w:p>
        </w:tc>
        <w:tc>
          <w:tcPr>
            <w:tcW w:w="344" w:type="pct"/>
            <w:vAlign w:val="bottom"/>
          </w:tcPr>
          <w:p w14:paraId="21B2B318" w14:textId="7716DB89" w:rsidR="003F2AAB" w:rsidRPr="00221F0A" w:rsidRDefault="003F2AAB" w:rsidP="003F2AAB">
            <w:pPr>
              <w:spacing w:after="120" w:line="360" w:lineRule="auto"/>
              <w:contextualSpacing/>
              <w:jc w:val="right"/>
              <w:rPr>
                <w:ins w:id="367" w:author="Jujia Li" w:date="2025-08-11T21:47:00Z" w16du:dateUtc="2025-08-12T02:47:00Z"/>
                <w:rFonts w:ascii="Times New Roman" w:hAnsi="Times New Roman" w:cs="Times New Roman"/>
                <w:sz w:val="18"/>
                <w:szCs w:val="18"/>
              </w:rPr>
            </w:pPr>
            <w:ins w:id="368" w:author="Jujia Li" w:date="2025-08-11T21:47:00Z" w16du:dateUtc="2025-08-12T02:47:00Z">
              <w:r w:rsidRPr="009B385C">
                <w:rPr>
                  <w:rFonts w:ascii="Times New Roman" w:hAnsi="Times New Roman" w:cs="Times New Roman"/>
                  <w:color w:val="000000"/>
                  <w:sz w:val="18"/>
                  <w:szCs w:val="18"/>
                </w:rPr>
                <w:t>4.15</w:t>
              </w:r>
            </w:ins>
          </w:p>
        </w:tc>
      </w:tr>
      <w:tr w:rsidR="003F2AAB" w:rsidRPr="006A0CE7" w14:paraId="748FB480" w14:textId="77777777" w:rsidTr="009B385C">
        <w:trPr>
          <w:trHeight w:val="290"/>
          <w:ins w:id="369" w:author="Jujia Li" w:date="2025-08-11T21:47:00Z"/>
        </w:trPr>
        <w:tc>
          <w:tcPr>
            <w:tcW w:w="808" w:type="pct"/>
            <w:noWrap/>
            <w:vAlign w:val="bottom"/>
            <w:hideMark/>
          </w:tcPr>
          <w:p w14:paraId="502FC39F" w14:textId="77777777" w:rsidR="003F2AAB" w:rsidRPr="00221F0A" w:rsidRDefault="003F2AAB" w:rsidP="003F2AAB">
            <w:pPr>
              <w:spacing w:after="120" w:line="360" w:lineRule="auto"/>
              <w:contextualSpacing/>
              <w:rPr>
                <w:ins w:id="370" w:author="Jujia Li" w:date="2025-08-11T21:47:00Z" w16du:dateUtc="2025-08-12T02:47:00Z"/>
                <w:rFonts w:ascii="Times New Roman" w:eastAsia="Times New Roman" w:hAnsi="Times New Roman" w:cs="Times New Roman"/>
                <w:color w:val="000000"/>
                <w:kern w:val="0"/>
                <w:sz w:val="18"/>
                <w:szCs w:val="18"/>
                <w14:ligatures w14:val="none"/>
              </w:rPr>
            </w:pPr>
            <w:ins w:id="371" w:author="Jujia Li" w:date="2025-08-11T21:47:00Z" w16du:dateUtc="2025-08-12T02:47:00Z">
              <w:r w:rsidRPr="009B385C">
                <w:rPr>
                  <w:rFonts w:ascii="Times New Roman" w:hAnsi="Times New Roman" w:cs="Times New Roman"/>
                  <w:color w:val="000000"/>
                  <w:sz w:val="18"/>
                  <w:szCs w:val="18"/>
                </w:rPr>
                <w:t>CULLMAN</w:t>
              </w:r>
            </w:ins>
          </w:p>
        </w:tc>
        <w:tc>
          <w:tcPr>
            <w:tcW w:w="566" w:type="pct"/>
            <w:vAlign w:val="bottom"/>
          </w:tcPr>
          <w:p w14:paraId="537095D5" w14:textId="77777777" w:rsidR="003F2AAB" w:rsidRPr="00221F0A" w:rsidRDefault="003F2AAB" w:rsidP="003F2AAB">
            <w:pPr>
              <w:spacing w:after="120" w:line="360" w:lineRule="auto"/>
              <w:contextualSpacing/>
              <w:jc w:val="right"/>
              <w:rPr>
                <w:ins w:id="372" w:author="Jujia Li" w:date="2025-08-11T21:47:00Z" w16du:dateUtc="2025-08-12T02:47:00Z"/>
                <w:rFonts w:ascii="Times New Roman" w:hAnsi="Times New Roman" w:cs="Times New Roman"/>
                <w:sz w:val="18"/>
                <w:szCs w:val="18"/>
              </w:rPr>
            </w:pPr>
            <w:ins w:id="373" w:author="Jujia Li" w:date="2025-08-11T21:47:00Z" w16du:dateUtc="2025-08-12T02:47:00Z">
              <w:r w:rsidRPr="005E344C">
                <w:rPr>
                  <w:rFonts w:ascii="Times New Roman" w:hAnsi="Times New Roman" w:cs="Times New Roman"/>
                  <w:color w:val="000000"/>
                  <w:sz w:val="18"/>
                  <w:szCs w:val="18"/>
                </w:rPr>
                <w:t>83125.29</w:t>
              </w:r>
            </w:ins>
          </w:p>
        </w:tc>
        <w:tc>
          <w:tcPr>
            <w:tcW w:w="454" w:type="pct"/>
            <w:noWrap/>
            <w:vAlign w:val="bottom"/>
            <w:hideMark/>
          </w:tcPr>
          <w:p w14:paraId="2130FBE0" w14:textId="3669FBDD" w:rsidR="003F2AAB" w:rsidRPr="00221F0A" w:rsidRDefault="003F2AAB" w:rsidP="003F2AAB">
            <w:pPr>
              <w:spacing w:after="120" w:line="360" w:lineRule="auto"/>
              <w:contextualSpacing/>
              <w:jc w:val="right"/>
              <w:rPr>
                <w:ins w:id="374" w:author="Jujia Li" w:date="2025-08-11T21:47:00Z" w16du:dateUtc="2025-08-12T02:47:00Z"/>
                <w:rFonts w:ascii="Times New Roman" w:eastAsia="Times New Roman" w:hAnsi="Times New Roman" w:cs="Times New Roman"/>
                <w:color w:val="000000"/>
                <w:kern w:val="0"/>
                <w:sz w:val="18"/>
                <w:szCs w:val="18"/>
                <w14:ligatures w14:val="none"/>
              </w:rPr>
            </w:pPr>
            <w:ins w:id="375" w:author="Jujia Li" w:date="2025-08-11T21:47:00Z" w16du:dateUtc="2025-08-12T02:47:00Z">
              <w:r w:rsidRPr="009B385C">
                <w:rPr>
                  <w:rFonts w:ascii="Times New Roman" w:hAnsi="Times New Roman" w:cs="Times New Roman"/>
                  <w:color w:val="000000"/>
                  <w:sz w:val="18"/>
                  <w:szCs w:val="18"/>
                </w:rPr>
                <w:t>53</w:t>
              </w:r>
            </w:ins>
          </w:p>
        </w:tc>
        <w:tc>
          <w:tcPr>
            <w:tcW w:w="308" w:type="pct"/>
            <w:gridSpan w:val="2"/>
            <w:noWrap/>
            <w:vAlign w:val="bottom"/>
            <w:hideMark/>
          </w:tcPr>
          <w:p w14:paraId="6F3B7EA3" w14:textId="06E68D29" w:rsidR="003F2AAB" w:rsidRPr="00221F0A" w:rsidRDefault="003F2AAB" w:rsidP="003F2AAB">
            <w:pPr>
              <w:spacing w:after="120" w:line="360" w:lineRule="auto"/>
              <w:contextualSpacing/>
              <w:jc w:val="right"/>
              <w:rPr>
                <w:ins w:id="376" w:author="Jujia Li" w:date="2025-08-11T21:47:00Z" w16du:dateUtc="2025-08-12T02:47:00Z"/>
                <w:rFonts w:ascii="Times New Roman" w:eastAsia="Times New Roman" w:hAnsi="Times New Roman" w:cs="Times New Roman"/>
                <w:color w:val="000000"/>
                <w:kern w:val="0"/>
                <w:sz w:val="18"/>
                <w:szCs w:val="18"/>
                <w14:ligatures w14:val="none"/>
              </w:rPr>
            </w:pPr>
            <w:ins w:id="377" w:author="Jujia Li" w:date="2025-08-11T21:47:00Z" w16du:dateUtc="2025-08-12T02:47:00Z">
              <w:r w:rsidRPr="009B385C">
                <w:rPr>
                  <w:rFonts w:ascii="Times New Roman" w:hAnsi="Times New Roman" w:cs="Times New Roman"/>
                  <w:color w:val="000000"/>
                  <w:sz w:val="18"/>
                  <w:szCs w:val="18"/>
                </w:rPr>
                <w:t>1.76</w:t>
              </w:r>
            </w:ins>
          </w:p>
        </w:tc>
        <w:tc>
          <w:tcPr>
            <w:tcW w:w="380" w:type="pct"/>
            <w:noWrap/>
            <w:vAlign w:val="bottom"/>
            <w:hideMark/>
          </w:tcPr>
          <w:p w14:paraId="5876313E" w14:textId="0ED9B571" w:rsidR="003F2AAB" w:rsidRPr="00221F0A" w:rsidRDefault="003F2AAB" w:rsidP="003F2AAB">
            <w:pPr>
              <w:spacing w:after="120" w:line="360" w:lineRule="auto"/>
              <w:contextualSpacing/>
              <w:jc w:val="right"/>
              <w:rPr>
                <w:ins w:id="378" w:author="Jujia Li" w:date="2025-08-11T21:47:00Z" w16du:dateUtc="2025-08-12T02:47:00Z"/>
                <w:rFonts w:ascii="Times New Roman" w:eastAsia="Times New Roman" w:hAnsi="Times New Roman" w:cs="Times New Roman"/>
                <w:color w:val="000000"/>
                <w:kern w:val="0"/>
                <w:sz w:val="18"/>
                <w:szCs w:val="18"/>
                <w14:ligatures w14:val="none"/>
              </w:rPr>
            </w:pPr>
            <w:ins w:id="379" w:author="Jujia Li" w:date="2025-08-11T21:47:00Z" w16du:dateUtc="2025-08-12T02:47:00Z">
              <w:r w:rsidRPr="009B385C">
                <w:rPr>
                  <w:rFonts w:ascii="Times New Roman" w:hAnsi="Times New Roman" w:cs="Times New Roman"/>
                  <w:color w:val="000000"/>
                  <w:sz w:val="18"/>
                  <w:szCs w:val="18"/>
                </w:rPr>
                <w:t>67</w:t>
              </w:r>
            </w:ins>
          </w:p>
        </w:tc>
        <w:tc>
          <w:tcPr>
            <w:tcW w:w="315" w:type="pct"/>
            <w:gridSpan w:val="2"/>
            <w:noWrap/>
            <w:vAlign w:val="bottom"/>
            <w:hideMark/>
          </w:tcPr>
          <w:p w14:paraId="494C0571" w14:textId="4853314B" w:rsidR="003F2AAB" w:rsidRPr="00221F0A" w:rsidRDefault="003F2AAB" w:rsidP="003F2AAB">
            <w:pPr>
              <w:spacing w:after="120" w:line="360" w:lineRule="auto"/>
              <w:contextualSpacing/>
              <w:jc w:val="right"/>
              <w:rPr>
                <w:ins w:id="380" w:author="Jujia Li" w:date="2025-08-11T21:47:00Z" w16du:dateUtc="2025-08-12T02:47:00Z"/>
                <w:rFonts w:ascii="Times New Roman" w:eastAsia="Times New Roman" w:hAnsi="Times New Roman" w:cs="Times New Roman"/>
                <w:color w:val="000000"/>
                <w:kern w:val="0"/>
                <w:sz w:val="18"/>
                <w:szCs w:val="18"/>
                <w14:ligatures w14:val="none"/>
              </w:rPr>
            </w:pPr>
            <w:ins w:id="381" w:author="Jujia Li" w:date="2025-08-11T21:47:00Z" w16du:dateUtc="2025-08-12T02:47:00Z">
              <w:r w:rsidRPr="009B385C">
                <w:rPr>
                  <w:rFonts w:ascii="Times New Roman" w:hAnsi="Times New Roman" w:cs="Times New Roman"/>
                  <w:color w:val="000000"/>
                  <w:sz w:val="18"/>
                  <w:szCs w:val="18"/>
                </w:rPr>
                <w:t>2.22</w:t>
              </w:r>
            </w:ins>
          </w:p>
        </w:tc>
        <w:tc>
          <w:tcPr>
            <w:tcW w:w="380" w:type="pct"/>
            <w:noWrap/>
            <w:vAlign w:val="bottom"/>
            <w:hideMark/>
          </w:tcPr>
          <w:p w14:paraId="0479ABCD" w14:textId="4B42BFF2" w:rsidR="003F2AAB" w:rsidRPr="00221F0A" w:rsidRDefault="003F2AAB" w:rsidP="003F2AAB">
            <w:pPr>
              <w:spacing w:after="120" w:line="360" w:lineRule="auto"/>
              <w:contextualSpacing/>
              <w:jc w:val="right"/>
              <w:rPr>
                <w:ins w:id="382" w:author="Jujia Li" w:date="2025-08-11T21:47:00Z" w16du:dateUtc="2025-08-12T02:47:00Z"/>
                <w:rFonts w:ascii="Times New Roman" w:eastAsia="Times New Roman" w:hAnsi="Times New Roman" w:cs="Times New Roman"/>
                <w:color w:val="000000"/>
                <w:kern w:val="0"/>
                <w:sz w:val="18"/>
                <w:szCs w:val="18"/>
                <w14:ligatures w14:val="none"/>
              </w:rPr>
            </w:pPr>
            <w:ins w:id="383" w:author="Jujia Li" w:date="2025-08-11T21:47:00Z" w16du:dateUtc="2025-08-12T02:47:00Z">
              <w:r w:rsidRPr="009B385C">
                <w:rPr>
                  <w:rFonts w:ascii="Times New Roman" w:hAnsi="Times New Roman" w:cs="Times New Roman"/>
                  <w:color w:val="000000"/>
                  <w:sz w:val="18"/>
                  <w:szCs w:val="18"/>
                </w:rPr>
                <w:t>59</w:t>
              </w:r>
            </w:ins>
          </w:p>
        </w:tc>
        <w:tc>
          <w:tcPr>
            <w:tcW w:w="316" w:type="pct"/>
            <w:gridSpan w:val="2"/>
            <w:noWrap/>
            <w:vAlign w:val="bottom"/>
            <w:hideMark/>
          </w:tcPr>
          <w:p w14:paraId="4AC09297" w14:textId="2749CBD0" w:rsidR="003F2AAB" w:rsidRPr="00221F0A" w:rsidRDefault="003F2AAB" w:rsidP="003F2AAB">
            <w:pPr>
              <w:spacing w:after="120" w:line="360" w:lineRule="auto"/>
              <w:contextualSpacing/>
              <w:jc w:val="right"/>
              <w:rPr>
                <w:ins w:id="384" w:author="Jujia Li" w:date="2025-08-11T21:47:00Z" w16du:dateUtc="2025-08-12T02:47:00Z"/>
                <w:rFonts w:ascii="Times New Roman" w:eastAsia="Times New Roman" w:hAnsi="Times New Roman" w:cs="Times New Roman"/>
                <w:color w:val="000000"/>
                <w:kern w:val="0"/>
                <w:sz w:val="18"/>
                <w:szCs w:val="18"/>
                <w14:ligatures w14:val="none"/>
              </w:rPr>
            </w:pPr>
            <w:ins w:id="385" w:author="Jujia Li" w:date="2025-08-11T21:47:00Z" w16du:dateUtc="2025-08-12T02:47:00Z">
              <w:r w:rsidRPr="009B385C">
                <w:rPr>
                  <w:rFonts w:ascii="Times New Roman" w:hAnsi="Times New Roman" w:cs="Times New Roman"/>
                  <w:color w:val="000000"/>
                  <w:sz w:val="18"/>
                  <w:szCs w:val="18"/>
                </w:rPr>
                <w:t>1.94</w:t>
              </w:r>
            </w:ins>
          </w:p>
        </w:tc>
        <w:tc>
          <w:tcPr>
            <w:tcW w:w="380" w:type="pct"/>
            <w:noWrap/>
            <w:vAlign w:val="bottom"/>
            <w:hideMark/>
          </w:tcPr>
          <w:p w14:paraId="58C490C2" w14:textId="463B138E" w:rsidR="003F2AAB" w:rsidRPr="00221F0A" w:rsidRDefault="003F2AAB" w:rsidP="003F2AAB">
            <w:pPr>
              <w:spacing w:after="120" w:line="360" w:lineRule="auto"/>
              <w:contextualSpacing/>
              <w:jc w:val="right"/>
              <w:rPr>
                <w:ins w:id="386" w:author="Jujia Li" w:date="2025-08-11T21:47:00Z" w16du:dateUtc="2025-08-12T02:47:00Z"/>
                <w:rFonts w:ascii="Times New Roman" w:eastAsia="Times New Roman" w:hAnsi="Times New Roman" w:cs="Times New Roman"/>
                <w:color w:val="000000"/>
                <w:kern w:val="0"/>
                <w:sz w:val="18"/>
                <w:szCs w:val="18"/>
                <w14:ligatures w14:val="none"/>
              </w:rPr>
            </w:pPr>
            <w:ins w:id="387" w:author="Jujia Li" w:date="2025-08-11T21:47:00Z" w16du:dateUtc="2025-08-12T02:47:00Z">
              <w:r w:rsidRPr="009B385C">
                <w:rPr>
                  <w:rFonts w:ascii="Times New Roman" w:hAnsi="Times New Roman" w:cs="Times New Roman"/>
                  <w:color w:val="000000"/>
                  <w:sz w:val="18"/>
                  <w:szCs w:val="18"/>
                </w:rPr>
                <w:t>52</w:t>
              </w:r>
            </w:ins>
          </w:p>
        </w:tc>
        <w:tc>
          <w:tcPr>
            <w:tcW w:w="321" w:type="pct"/>
            <w:noWrap/>
            <w:vAlign w:val="bottom"/>
            <w:hideMark/>
          </w:tcPr>
          <w:p w14:paraId="07F23D85" w14:textId="751737AC" w:rsidR="003F2AAB" w:rsidRPr="00221F0A" w:rsidRDefault="003F2AAB" w:rsidP="003F2AAB">
            <w:pPr>
              <w:spacing w:after="120" w:line="360" w:lineRule="auto"/>
              <w:contextualSpacing/>
              <w:jc w:val="right"/>
              <w:rPr>
                <w:ins w:id="388" w:author="Jujia Li" w:date="2025-08-11T21:47:00Z" w16du:dateUtc="2025-08-12T02:47:00Z"/>
                <w:rFonts w:ascii="Times New Roman" w:eastAsia="Times New Roman" w:hAnsi="Times New Roman" w:cs="Times New Roman"/>
                <w:color w:val="000000"/>
                <w:kern w:val="0"/>
                <w:sz w:val="18"/>
                <w:szCs w:val="18"/>
                <w14:ligatures w14:val="none"/>
              </w:rPr>
            </w:pPr>
            <w:ins w:id="389" w:author="Jujia Li" w:date="2025-08-11T21:47:00Z" w16du:dateUtc="2025-08-12T02:47:00Z">
              <w:r w:rsidRPr="009B385C">
                <w:rPr>
                  <w:rFonts w:ascii="Times New Roman" w:hAnsi="Times New Roman" w:cs="Times New Roman"/>
                  <w:color w:val="000000"/>
                  <w:sz w:val="18"/>
                  <w:szCs w:val="18"/>
                </w:rPr>
                <w:t>1.7</w:t>
              </w:r>
              <w:r>
                <w:rPr>
                  <w:rFonts w:ascii="Times New Roman" w:hAnsi="Times New Roman" w:cs="Times New Roman"/>
                  <w:color w:val="000000"/>
                  <w:sz w:val="18"/>
                  <w:szCs w:val="18"/>
                </w:rPr>
                <w:t>0</w:t>
              </w:r>
            </w:ins>
          </w:p>
        </w:tc>
        <w:tc>
          <w:tcPr>
            <w:tcW w:w="428" w:type="pct"/>
            <w:noWrap/>
            <w:vAlign w:val="bottom"/>
            <w:hideMark/>
          </w:tcPr>
          <w:p w14:paraId="732EBF07" w14:textId="554B308C" w:rsidR="003F2AAB" w:rsidRPr="00221F0A" w:rsidRDefault="003F2AAB" w:rsidP="003F2AAB">
            <w:pPr>
              <w:spacing w:after="120" w:line="360" w:lineRule="auto"/>
              <w:contextualSpacing/>
              <w:jc w:val="right"/>
              <w:rPr>
                <w:ins w:id="390" w:author="Jujia Li" w:date="2025-08-11T21:47:00Z" w16du:dateUtc="2025-08-12T02:47:00Z"/>
                <w:rFonts w:ascii="Times New Roman" w:eastAsia="Times New Roman" w:hAnsi="Times New Roman" w:cs="Times New Roman"/>
                <w:color w:val="000000"/>
                <w:kern w:val="0"/>
                <w:sz w:val="18"/>
                <w:szCs w:val="18"/>
                <w14:ligatures w14:val="none"/>
              </w:rPr>
            </w:pPr>
            <w:ins w:id="391" w:author="Jujia Li" w:date="2025-08-11T21:47:00Z" w16du:dateUtc="2025-08-12T02:47:00Z">
              <w:r w:rsidRPr="009B385C">
                <w:rPr>
                  <w:rFonts w:ascii="Times New Roman" w:hAnsi="Times New Roman" w:cs="Times New Roman"/>
                  <w:color w:val="000000"/>
                  <w:sz w:val="18"/>
                  <w:szCs w:val="18"/>
                </w:rPr>
                <w:t>231</w:t>
              </w:r>
            </w:ins>
          </w:p>
        </w:tc>
        <w:tc>
          <w:tcPr>
            <w:tcW w:w="344" w:type="pct"/>
            <w:vAlign w:val="bottom"/>
          </w:tcPr>
          <w:p w14:paraId="636353B8" w14:textId="49D4D0FF" w:rsidR="003F2AAB" w:rsidRPr="00221F0A" w:rsidRDefault="003F2AAB" w:rsidP="003F2AAB">
            <w:pPr>
              <w:spacing w:after="120" w:line="360" w:lineRule="auto"/>
              <w:contextualSpacing/>
              <w:jc w:val="right"/>
              <w:rPr>
                <w:ins w:id="392" w:author="Jujia Li" w:date="2025-08-11T21:47:00Z" w16du:dateUtc="2025-08-12T02:47:00Z"/>
                <w:rFonts w:ascii="Times New Roman" w:hAnsi="Times New Roman" w:cs="Times New Roman"/>
                <w:sz w:val="18"/>
                <w:szCs w:val="18"/>
              </w:rPr>
            </w:pPr>
            <w:ins w:id="393" w:author="Jujia Li" w:date="2025-08-11T21:47:00Z" w16du:dateUtc="2025-08-12T02:47:00Z">
              <w:r w:rsidRPr="009B385C">
                <w:rPr>
                  <w:rFonts w:ascii="Times New Roman" w:hAnsi="Times New Roman" w:cs="Times New Roman"/>
                  <w:color w:val="000000"/>
                  <w:sz w:val="18"/>
                  <w:szCs w:val="18"/>
                </w:rPr>
                <w:t>1.91</w:t>
              </w:r>
            </w:ins>
          </w:p>
        </w:tc>
      </w:tr>
      <w:tr w:rsidR="003F2AAB" w:rsidRPr="006A0CE7" w14:paraId="7C65510F" w14:textId="77777777" w:rsidTr="009B385C">
        <w:trPr>
          <w:trHeight w:val="290"/>
          <w:ins w:id="394" w:author="Jujia Li" w:date="2025-08-11T21:47:00Z"/>
        </w:trPr>
        <w:tc>
          <w:tcPr>
            <w:tcW w:w="808" w:type="pct"/>
            <w:noWrap/>
            <w:vAlign w:val="bottom"/>
            <w:hideMark/>
          </w:tcPr>
          <w:p w14:paraId="480C799A" w14:textId="77777777" w:rsidR="003F2AAB" w:rsidRPr="00221F0A" w:rsidRDefault="003F2AAB" w:rsidP="003F2AAB">
            <w:pPr>
              <w:spacing w:after="120" w:line="360" w:lineRule="auto"/>
              <w:contextualSpacing/>
              <w:rPr>
                <w:ins w:id="395" w:author="Jujia Li" w:date="2025-08-11T21:47:00Z" w16du:dateUtc="2025-08-12T02:47:00Z"/>
                <w:rFonts w:ascii="Times New Roman" w:eastAsia="Times New Roman" w:hAnsi="Times New Roman" w:cs="Times New Roman"/>
                <w:color w:val="000000"/>
                <w:kern w:val="0"/>
                <w:sz w:val="18"/>
                <w:szCs w:val="18"/>
                <w14:ligatures w14:val="none"/>
              </w:rPr>
            </w:pPr>
            <w:ins w:id="396" w:author="Jujia Li" w:date="2025-08-11T21:47:00Z" w16du:dateUtc="2025-08-12T02:47:00Z">
              <w:r w:rsidRPr="009B385C">
                <w:rPr>
                  <w:rFonts w:ascii="Times New Roman" w:hAnsi="Times New Roman" w:cs="Times New Roman"/>
                  <w:color w:val="000000"/>
                  <w:sz w:val="18"/>
                  <w:szCs w:val="18"/>
                </w:rPr>
                <w:t>ETOWAH</w:t>
              </w:r>
            </w:ins>
          </w:p>
        </w:tc>
        <w:tc>
          <w:tcPr>
            <w:tcW w:w="566" w:type="pct"/>
            <w:vAlign w:val="bottom"/>
          </w:tcPr>
          <w:p w14:paraId="21A1E064" w14:textId="77777777" w:rsidR="003F2AAB" w:rsidRPr="00221F0A" w:rsidRDefault="003F2AAB" w:rsidP="003F2AAB">
            <w:pPr>
              <w:spacing w:after="120" w:line="360" w:lineRule="auto"/>
              <w:contextualSpacing/>
              <w:jc w:val="right"/>
              <w:rPr>
                <w:ins w:id="397" w:author="Jujia Li" w:date="2025-08-11T21:47:00Z" w16du:dateUtc="2025-08-12T02:47:00Z"/>
                <w:rFonts w:ascii="Times New Roman" w:hAnsi="Times New Roman" w:cs="Times New Roman"/>
                <w:sz w:val="18"/>
                <w:szCs w:val="18"/>
              </w:rPr>
            </w:pPr>
            <w:ins w:id="398" w:author="Jujia Li" w:date="2025-08-11T21:47:00Z" w16du:dateUtc="2025-08-12T02:47:00Z">
              <w:r w:rsidRPr="005E344C">
                <w:rPr>
                  <w:rFonts w:ascii="Times New Roman" w:hAnsi="Times New Roman" w:cs="Times New Roman"/>
                  <w:color w:val="000000"/>
                  <w:sz w:val="18"/>
                  <w:szCs w:val="18"/>
                </w:rPr>
                <w:t>102685.37</w:t>
              </w:r>
            </w:ins>
          </w:p>
        </w:tc>
        <w:tc>
          <w:tcPr>
            <w:tcW w:w="454" w:type="pct"/>
            <w:noWrap/>
            <w:vAlign w:val="bottom"/>
            <w:hideMark/>
          </w:tcPr>
          <w:p w14:paraId="5A2A0ED4" w14:textId="56C19958" w:rsidR="003F2AAB" w:rsidRPr="00221F0A" w:rsidRDefault="003F2AAB" w:rsidP="003F2AAB">
            <w:pPr>
              <w:spacing w:after="120" w:line="360" w:lineRule="auto"/>
              <w:contextualSpacing/>
              <w:jc w:val="right"/>
              <w:rPr>
                <w:ins w:id="399" w:author="Jujia Li" w:date="2025-08-11T21:47:00Z" w16du:dateUtc="2025-08-12T02:47:00Z"/>
                <w:rFonts w:ascii="Times New Roman" w:eastAsia="Times New Roman" w:hAnsi="Times New Roman" w:cs="Times New Roman"/>
                <w:color w:val="000000"/>
                <w:kern w:val="0"/>
                <w:sz w:val="18"/>
                <w:szCs w:val="18"/>
                <w14:ligatures w14:val="none"/>
              </w:rPr>
            </w:pPr>
            <w:ins w:id="400" w:author="Jujia Li" w:date="2025-08-11T21:47:00Z" w16du:dateUtc="2025-08-12T02:47:00Z">
              <w:r w:rsidRPr="009B385C">
                <w:rPr>
                  <w:rFonts w:ascii="Times New Roman" w:hAnsi="Times New Roman" w:cs="Times New Roman"/>
                  <w:color w:val="000000"/>
                  <w:sz w:val="18"/>
                  <w:szCs w:val="18"/>
                </w:rPr>
                <w:t>32</w:t>
              </w:r>
            </w:ins>
          </w:p>
        </w:tc>
        <w:tc>
          <w:tcPr>
            <w:tcW w:w="308" w:type="pct"/>
            <w:gridSpan w:val="2"/>
            <w:noWrap/>
            <w:vAlign w:val="bottom"/>
            <w:hideMark/>
          </w:tcPr>
          <w:p w14:paraId="1A87C531" w14:textId="06853F00" w:rsidR="003F2AAB" w:rsidRPr="00221F0A" w:rsidRDefault="003F2AAB" w:rsidP="003F2AAB">
            <w:pPr>
              <w:spacing w:after="120" w:line="360" w:lineRule="auto"/>
              <w:contextualSpacing/>
              <w:jc w:val="right"/>
              <w:rPr>
                <w:ins w:id="401" w:author="Jujia Li" w:date="2025-08-11T21:47:00Z" w16du:dateUtc="2025-08-12T02:47:00Z"/>
                <w:rFonts w:ascii="Times New Roman" w:eastAsia="Times New Roman" w:hAnsi="Times New Roman" w:cs="Times New Roman"/>
                <w:color w:val="000000"/>
                <w:kern w:val="0"/>
                <w:sz w:val="18"/>
                <w:szCs w:val="18"/>
                <w14:ligatures w14:val="none"/>
              </w:rPr>
            </w:pPr>
            <w:ins w:id="402" w:author="Jujia Li" w:date="2025-08-11T21:47:00Z" w16du:dateUtc="2025-08-12T02:47:00Z">
              <w:r w:rsidRPr="009B385C">
                <w:rPr>
                  <w:rFonts w:ascii="Times New Roman" w:hAnsi="Times New Roman" w:cs="Times New Roman"/>
                  <w:color w:val="000000"/>
                  <w:sz w:val="18"/>
                  <w:szCs w:val="18"/>
                </w:rPr>
                <w:t>0.85</w:t>
              </w:r>
            </w:ins>
          </w:p>
        </w:tc>
        <w:tc>
          <w:tcPr>
            <w:tcW w:w="380" w:type="pct"/>
            <w:noWrap/>
            <w:vAlign w:val="bottom"/>
            <w:hideMark/>
          </w:tcPr>
          <w:p w14:paraId="65A4AB09" w14:textId="516F6C7B" w:rsidR="003F2AAB" w:rsidRPr="00221F0A" w:rsidRDefault="003F2AAB" w:rsidP="003F2AAB">
            <w:pPr>
              <w:spacing w:after="120" w:line="360" w:lineRule="auto"/>
              <w:contextualSpacing/>
              <w:jc w:val="right"/>
              <w:rPr>
                <w:ins w:id="403" w:author="Jujia Li" w:date="2025-08-11T21:47:00Z" w16du:dateUtc="2025-08-12T02:47:00Z"/>
                <w:rFonts w:ascii="Times New Roman" w:eastAsia="Times New Roman" w:hAnsi="Times New Roman" w:cs="Times New Roman"/>
                <w:color w:val="000000"/>
                <w:kern w:val="0"/>
                <w:sz w:val="18"/>
                <w:szCs w:val="18"/>
                <w14:ligatures w14:val="none"/>
              </w:rPr>
            </w:pPr>
            <w:ins w:id="404" w:author="Jujia Li" w:date="2025-08-11T21:47:00Z" w16du:dateUtc="2025-08-12T02:47:00Z">
              <w:r w:rsidRPr="009B385C">
                <w:rPr>
                  <w:rFonts w:ascii="Times New Roman" w:hAnsi="Times New Roman" w:cs="Times New Roman"/>
                  <w:color w:val="000000"/>
                  <w:sz w:val="18"/>
                  <w:szCs w:val="18"/>
                </w:rPr>
                <w:t>36</w:t>
              </w:r>
            </w:ins>
          </w:p>
        </w:tc>
        <w:tc>
          <w:tcPr>
            <w:tcW w:w="315" w:type="pct"/>
            <w:gridSpan w:val="2"/>
            <w:noWrap/>
            <w:vAlign w:val="bottom"/>
            <w:hideMark/>
          </w:tcPr>
          <w:p w14:paraId="794267FC" w14:textId="63DB5E07" w:rsidR="003F2AAB" w:rsidRPr="00221F0A" w:rsidRDefault="003F2AAB" w:rsidP="003F2AAB">
            <w:pPr>
              <w:spacing w:after="120" w:line="360" w:lineRule="auto"/>
              <w:contextualSpacing/>
              <w:jc w:val="right"/>
              <w:rPr>
                <w:ins w:id="405" w:author="Jujia Li" w:date="2025-08-11T21:47:00Z" w16du:dateUtc="2025-08-12T02:47:00Z"/>
                <w:rFonts w:ascii="Times New Roman" w:eastAsia="Times New Roman" w:hAnsi="Times New Roman" w:cs="Times New Roman"/>
                <w:color w:val="000000"/>
                <w:kern w:val="0"/>
                <w:sz w:val="18"/>
                <w:szCs w:val="18"/>
                <w14:ligatures w14:val="none"/>
              </w:rPr>
            </w:pPr>
            <w:ins w:id="406" w:author="Jujia Li" w:date="2025-08-11T21:47:00Z" w16du:dateUtc="2025-08-12T02:47:00Z">
              <w:r w:rsidRPr="009B385C">
                <w:rPr>
                  <w:rFonts w:ascii="Times New Roman" w:hAnsi="Times New Roman" w:cs="Times New Roman"/>
                  <w:color w:val="000000"/>
                  <w:sz w:val="18"/>
                  <w:szCs w:val="18"/>
                </w:rPr>
                <w:t>0.96</w:t>
              </w:r>
            </w:ins>
          </w:p>
        </w:tc>
        <w:tc>
          <w:tcPr>
            <w:tcW w:w="380" w:type="pct"/>
            <w:noWrap/>
            <w:vAlign w:val="bottom"/>
            <w:hideMark/>
          </w:tcPr>
          <w:p w14:paraId="039C2816" w14:textId="7F981E9F" w:rsidR="003F2AAB" w:rsidRPr="00221F0A" w:rsidRDefault="003F2AAB" w:rsidP="003F2AAB">
            <w:pPr>
              <w:spacing w:after="120" w:line="360" w:lineRule="auto"/>
              <w:contextualSpacing/>
              <w:jc w:val="right"/>
              <w:rPr>
                <w:ins w:id="407" w:author="Jujia Li" w:date="2025-08-11T21:47:00Z" w16du:dateUtc="2025-08-12T02:47:00Z"/>
                <w:rFonts w:ascii="Times New Roman" w:eastAsia="Times New Roman" w:hAnsi="Times New Roman" w:cs="Times New Roman"/>
                <w:color w:val="000000"/>
                <w:kern w:val="0"/>
                <w:sz w:val="18"/>
                <w:szCs w:val="18"/>
                <w14:ligatures w14:val="none"/>
              </w:rPr>
            </w:pPr>
            <w:ins w:id="408" w:author="Jujia Li" w:date="2025-08-11T21:47:00Z" w16du:dateUtc="2025-08-12T02:47:00Z">
              <w:r w:rsidRPr="009B385C">
                <w:rPr>
                  <w:rFonts w:ascii="Times New Roman" w:hAnsi="Times New Roman" w:cs="Times New Roman"/>
                  <w:color w:val="000000"/>
                  <w:sz w:val="18"/>
                  <w:szCs w:val="18"/>
                </w:rPr>
                <w:t>80</w:t>
              </w:r>
            </w:ins>
          </w:p>
        </w:tc>
        <w:tc>
          <w:tcPr>
            <w:tcW w:w="316" w:type="pct"/>
            <w:gridSpan w:val="2"/>
            <w:noWrap/>
            <w:vAlign w:val="bottom"/>
            <w:hideMark/>
          </w:tcPr>
          <w:p w14:paraId="18BA7916" w14:textId="4AC82984" w:rsidR="003F2AAB" w:rsidRPr="00221F0A" w:rsidRDefault="003F2AAB" w:rsidP="003F2AAB">
            <w:pPr>
              <w:spacing w:after="120" w:line="360" w:lineRule="auto"/>
              <w:contextualSpacing/>
              <w:jc w:val="right"/>
              <w:rPr>
                <w:ins w:id="409" w:author="Jujia Li" w:date="2025-08-11T21:47:00Z" w16du:dateUtc="2025-08-12T02:47:00Z"/>
                <w:rFonts w:ascii="Times New Roman" w:eastAsia="Times New Roman" w:hAnsi="Times New Roman" w:cs="Times New Roman"/>
                <w:color w:val="000000"/>
                <w:kern w:val="0"/>
                <w:sz w:val="18"/>
                <w:szCs w:val="18"/>
                <w14:ligatures w14:val="none"/>
              </w:rPr>
            </w:pPr>
            <w:ins w:id="410" w:author="Jujia Li" w:date="2025-08-11T21:47:00Z" w16du:dateUtc="2025-08-12T02:47:00Z">
              <w:r w:rsidRPr="009B385C">
                <w:rPr>
                  <w:rFonts w:ascii="Times New Roman" w:hAnsi="Times New Roman" w:cs="Times New Roman"/>
                  <w:color w:val="000000"/>
                  <w:sz w:val="18"/>
                  <w:szCs w:val="18"/>
                </w:rPr>
                <w:t>2.14</w:t>
              </w:r>
            </w:ins>
          </w:p>
        </w:tc>
        <w:tc>
          <w:tcPr>
            <w:tcW w:w="380" w:type="pct"/>
            <w:noWrap/>
            <w:vAlign w:val="bottom"/>
            <w:hideMark/>
          </w:tcPr>
          <w:p w14:paraId="44C3F119" w14:textId="62110EA6" w:rsidR="003F2AAB" w:rsidRPr="00221F0A" w:rsidRDefault="003F2AAB" w:rsidP="003F2AAB">
            <w:pPr>
              <w:spacing w:after="120" w:line="360" w:lineRule="auto"/>
              <w:contextualSpacing/>
              <w:jc w:val="right"/>
              <w:rPr>
                <w:ins w:id="411" w:author="Jujia Li" w:date="2025-08-11T21:47:00Z" w16du:dateUtc="2025-08-12T02:47:00Z"/>
                <w:rFonts w:ascii="Times New Roman" w:eastAsia="Times New Roman" w:hAnsi="Times New Roman" w:cs="Times New Roman"/>
                <w:color w:val="000000"/>
                <w:kern w:val="0"/>
                <w:sz w:val="18"/>
                <w:szCs w:val="18"/>
                <w14:ligatures w14:val="none"/>
              </w:rPr>
            </w:pPr>
            <w:ins w:id="412" w:author="Jujia Li" w:date="2025-08-11T21:47:00Z" w16du:dateUtc="2025-08-12T02:47:00Z">
              <w:r w:rsidRPr="009B385C">
                <w:rPr>
                  <w:rFonts w:ascii="Times New Roman" w:hAnsi="Times New Roman" w:cs="Times New Roman"/>
                  <w:color w:val="000000"/>
                  <w:sz w:val="18"/>
                  <w:szCs w:val="18"/>
                </w:rPr>
                <w:t>124</w:t>
              </w:r>
            </w:ins>
          </w:p>
        </w:tc>
        <w:tc>
          <w:tcPr>
            <w:tcW w:w="321" w:type="pct"/>
            <w:noWrap/>
            <w:vAlign w:val="bottom"/>
            <w:hideMark/>
          </w:tcPr>
          <w:p w14:paraId="2C051716" w14:textId="6DEC6917" w:rsidR="003F2AAB" w:rsidRPr="00221F0A" w:rsidRDefault="003F2AAB" w:rsidP="003F2AAB">
            <w:pPr>
              <w:spacing w:after="120" w:line="360" w:lineRule="auto"/>
              <w:contextualSpacing/>
              <w:jc w:val="right"/>
              <w:rPr>
                <w:ins w:id="413" w:author="Jujia Li" w:date="2025-08-11T21:47:00Z" w16du:dateUtc="2025-08-12T02:47:00Z"/>
                <w:rFonts w:ascii="Times New Roman" w:eastAsia="Times New Roman" w:hAnsi="Times New Roman" w:cs="Times New Roman"/>
                <w:color w:val="000000"/>
                <w:kern w:val="0"/>
                <w:sz w:val="18"/>
                <w:szCs w:val="18"/>
                <w14:ligatures w14:val="none"/>
              </w:rPr>
            </w:pPr>
            <w:ins w:id="414" w:author="Jujia Li" w:date="2025-08-11T21:47:00Z" w16du:dateUtc="2025-08-12T02:47:00Z">
              <w:r w:rsidRPr="009B385C">
                <w:rPr>
                  <w:rFonts w:ascii="Times New Roman" w:hAnsi="Times New Roman" w:cs="Times New Roman"/>
                  <w:color w:val="000000"/>
                  <w:sz w:val="18"/>
                  <w:szCs w:val="18"/>
                </w:rPr>
                <w:t>3.32</w:t>
              </w:r>
            </w:ins>
          </w:p>
        </w:tc>
        <w:tc>
          <w:tcPr>
            <w:tcW w:w="428" w:type="pct"/>
            <w:noWrap/>
            <w:vAlign w:val="bottom"/>
            <w:hideMark/>
          </w:tcPr>
          <w:p w14:paraId="5A537A03" w14:textId="109B35BB" w:rsidR="003F2AAB" w:rsidRPr="00221F0A" w:rsidRDefault="003F2AAB" w:rsidP="003F2AAB">
            <w:pPr>
              <w:spacing w:after="120" w:line="360" w:lineRule="auto"/>
              <w:contextualSpacing/>
              <w:jc w:val="right"/>
              <w:rPr>
                <w:ins w:id="415" w:author="Jujia Li" w:date="2025-08-11T21:47:00Z" w16du:dateUtc="2025-08-12T02:47:00Z"/>
                <w:rFonts w:ascii="Times New Roman" w:eastAsia="Times New Roman" w:hAnsi="Times New Roman" w:cs="Times New Roman"/>
                <w:color w:val="000000"/>
                <w:kern w:val="0"/>
                <w:sz w:val="18"/>
                <w:szCs w:val="18"/>
                <w14:ligatures w14:val="none"/>
              </w:rPr>
            </w:pPr>
            <w:ins w:id="416" w:author="Jujia Li" w:date="2025-08-11T21:47:00Z" w16du:dateUtc="2025-08-12T02:47:00Z">
              <w:r w:rsidRPr="009B385C">
                <w:rPr>
                  <w:rFonts w:ascii="Times New Roman" w:hAnsi="Times New Roman" w:cs="Times New Roman"/>
                  <w:color w:val="000000"/>
                  <w:sz w:val="18"/>
                  <w:szCs w:val="18"/>
                </w:rPr>
                <w:t>272</w:t>
              </w:r>
            </w:ins>
          </w:p>
        </w:tc>
        <w:tc>
          <w:tcPr>
            <w:tcW w:w="344" w:type="pct"/>
            <w:vAlign w:val="bottom"/>
          </w:tcPr>
          <w:p w14:paraId="4F7CA8D2" w14:textId="3049F515" w:rsidR="003F2AAB" w:rsidRPr="00221F0A" w:rsidRDefault="003F2AAB" w:rsidP="003F2AAB">
            <w:pPr>
              <w:spacing w:after="120" w:line="360" w:lineRule="auto"/>
              <w:contextualSpacing/>
              <w:jc w:val="right"/>
              <w:rPr>
                <w:ins w:id="417" w:author="Jujia Li" w:date="2025-08-11T21:47:00Z" w16du:dateUtc="2025-08-12T02:47:00Z"/>
                <w:rFonts w:ascii="Times New Roman" w:hAnsi="Times New Roman" w:cs="Times New Roman"/>
                <w:sz w:val="18"/>
                <w:szCs w:val="18"/>
              </w:rPr>
            </w:pPr>
            <w:ins w:id="418" w:author="Jujia Li" w:date="2025-08-11T21:47:00Z" w16du:dateUtc="2025-08-12T02:47:00Z">
              <w:r w:rsidRPr="009B385C">
                <w:rPr>
                  <w:rFonts w:ascii="Times New Roman" w:hAnsi="Times New Roman" w:cs="Times New Roman"/>
                  <w:color w:val="000000"/>
                  <w:sz w:val="18"/>
                  <w:szCs w:val="18"/>
                </w:rPr>
                <w:t>1.82</w:t>
              </w:r>
            </w:ins>
          </w:p>
        </w:tc>
      </w:tr>
      <w:tr w:rsidR="003F2AAB" w:rsidRPr="006A0CE7" w14:paraId="2EB389F7" w14:textId="77777777" w:rsidTr="009B385C">
        <w:trPr>
          <w:trHeight w:val="290"/>
          <w:ins w:id="419" w:author="Jujia Li" w:date="2025-08-11T21:47:00Z"/>
        </w:trPr>
        <w:tc>
          <w:tcPr>
            <w:tcW w:w="808" w:type="pct"/>
            <w:noWrap/>
            <w:vAlign w:val="bottom"/>
          </w:tcPr>
          <w:p w14:paraId="55E3A54F" w14:textId="77777777" w:rsidR="003F2AAB" w:rsidRPr="00221F0A" w:rsidRDefault="003F2AAB" w:rsidP="003F2AAB">
            <w:pPr>
              <w:spacing w:after="120" w:line="360" w:lineRule="auto"/>
              <w:contextualSpacing/>
              <w:rPr>
                <w:ins w:id="420" w:author="Jujia Li" w:date="2025-08-11T21:47:00Z" w16du:dateUtc="2025-08-12T02:47:00Z"/>
                <w:rFonts w:ascii="Times New Roman" w:eastAsia="Times New Roman" w:hAnsi="Times New Roman" w:cs="Times New Roman"/>
                <w:color w:val="000000"/>
                <w:kern w:val="0"/>
                <w:sz w:val="18"/>
                <w:szCs w:val="18"/>
                <w14:ligatures w14:val="none"/>
              </w:rPr>
            </w:pPr>
            <w:ins w:id="421" w:author="Jujia Li" w:date="2025-08-11T21:47:00Z" w16du:dateUtc="2025-08-12T02:47:00Z">
              <w:r w:rsidRPr="009B385C">
                <w:rPr>
                  <w:rFonts w:ascii="Times New Roman" w:hAnsi="Times New Roman" w:cs="Times New Roman"/>
                  <w:color w:val="000000"/>
                  <w:sz w:val="18"/>
                  <w:szCs w:val="18"/>
                </w:rPr>
                <w:t>FAYETTE</w:t>
              </w:r>
            </w:ins>
          </w:p>
        </w:tc>
        <w:tc>
          <w:tcPr>
            <w:tcW w:w="566" w:type="pct"/>
            <w:vAlign w:val="bottom"/>
          </w:tcPr>
          <w:p w14:paraId="1949A117" w14:textId="77777777" w:rsidR="003F2AAB" w:rsidRPr="00221F0A" w:rsidRDefault="003F2AAB" w:rsidP="003F2AAB">
            <w:pPr>
              <w:spacing w:after="120" w:line="360" w:lineRule="auto"/>
              <w:contextualSpacing/>
              <w:jc w:val="right"/>
              <w:rPr>
                <w:ins w:id="422" w:author="Jujia Li" w:date="2025-08-11T21:47:00Z" w16du:dateUtc="2025-08-12T02:47:00Z"/>
                <w:rFonts w:ascii="Times New Roman" w:hAnsi="Times New Roman" w:cs="Times New Roman"/>
                <w:color w:val="000000"/>
                <w:sz w:val="18"/>
                <w:szCs w:val="18"/>
              </w:rPr>
            </w:pPr>
            <w:ins w:id="423" w:author="Jujia Li" w:date="2025-08-11T21:47:00Z" w16du:dateUtc="2025-08-12T02:47:00Z">
              <w:r w:rsidRPr="005E344C">
                <w:rPr>
                  <w:rFonts w:ascii="Times New Roman" w:hAnsi="Times New Roman" w:cs="Times New Roman"/>
                  <w:color w:val="000000"/>
                  <w:sz w:val="18"/>
                  <w:szCs w:val="18"/>
                </w:rPr>
                <w:t>16444.08</w:t>
              </w:r>
            </w:ins>
          </w:p>
        </w:tc>
        <w:tc>
          <w:tcPr>
            <w:tcW w:w="454" w:type="pct"/>
            <w:noWrap/>
            <w:vAlign w:val="bottom"/>
          </w:tcPr>
          <w:p w14:paraId="38B5BD95" w14:textId="1F25287C" w:rsidR="003F2AAB" w:rsidRPr="00221F0A" w:rsidRDefault="003F2AAB" w:rsidP="003F2AAB">
            <w:pPr>
              <w:spacing w:after="120" w:line="360" w:lineRule="auto"/>
              <w:contextualSpacing/>
              <w:jc w:val="right"/>
              <w:rPr>
                <w:ins w:id="424" w:author="Jujia Li" w:date="2025-08-11T21:47:00Z" w16du:dateUtc="2025-08-12T02:47:00Z"/>
                <w:rFonts w:ascii="Times New Roman" w:hAnsi="Times New Roman" w:cs="Times New Roman"/>
                <w:color w:val="000000"/>
                <w:sz w:val="18"/>
                <w:szCs w:val="18"/>
              </w:rPr>
            </w:pPr>
            <w:ins w:id="425" w:author="Jujia Li" w:date="2025-08-11T21:47:00Z" w16du:dateUtc="2025-08-12T02:47:00Z">
              <w:r w:rsidRPr="009B385C">
                <w:rPr>
                  <w:rFonts w:ascii="Times New Roman" w:hAnsi="Times New Roman" w:cs="Times New Roman"/>
                  <w:color w:val="000000"/>
                  <w:sz w:val="18"/>
                  <w:szCs w:val="18"/>
                </w:rPr>
                <w:t>25</w:t>
              </w:r>
            </w:ins>
          </w:p>
        </w:tc>
        <w:tc>
          <w:tcPr>
            <w:tcW w:w="308" w:type="pct"/>
            <w:gridSpan w:val="2"/>
            <w:noWrap/>
            <w:vAlign w:val="bottom"/>
          </w:tcPr>
          <w:p w14:paraId="2F36C8E2" w14:textId="54F69572" w:rsidR="003F2AAB" w:rsidRPr="00221F0A" w:rsidRDefault="003F2AAB" w:rsidP="003F2AAB">
            <w:pPr>
              <w:spacing w:after="120" w:line="360" w:lineRule="auto"/>
              <w:contextualSpacing/>
              <w:jc w:val="right"/>
              <w:rPr>
                <w:ins w:id="426" w:author="Jujia Li" w:date="2025-08-11T21:47:00Z" w16du:dateUtc="2025-08-12T02:47:00Z"/>
                <w:rFonts w:ascii="Times New Roman" w:hAnsi="Times New Roman" w:cs="Times New Roman"/>
                <w:color w:val="000000"/>
                <w:sz w:val="18"/>
                <w:szCs w:val="18"/>
              </w:rPr>
            </w:pPr>
            <w:ins w:id="427" w:author="Jujia Li" w:date="2025-08-11T21:47:00Z" w16du:dateUtc="2025-08-12T02:47:00Z">
              <w:r w:rsidRPr="009B385C">
                <w:rPr>
                  <w:rFonts w:ascii="Times New Roman" w:hAnsi="Times New Roman" w:cs="Times New Roman"/>
                  <w:color w:val="000000"/>
                  <w:sz w:val="18"/>
                  <w:szCs w:val="18"/>
                </w:rPr>
                <w:t>4.12</w:t>
              </w:r>
            </w:ins>
          </w:p>
        </w:tc>
        <w:tc>
          <w:tcPr>
            <w:tcW w:w="380" w:type="pct"/>
            <w:noWrap/>
            <w:vAlign w:val="bottom"/>
          </w:tcPr>
          <w:p w14:paraId="63C55214" w14:textId="546B0F82" w:rsidR="003F2AAB" w:rsidRPr="00221F0A" w:rsidRDefault="003F2AAB" w:rsidP="003F2AAB">
            <w:pPr>
              <w:spacing w:after="120" w:line="360" w:lineRule="auto"/>
              <w:contextualSpacing/>
              <w:jc w:val="right"/>
              <w:rPr>
                <w:ins w:id="428" w:author="Jujia Li" w:date="2025-08-11T21:47:00Z" w16du:dateUtc="2025-08-12T02:47:00Z"/>
                <w:rFonts w:ascii="Times New Roman" w:hAnsi="Times New Roman" w:cs="Times New Roman"/>
                <w:color w:val="000000"/>
                <w:sz w:val="18"/>
                <w:szCs w:val="18"/>
              </w:rPr>
            </w:pPr>
            <w:ins w:id="429" w:author="Jujia Li" w:date="2025-08-11T21:47:00Z" w16du:dateUtc="2025-08-12T02:47:00Z">
              <w:r w:rsidRPr="009B385C">
                <w:rPr>
                  <w:rFonts w:ascii="Times New Roman" w:hAnsi="Times New Roman" w:cs="Times New Roman"/>
                  <w:color w:val="000000"/>
                  <w:sz w:val="18"/>
                  <w:szCs w:val="18"/>
                </w:rPr>
                <w:t>20</w:t>
              </w:r>
            </w:ins>
          </w:p>
        </w:tc>
        <w:tc>
          <w:tcPr>
            <w:tcW w:w="315" w:type="pct"/>
            <w:gridSpan w:val="2"/>
            <w:noWrap/>
            <w:vAlign w:val="bottom"/>
          </w:tcPr>
          <w:p w14:paraId="23EAAA26" w14:textId="44E18D9B" w:rsidR="003F2AAB" w:rsidRPr="00221F0A" w:rsidRDefault="003F2AAB" w:rsidP="003F2AAB">
            <w:pPr>
              <w:spacing w:after="120" w:line="360" w:lineRule="auto"/>
              <w:contextualSpacing/>
              <w:jc w:val="right"/>
              <w:rPr>
                <w:ins w:id="430" w:author="Jujia Li" w:date="2025-08-11T21:47:00Z" w16du:dateUtc="2025-08-12T02:47:00Z"/>
                <w:rFonts w:ascii="Times New Roman" w:hAnsi="Times New Roman" w:cs="Times New Roman"/>
                <w:color w:val="000000"/>
                <w:sz w:val="18"/>
                <w:szCs w:val="18"/>
              </w:rPr>
            </w:pPr>
            <w:ins w:id="431" w:author="Jujia Li" w:date="2025-08-11T21:47:00Z" w16du:dateUtc="2025-08-12T02:47:00Z">
              <w:r w:rsidRPr="009B385C">
                <w:rPr>
                  <w:rFonts w:ascii="Times New Roman" w:hAnsi="Times New Roman" w:cs="Times New Roman"/>
                  <w:color w:val="000000"/>
                  <w:sz w:val="18"/>
                  <w:szCs w:val="18"/>
                </w:rPr>
                <w:t>3.33</w:t>
              </w:r>
            </w:ins>
          </w:p>
        </w:tc>
        <w:tc>
          <w:tcPr>
            <w:tcW w:w="380" w:type="pct"/>
            <w:noWrap/>
            <w:vAlign w:val="bottom"/>
          </w:tcPr>
          <w:p w14:paraId="7C8E4852" w14:textId="21D49FC5" w:rsidR="003F2AAB" w:rsidRPr="00221F0A" w:rsidRDefault="003F2AAB" w:rsidP="003F2AAB">
            <w:pPr>
              <w:spacing w:after="120" w:line="360" w:lineRule="auto"/>
              <w:contextualSpacing/>
              <w:jc w:val="right"/>
              <w:rPr>
                <w:ins w:id="432" w:author="Jujia Li" w:date="2025-08-11T21:47:00Z" w16du:dateUtc="2025-08-12T02:47:00Z"/>
                <w:rFonts w:ascii="Times New Roman" w:hAnsi="Times New Roman" w:cs="Times New Roman"/>
                <w:color w:val="000000"/>
                <w:sz w:val="18"/>
                <w:szCs w:val="18"/>
              </w:rPr>
            </w:pPr>
            <w:ins w:id="433" w:author="Jujia Li" w:date="2025-08-11T21:47:00Z" w16du:dateUtc="2025-08-12T02:47:00Z">
              <w:r w:rsidRPr="009B385C">
                <w:rPr>
                  <w:rFonts w:ascii="Times New Roman" w:hAnsi="Times New Roman" w:cs="Times New Roman"/>
                  <w:color w:val="000000"/>
                  <w:sz w:val="18"/>
                  <w:szCs w:val="18"/>
                </w:rPr>
                <w:t>18</w:t>
              </w:r>
            </w:ins>
          </w:p>
        </w:tc>
        <w:tc>
          <w:tcPr>
            <w:tcW w:w="316" w:type="pct"/>
            <w:gridSpan w:val="2"/>
            <w:noWrap/>
            <w:vAlign w:val="bottom"/>
          </w:tcPr>
          <w:p w14:paraId="79796DCB" w14:textId="68FDFA5B" w:rsidR="003F2AAB" w:rsidRPr="00221F0A" w:rsidRDefault="003F2AAB" w:rsidP="003F2AAB">
            <w:pPr>
              <w:spacing w:after="120" w:line="360" w:lineRule="auto"/>
              <w:contextualSpacing/>
              <w:jc w:val="right"/>
              <w:rPr>
                <w:ins w:id="434" w:author="Jujia Li" w:date="2025-08-11T21:47:00Z" w16du:dateUtc="2025-08-12T02:47:00Z"/>
                <w:rFonts w:ascii="Times New Roman" w:hAnsi="Times New Roman" w:cs="Times New Roman"/>
                <w:color w:val="000000"/>
                <w:sz w:val="18"/>
                <w:szCs w:val="18"/>
              </w:rPr>
            </w:pPr>
            <w:ins w:id="435" w:author="Jujia Li" w:date="2025-08-11T21:47:00Z" w16du:dateUtc="2025-08-12T02:47:00Z">
              <w:r w:rsidRPr="009B385C">
                <w:rPr>
                  <w:rFonts w:ascii="Times New Roman" w:hAnsi="Times New Roman" w:cs="Times New Roman"/>
                  <w:color w:val="000000"/>
                  <w:sz w:val="18"/>
                  <w:szCs w:val="18"/>
                </w:rPr>
                <w:t>3</w:t>
              </w:r>
              <w:r>
                <w:rPr>
                  <w:rFonts w:ascii="Times New Roman" w:hAnsi="Times New Roman" w:cs="Times New Roman"/>
                  <w:color w:val="000000"/>
                  <w:sz w:val="18"/>
                  <w:szCs w:val="18"/>
                </w:rPr>
                <w:t>.00</w:t>
              </w:r>
            </w:ins>
          </w:p>
        </w:tc>
        <w:tc>
          <w:tcPr>
            <w:tcW w:w="380" w:type="pct"/>
            <w:noWrap/>
            <w:vAlign w:val="bottom"/>
          </w:tcPr>
          <w:p w14:paraId="4275F643" w14:textId="5AAD0E27" w:rsidR="003F2AAB" w:rsidRPr="00221F0A" w:rsidRDefault="003F2AAB" w:rsidP="003F2AAB">
            <w:pPr>
              <w:spacing w:after="120" w:line="360" w:lineRule="auto"/>
              <w:contextualSpacing/>
              <w:jc w:val="right"/>
              <w:rPr>
                <w:ins w:id="436" w:author="Jujia Li" w:date="2025-08-11T21:47:00Z" w16du:dateUtc="2025-08-12T02:47:00Z"/>
                <w:rFonts w:ascii="Times New Roman" w:hAnsi="Times New Roman" w:cs="Times New Roman"/>
                <w:color w:val="000000"/>
                <w:sz w:val="18"/>
                <w:szCs w:val="18"/>
              </w:rPr>
            </w:pPr>
            <w:ins w:id="437" w:author="Jujia Li" w:date="2025-08-11T21:47:00Z" w16du:dateUtc="2025-08-12T02:47:00Z">
              <w:r w:rsidRPr="009B385C">
                <w:rPr>
                  <w:rFonts w:ascii="Times New Roman" w:hAnsi="Times New Roman" w:cs="Times New Roman"/>
                  <w:color w:val="000000"/>
                  <w:sz w:val="18"/>
                  <w:szCs w:val="18"/>
                </w:rPr>
                <w:t>11</w:t>
              </w:r>
            </w:ins>
          </w:p>
        </w:tc>
        <w:tc>
          <w:tcPr>
            <w:tcW w:w="321" w:type="pct"/>
            <w:noWrap/>
            <w:vAlign w:val="bottom"/>
          </w:tcPr>
          <w:p w14:paraId="4275495F" w14:textId="2325909A" w:rsidR="003F2AAB" w:rsidRPr="00221F0A" w:rsidRDefault="003F2AAB" w:rsidP="003F2AAB">
            <w:pPr>
              <w:spacing w:after="120" w:line="360" w:lineRule="auto"/>
              <w:contextualSpacing/>
              <w:jc w:val="right"/>
              <w:rPr>
                <w:ins w:id="438" w:author="Jujia Li" w:date="2025-08-11T21:47:00Z" w16du:dateUtc="2025-08-12T02:47:00Z"/>
                <w:rFonts w:ascii="Times New Roman" w:hAnsi="Times New Roman" w:cs="Times New Roman"/>
                <w:color w:val="000000"/>
                <w:sz w:val="18"/>
                <w:szCs w:val="18"/>
              </w:rPr>
            </w:pPr>
            <w:ins w:id="439" w:author="Jujia Li" w:date="2025-08-11T21:47:00Z" w16du:dateUtc="2025-08-12T02:47:00Z">
              <w:r w:rsidRPr="009B385C">
                <w:rPr>
                  <w:rFonts w:ascii="Times New Roman" w:hAnsi="Times New Roman" w:cs="Times New Roman"/>
                  <w:color w:val="000000"/>
                  <w:sz w:val="18"/>
                  <w:szCs w:val="18"/>
                </w:rPr>
                <w:t>1.85</w:t>
              </w:r>
            </w:ins>
          </w:p>
        </w:tc>
        <w:tc>
          <w:tcPr>
            <w:tcW w:w="428" w:type="pct"/>
            <w:noWrap/>
            <w:vAlign w:val="bottom"/>
          </w:tcPr>
          <w:p w14:paraId="288CA3F8" w14:textId="03525FD6" w:rsidR="003F2AAB" w:rsidRPr="00221F0A" w:rsidRDefault="003F2AAB" w:rsidP="003F2AAB">
            <w:pPr>
              <w:spacing w:after="120" w:line="360" w:lineRule="auto"/>
              <w:contextualSpacing/>
              <w:jc w:val="right"/>
              <w:rPr>
                <w:ins w:id="440" w:author="Jujia Li" w:date="2025-08-11T21:47:00Z" w16du:dateUtc="2025-08-12T02:47:00Z"/>
                <w:rFonts w:ascii="Times New Roman" w:hAnsi="Times New Roman" w:cs="Times New Roman"/>
                <w:color w:val="000000"/>
                <w:sz w:val="18"/>
                <w:szCs w:val="18"/>
              </w:rPr>
            </w:pPr>
            <w:ins w:id="441" w:author="Jujia Li" w:date="2025-08-11T21:47:00Z" w16du:dateUtc="2025-08-12T02:47:00Z">
              <w:r w:rsidRPr="009B385C">
                <w:rPr>
                  <w:rFonts w:ascii="Times New Roman" w:hAnsi="Times New Roman" w:cs="Times New Roman"/>
                  <w:color w:val="000000"/>
                  <w:sz w:val="18"/>
                  <w:szCs w:val="18"/>
                </w:rPr>
                <w:t>74</w:t>
              </w:r>
            </w:ins>
          </w:p>
        </w:tc>
        <w:tc>
          <w:tcPr>
            <w:tcW w:w="344" w:type="pct"/>
            <w:vAlign w:val="bottom"/>
          </w:tcPr>
          <w:p w14:paraId="367B2E7F" w14:textId="6D8E70B2" w:rsidR="003F2AAB" w:rsidRPr="00221F0A" w:rsidRDefault="003F2AAB" w:rsidP="003F2AAB">
            <w:pPr>
              <w:spacing w:after="120" w:line="360" w:lineRule="auto"/>
              <w:contextualSpacing/>
              <w:jc w:val="right"/>
              <w:rPr>
                <w:ins w:id="442" w:author="Jujia Li" w:date="2025-08-11T21:47:00Z" w16du:dateUtc="2025-08-12T02:47:00Z"/>
                <w:rFonts w:ascii="Times New Roman" w:hAnsi="Times New Roman" w:cs="Times New Roman"/>
                <w:color w:val="000000"/>
                <w:sz w:val="18"/>
                <w:szCs w:val="18"/>
              </w:rPr>
            </w:pPr>
            <w:ins w:id="443" w:author="Jujia Li" w:date="2025-08-11T21:47:00Z" w16du:dateUtc="2025-08-12T02:47:00Z">
              <w:r w:rsidRPr="009B385C">
                <w:rPr>
                  <w:rFonts w:ascii="Times New Roman" w:hAnsi="Times New Roman" w:cs="Times New Roman"/>
                  <w:color w:val="000000"/>
                  <w:sz w:val="18"/>
                  <w:szCs w:val="18"/>
                </w:rPr>
                <w:t>3.08</w:t>
              </w:r>
            </w:ins>
          </w:p>
        </w:tc>
      </w:tr>
      <w:tr w:rsidR="003F2AAB" w:rsidRPr="006A0CE7" w14:paraId="1A0B6C12" w14:textId="77777777" w:rsidTr="009B385C">
        <w:trPr>
          <w:trHeight w:val="290"/>
          <w:ins w:id="444" w:author="Jujia Li" w:date="2025-08-11T21:47:00Z"/>
        </w:trPr>
        <w:tc>
          <w:tcPr>
            <w:tcW w:w="808" w:type="pct"/>
            <w:noWrap/>
            <w:vAlign w:val="bottom"/>
          </w:tcPr>
          <w:p w14:paraId="38C09BAD" w14:textId="77777777" w:rsidR="003F2AAB" w:rsidRPr="00221F0A" w:rsidRDefault="003F2AAB" w:rsidP="003F2AAB">
            <w:pPr>
              <w:spacing w:after="120" w:line="360" w:lineRule="auto"/>
              <w:contextualSpacing/>
              <w:rPr>
                <w:ins w:id="445" w:author="Jujia Li" w:date="2025-08-11T21:47:00Z" w16du:dateUtc="2025-08-12T02:47:00Z"/>
                <w:rFonts w:ascii="Times New Roman" w:eastAsia="Times New Roman" w:hAnsi="Times New Roman" w:cs="Times New Roman"/>
                <w:color w:val="000000"/>
                <w:kern w:val="0"/>
                <w:sz w:val="18"/>
                <w:szCs w:val="18"/>
                <w14:ligatures w14:val="none"/>
              </w:rPr>
            </w:pPr>
            <w:ins w:id="446" w:author="Jujia Li" w:date="2025-08-11T21:47:00Z" w16du:dateUtc="2025-08-12T02:47:00Z">
              <w:r w:rsidRPr="009B385C">
                <w:rPr>
                  <w:rFonts w:ascii="Times New Roman" w:hAnsi="Times New Roman" w:cs="Times New Roman"/>
                  <w:color w:val="000000"/>
                  <w:sz w:val="18"/>
                  <w:szCs w:val="18"/>
                </w:rPr>
                <w:t>FRANKLIN</w:t>
              </w:r>
            </w:ins>
          </w:p>
        </w:tc>
        <w:tc>
          <w:tcPr>
            <w:tcW w:w="566" w:type="pct"/>
            <w:vAlign w:val="bottom"/>
          </w:tcPr>
          <w:p w14:paraId="5021189C" w14:textId="77777777" w:rsidR="003F2AAB" w:rsidRPr="00221F0A" w:rsidRDefault="003F2AAB" w:rsidP="003F2AAB">
            <w:pPr>
              <w:spacing w:after="120" w:line="360" w:lineRule="auto"/>
              <w:contextualSpacing/>
              <w:jc w:val="right"/>
              <w:rPr>
                <w:ins w:id="447" w:author="Jujia Li" w:date="2025-08-11T21:47:00Z" w16du:dateUtc="2025-08-12T02:47:00Z"/>
                <w:rFonts w:ascii="Times New Roman" w:hAnsi="Times New Roman" w:cs="Times New Roman"/>
                <w:color w:val="000000"/>
                <w:sz w:val="18"/>
                <w:szCs w:val="18"/>
              </w:rPr>
            </w:pPr>
            <w:ins w:id="448" w:author="Jujia Li" w:date="2025-08-11T21:47:00Z" w16du:dateUtc="2025-08-12T02:47:00Z">
              <w:r w:rsidRPr="005E344C">
                <w:rPr>
                  <w:rFonts w:ascii="Times New Roman" w:hAnsi="Times New Roman" w:cs="Times New Roman"/>
                  <w:color w:val="000000"/>
                  <w:sz w:val="18"/>
                  <w:szCs w:val="18"/>
                </w:rPr>
                <w:t>31453.36</w:t>
              </w:r>
            </w:ins>
          </w:p>
        </w:tc>
        <w:tc>
          <w:tcPr>
            <w:tcW w:w="454" w:type="pct"/>
            <w:noWrap/>
            <w:vAlign w:val="bottom"/>
          </w:tcPr>
          <w:p w14:paraId="20B9ED91" w14:textId="16E7C5F1" w:rsidR="003F2AAB" w:rsidRPr="00221F0A" w:rsidRDefault="003F2AAB" w:rsidP="003F2AAB">
            <w:pPr>
              <w:spacing w:after="120" w:line="360" w:lineRule="auto"/>
              <w:contextualSpacing/>
              <w:jc w:val="right"/>
              <w:rPr>
                <w:ins w:id="449" w:author="Jujia Li" w:date="2025-08-11T21:47:00Z" w16du:dateUtc="2025-08-12T02:47:00Z"/>
                <w:rFonts w:ascii="Times New Roman" w:hAnsi="Times New Roman" w:cs="Times New Roman"/>
                <w:color w:val="000000"/>
                <w:sz w:val="18"/>
                <w:szCs w:val="18"/>
              </w:rPr>
            </w:pPr>
            <w:ins w:id="450" w:author="Jujia Li" w:date="2025-08-11T21:47:00Z" w16du:dateUtc="2025-08-12T02:47:00Z">
              <w:r w:rsidRPr="009B385C">
                <w:rPr>
                  <w:rFonts w:ascii="Times New Roman" w:hAnsi="Times New Roman" w:cs="Times New Roman"/>
                  <w:color w:val="000000"/>
                  <w:sz w:val="18"/>
                  <w:szCs w:val="18"/>
                </w:rPr>
                <w:t>37</w:t>
              </w:r>
            </w:ins>
          </w:p>
        </w:tc>
        <w:tc>
          <w:tcPr>
            <w:tcW w:w="308" w:type="pct"/>
            <w:gridSpan w:val="2"/>
            <w:noWrap/>
            <w:vAlign w:val="bottom"/>
          </w:tcPr>
          <w:p w14:paraId="17DBA5CD" w14:textId="501A829E" w:rsidR="003F2AAB" w:rsidRPr="00221F0A" w:rsidRDefault="003F2AAB" w:rsidP="003F2AAB">
            <w:pPr>
              <w:spacing w:after="120" w:line="360" w:lineRule="auto"/>
              <w:contextualSpacing/>
              <w:jc w:val="right"/>
              <w:rPr>
                <w:ins w:id="451" w:author="Jujia Li" w:date="2025-08-11T21:47:00Z" w16du:dateUtc="2025-08-12T02:47:00Z"/>
                <w:rFonts w:ascii="Times New Roman" w:hAnsi="Times New Roman" w:cs="Times New Roman"/>
                <w:color w:val="000000"/>
                <w:sz w:val="18"/>
                <w:szCs w:val="18"/>
              </w:rPr>
            </w:pPr>
            <w:ins w:id="452" w:author="Jujia Li" w:date="2025-08-11T21:47:00Z" w16du:dateUtc="2025-08-12T02:47:00Z">
              <w:r w:rsidRPr="009B385C">
                <w:rPr>
                  <w:rFonts w:ascii="Times New Roman" w:hAnsi="Times New Roman" w:cs="Times New Roman"/>
                  <w:color w:val="000000"/>
                  <w:sz w:val="18"/>
                  <w:szCs w:val="18"/>
                </w:rPr>
                <w:t>3.2</w:t>
              </w:r>
              <w:r>
                <w:rPr>
                  <w:rFonts w:ascii="Times New Roman" w:hAnsi="Times New Roman" w:cs="Times New Roman"/>
                  <w:color w:val="000000"/>
                  <w:sz w:val="18"/>
                  <w:szCs w:val="18"/>
                </w:rPr>
                <w:t>0</w:t>
              </w:r>
            </w:ins>
          </w:p>
        </w:tc>
        <w:tc>
          <w:tcPr>
            <w:tcW w:w="380" w:type="pct"/>
            <w:noWrap/>
            <w:vAlign w:val="bottom"/>
          </w:tcPr>
          <w:p w14:paraId="60745FF2" w14:textId="5876EF99" w:rsidR="003F2AAB" w:rsidRPr="00221F0A" w:rsidRDefault="003F2AAB" w:rsidP="003F2AAB">
            <w:pPr>
              <w:spacing w:after="120" w:line="360" w:lineRule="auto"/>
              <w:contextualSpacing/>
              <w:jc w:val="right"/>
              <w:rPr>
                <w:ins w:id="453" w:author="Jujia Li" w:date="2025-08-11T21:47:00Z" w16du:dateUtc="2025-08-12T02:47:00Z"/>
                <w:rFonts w:ascii="Times New Roman" w:hAnsi="Times New Roman" w:cs="Times New Roman"/>
                <w:color w:val="000000"/>
                <w:sz w:val="18"/>
                <w:szCs w:val="18"/>
              </w:rPr>
            </w:pPr>
            <w:ins w:id="454" w:author="Jujia Li" w:date="2025-08-11T21:47:00Z" w16du:dateUtc="2025-08-12T02:47:00Z">
              <w:r w:rsidRPr="009B385C">
                <w:rPr>
                  <w:rFonts w:ascii="Times New Roman" w:hAnsi="Times New Roman" w:cs="Times New Roman"/>
                  <w:color w:val="000000"/>
                  <w:sz w:val="18"/>
                  <w:szCs w:val="18"/>
                </w:rPr>
                <w:t>59</w:t>
              </w:r>
            </w:ins>
          </w:p>
        </w:tc>
        <w:tc>
          <w:tcPr>
            <w:tcW w:w="315" w:type="pct"/>
            <w:gridSpan w:val="2"/>
            <w:noWrap/>
            <w:vAlign w:val="bottom"/>
          </w:tcPr>
          <w:p w14:paraId="6B91A2C6" w14:textId="5D387EDC" w:rsidR="003F2AAB" w:rsidRPr="00221F0A" w:rsidRDefault="003F2AAB" w:rsidP="003F2AAB">
            <w:pPr>
              <w:spacing w:after="120" w:line="360" w:lineRule="auto"/>
              <w:contextualSpacing/>
              <w:jc w:val="right"/>
              <w:rPr>
                <w:ins w:id="455" w:author="Jujia Li" w:date="2025-08-11T21:47:00Z" w16du:dateUtc="2025-08-12T02:47:00Z"/>
                <w:rFonts w:ascii="Times New Roman" w:hAnsi="Times New Roman" w:cs="Times New Roman"/>
                <w:color w:val="000000"/>
                <w:sz w:val="18"/>
                <w:szCs w:val="18"/>
              </w:rPr>
            </w:pPr>
            <w:ins w:id="456" w:author="Jujia Li" w:date="2025-08-11T21:47:00Z" w16du:dateUtc="2025-08-12T02:47:00Z">
              <w:r w:rsidRPr="009B385C">
                <w:rPr>
                  <w:rFonts w:ascii="Times New Roman" w:hAnsi="Times New Roman" w:cs="Times New Roman"/>
                  <w:color w:val="000000"/>
                  <w:sz w:val="18"/>
                  <w:szCs w:val="18"/>
                </w:rPr>
                <w:t>5.12</w:t>
              </w:r>
            </w:ins>
          </w:p>
        </w:tc>
        <w:tc>
          <w:tcPr>
            <w:tcW w:w="380" w:type="pct"/>
            <w:noWrap/>
            <w:vAlign w:val="bottom"/>
          </w:tcPr>
          <w:p w14:paraId="4D1E7A4B" w14:textId="32272F24" w:rsidR="003F2AAB" w:rsidRPr="00221F0A" w:rsidRDefault="003F2AAB" w:rsidP="003F2AAB">
            <w:pPr>
              <w:spacing w:after="120" w:line="360" w:lineRule="auto"/>
              <w:contextualSpacing/>
              <w:jc w:val="right"/>
              <w:rPr>
                <w:ins w:id="457" w:author="Jujia Li" w:date="2025-08-11T21:47:00Z" w16du:dateUtc="2025-08-12T02:47:00Z"/>
                <w:rFonts w:ascii="Times New Roman" w:hAnsi="Times New Roman" w:cs="Times New Roman"/>
                <w:color w:val="000000"/>
                <w:sz w:val="18"/>
                <w:szCs w:val="18"/>
              </w:rPr>
            </w:pPr>
            <w:ins w:id="458" w:author="Jujia Li" w:date="2025-08-11T21:47:00Z" w16du:dateUtc="2025-08-12T02:47:00Z">
              <w:r w:rsidRPr="009B385C">
                <w:rPr>
                  <w:rFonts w:ascii="Times New Roman" w:hAnsi="Times New Roman" w:cs="Times New Roman"/>
                  <w:color w:val="000000"/>
                  <w:sz w:val="18"/>
                  <w:szCs w:val="18"/>
                </w:rPr>
                <w:t>37</w:t>
              </w:r>
            </w:ins>
          </w:p>
        </w:tc>
        <w:tc>
          <w:tcPr>
            <w:tcW w:w="316" w:type="pct"/>
            <w:gridSpan w:val="2"/>
            <w:noWrap/>
            <w:vAlign w:val="bottom"/>
          </w:tcPr>
          <w:p w14:paraId="25466C89" w14:textId="020EBD7E" w:rsidR="003F2AAB" w:rsidRPr="00221F0A" w:rsidRDefault="003F2AAB" w:rsidP="003F2AAB">
            <w:pPr>
              <w:spacing w:after="120" w:line="360" w:lineRule="auto"/>
              <w:contextualSpacing/>
              <w:jc w:val="right"/>
              <w:rPr>
                <w:ins w:id="459" w:author="Jujia Li" w:date="2025-08-11T21:47:00Z" w16du:dateUtc="2025-08-12T02:47:00Z"/>
                <w:rFonts w:ascii="Times New Roman" w:hAnsi="Times New Roman" w:cs="Times New Roman"/>
                <w:color w:val="000000"/>
                <w:sz w:val="18"/>
                <w:szCs w:val="18"/>
              </w:rPr>
            </w:pPr>
            <w:ins w:id="460" w:author="Jujia Li" w:date="2025-08-11T21:47:00Z" w16du:dateUtc="2025-08-12T02:47:00Z">
              <w:r w:rsidRPr="009B385C">
                <w:rPr>
                  <w:rFonts w:ascii="Times New Roman" w:hAnsi="Times New Roman" w:cs="Times New Roman"/>
                  <w:color w:val="000000"/>
                  <w:sz w:val="18"/>
                  <w:szCs w:val="18"/>
                </w:rPr>
                <w:t>3.24</w:t>
              </w:r>
            </w:ins>
          </w:p>
        </w:tc>
        <w:tc>
          <w:tcPr>
            <w:tcW w:w="380" w:type="pct"/>
            <w:noWrap/>
            <w:vAlign w:val="bottom"/>
          </w:tcPr>
          <w:p w14:paraId="19BE7CB8" w14:textId="265BDF5A" w:rsidR="003F2AAB" w:rsidRPr="00221F0A" w:rsidRDefault="003F2AAB" w:rsidP="003F2AAB">
            <w:pPr>
              <w:spacing w:after="120" w:line="360" w:lineRule="auto"/>
              <w:contextualSpacing/>
              <w:jc w:val="right"/>
              <w:rPr>
                <w:ins w:id="461" w:author="Jujia Li" w:date="2025-08-11T21:47:00Z" w16du:dateUtc="2025-08-12T02:47:00Z"/>
                <w:rFonts w:ascii="Times New Roman" w:hAnsi="Times New Roman" w:cs="Times New Roman"/>
                <w:color w:val="000000"/>
                <w:sz w:val="18"/>
                <w:szCs w:val="18"/>
              </w:rPr>
            </w:pPr>
            <w:ins w:id="462" w:author="Jujia Li" w:date="2025-08-11T21:47:00Z" w16du:dateUtc="2025-08-12T02:47:00Z">
              <w:r w:rsidRPr="009B385C">
                <w:rPr>
                  <w:rFonts w:ascii="Times New Roman" w:hAnsi="Times New Roman" w:cs="Times New Roman"/>
                  <w:color w:val="000000"/>
                  <w:sz w:val="18"/>
                  <w:szCs w:val="18"/>
                </w:rPr>
                <w:t>94</w:t>
              </w:r>
            </w:ins>
          </w:p>
        </w:tc>
        <w:tc>
          <w:tcPr>
            <w:tcW w:w="321" w:type="pct"/>
            <w:noWrap/>
            <w:vAlign w:val="bottom"/>
          </w:tcPr>
          <w:p w14:paraId="3BC3541E" w14:textId="2ACEC56C" w:rsidR="003F2AAB" w:rsidRPr="00221F0A" w:rsidRDefault="003F2AAB" w:rsidP="003F2AAB">
            <w:pPr>
              <w:spacing w:after="120" w:line="360" w:lineRule="auto"/>
              <w:contextualSpacing/>
              <w:jc w:val="right"/>
              <w:rPr>
                <w:ins w:id="463" w:author="Jujia Li" w:date="2025-08-11T21:47:00Z" w16du:dateUtc="2025-08-12T02:47:00Z"/>
                <w:rFonts w:ascii="Times New Roman" w:hAnsi="Times New Roman" w:cs="Times New Roman"/>
                <w:color w:val="000000"/>
                <w:sz w:val="18"/>
                <w:szCs w:val="18"/>
              </w:rPr>
            </w:pPr>
            <w:ins w:id="464" w:author="Jujia Li" w:date="2025-08-11T21:47:00Z" w16du:dateUtc="2025-08-12T02:47:00Z">
              <w:r w:rsidRPr="009B385C">
                <w:rPr>
                  <w:rFonts w:ascii="Times New Roman" w:hAnsi="Times New Roman" w:cs="Times New Roman"/>
                  <w:color w:val="000000"/>
                  <w:sz w:val="18"/>
                  <w:szCs w:val="18"/>
                </w:rPr>
                <w:t>8.21</w:t>
              </w:r>
            </w:ins>
          </w:p>
        </w:tc>
        <w:tc>
          <w:tcPr>
            <w:tcW w:w="428" w:type="pct"/>
            <w:noWrap/>
            <w:vAlign w:val="bottom"/>
          </w:tcPr>
          <w:p w14:paraId="4F7EE25B" w14:textId="10217E4E" w:rsidR="003F2AAB" w:rsidRPr="00221F0A" w:rsidRDefault="003F2AAB" w:rsidP="003F2AAB">
            <w:pPr>
              <w:spacing w:after="120" w:line="360" w:lineRule="auto"/>
              <w:contextualSpacing/>
              <w:jc w:val="right"/>
              <w:rPr>
                <w:ins w:id="465" w:author="Jujia Li" w:date="2025-08-11T21:47:00Z" w16du:dateUtc="2025-08-12T02:47:00Z"/>
                <w:rFonts w:ascii="Times New Roman" w:hAnsi="Times New Roman" w:cs="Times New Roman"/>
                <w:color w:val="000000"/>
                <w:sz w:val="18"/>
                <w:szCs w:val="18"/>
              </w:rPr>
            </w:pPr>
            <w:ins w:id="466" w:author="Jujia Li" w:date="2025-08-11T21:47:00Z" w16du:dateUtc="2025-08-12T02:47:00Z">
              <w:r w:rsidRPr="009B385C">
                <w:rPr>
                  <w:rFonts w:ascii="Times New Roman" w:hAnsi="Times New Roman" w:cs="Times New Roman"/>
                  <w:color w:val="000000"/>
                  <w:sz w:val="18"/>
                  <w:szCs w:val="18"/>
                </w:rPr>
                <w:t>227</w:t>
              </w:r>
            </w:ins>
          </w:p>
        </w:tc>
        <w:tc>
          <w:tcPr>
            <w:tcW w:w="344" w:type="pct"/>
            <w:vAlign w:val="bottom"/>
          </w:tcPr>
          <w:p w14:paraId="51BEA6A2" w14:textId="7B19D60F" w:rsidR="003F2AAB" w:rsidRPr="00221F0A" w:rsidRDefault="003F2AAB" w:rsidP="003F2AAB">
            <w:pPr>
              <w:spacing w:after="120" w:line="360" w:lineRule="auto"/>
              <w:contextualSpacing/>
              <w:jc w:val="right"/>
              <w:rPr>
                <w:ins w:id="467" w:author="Jujia Li" w:date="2025-08-11T21:47:00Z" w16du:dateUtc="2025-08-12T02:47:00Z"/>
                <w:rFonts w:ascii="Times New Roman" w:hAnsi="Times New Roman" w:cs="Times New Roman"/>
                <w:color w:val="000000"/>
                <w:sz w:val="18"/>
                <w:szCs w:val="18"/>
              </w:rPr>
            </w:pPr>
            <w:ins w:id="468" w:author="Jujia Li" w:date="2025-08-11T21:47:00Z" w16du:dateUtc="2025-08-12T02:47:00Z">
              <w:r w:rsidRPr="009B385C">
                <w:rPr>
                  <w:rFonts w:ascii="Times New Roman" w:hAnsi="Times New Roman" w:cs="Times New Roman"/>
                  <w:color w:val="000000"/>
                  <w:sz w:val="18"/>
                  <w:szCs w:val="18"/>
                </w:rPr>
                <w:t>4.94</w:t>
              </w:r>
            </w:ins>
          </w:p>
        </w:tc>
      </w:tr>
      <w:tr w:rsidR="003F2AAB" w:rsidRPr="006A0CE7" w14:paraId="2F7938C8" w14:textId="77777777" w:rsidTr="009B385C">
        <w:trPr>
          <w:trHeight w:val="290"/>
          <w:ins w:id="469" w:author="Jujia Li" w:date="2025-08-11T21:47:00Z"/>
        </w:trPr>
        <w:tc>
          <w:tcPr>
            <w:tcW w:w="808" w:type="pct"/>
            <w:noWrap/>
            <w:vAlign w:val="bottom"/>
            <w:hideMark/>
          </w:tcPr>
          <w:p w14:paraId="433DB280" w14:textId="77777777" w:rsidR="003F2AAB" w:rsidRPr="00221F0A" w:rsidRDefault="003F2AAB" w:rsidP="003F2AAB">
            <w:pPr>
              <w:spacing w:after="120" w:line="360" w:lineRule="auto"/>
              <w:contextualSpacing/>
              <w:rPr>
                <w:ins w:id="470" w:author="Jujia Li" w:date="2025-08-11T21:47:00Z" w16du:dateUtc="2025-08-12T02:47:00Z"/>
                <w:rFonts w:ascii="Times New Roman" w:eastAsia="Times New Roman" w:hAnsi="Times New Roman" w:cs="Times New Roman"/>
                <w:color w:val="000000"/>
                <w:kern w:val="0"/>
                <w:sz w:val="18"/>
                <w:szCs w:val="18"/>
                <w14:ligatures w14:val="none"/>
              </w:rPr>
            </w:pPr>
            <w:ins w:id="471" w:author="Jujia Li" w:date="2025-08-11T21:47:00Z" w16du:dateUtc="2025-08-12T02:47:00Z">
              <w:r w:rsidRPr="009B385C">
                <w:rPr>
                  <w:rFonts w:ascii="Times New Roman" w:hAnsi="Times New Roman" w:cs="Times New Roman"/>
                  <w:color w:val="000000"/>
                  <w:sz w:val="18"/>
                  <w:szCs w:val="18"/>
                </w:rPr>
                <w:t>JACKSON</w:t>
              </w:r>
            </w:ins>
          </w:p>
        </w:tc>
        <w:tc>
          <w:tcPr>
            <w:tcW w:w="566" w:type="pct"/>
            <w:vAlign w:val="bottom"/>
          </w:tcPr>
          <w:p w14:paraId="30F5A8AD" w14:textId="77777777" w:rsidR="003F2AAB" w:rsidRPr="00221F0A" w:rsidRDefault="003F2AAB" w:rsidP="003F2AAB">
            <w:pPr>
              <w:spacing w:after="120" w:line="360" w:lineRule="auto"/>
              <w:contextualSpacing/>
              <w:jc w:val="right"/>
              <w:rPr>
                <w:ins w:id="472" w:author="Jujia Li" w:date="2025-08-11T21:47:00Z" w16du:dateUtc="2025-08-12T02:47:00Z"/>
                <w:rFonts w:ascii="Times New Roman" w:hAnsi="Times New Roman" w:cs="Times New Roman"/>
                <w:sz w:val="18"/>
                <w:szCs w:val="18"/>
              </w:rPr>
            </w:pPr>
            <w:ins w:id="473" w:author="Jujia Li" w:date="2025-08-11T21:47:00Z" w16du:dateUtc="2025-08-12T02:47:00Z">
              <w:r w:rsidRPr="005E344C">
                <w:rPr>
                  <w:rFonts w:ascii="Times New Roman" w:hAnsi="Times New Roman" w:cs="Times New Roman"/>
                  <w:color w:val="000000"/>
                  <w:sz w:val="18"/>
                  <w:szCs w:val="18"/>
                </w:rPr>
                <w:t>51765.90</w:t>
              </w:r>
            </w:ins>
          </w:p>
        </w:tc>
        <w:tc>
          <w:tcPr>
            <w:tcW w:w="454" w:type="pct"/>
            <w:noWrap/>
            <w:vAlign w:val="bottom"/>
            <w:hideMark/>
          </w:tcPr>
          <w:p w14:paraId="5B54B5F6" w14:textId="0AA26DE4" w:rsidR="003F2AAB" w:rsidRPr="00221F0A" w:rsidRDefault="003F2AAB" w:rsidP="003F2AAB">
            <w:pPr>
              <w:spacing w:after="120" w:line="360" w:lineRule="auto"/>
              <w:contextualSpacing/>
              <w:jc w:val="right"/>
              <w:rPr>
                <w:ins w:id="474" w:author="Jujia Li" w:date="2025-08-11T21:47:00Z" w16du:dateUtc="2025-08-12T02:47:00Z"/>
                <w:rFonts w:ascii="Times New Roman" w:eastAsia="Times New Roman" w:hAnsi="Times New Roman" w:cs="Times New Roman"/>
                <w:color w:val="000000"/>
                <w:kern w:val="0"/>
                <w:sz w:val="18"/>
                <w:szCs w:val="18"/>
                <w14:ligatures w14:val="none"/>
              </w:rPr>
            </w:pPr>
            <w:ins w:id="475" w:author="Jujia Li" w:date="2025-08-11T21:47:00Z" w16du:dateUtc="2025-08-12T02:47:00Z">
              <w:r w:rsidRPr="009B385C">
                <w:rPr>
                  <w:rFonts w:ascii="Times New Roman" w:hAnsi="Times New Roman" w:cs="Times New Roman"/>
                  <w:color w:val="000000"/>
                  <w:sz w:val="18"/>
                  <w:szCs w:val="18"/>
                </w:rPr>
                <w:t>12</w:t>
              </w:r>
            </w:ins>
          </w:p>
        </w:tc>
        <w:tc>
          <w:tcPr>
            <w:tcW w:w="308" w:type="pct"/>
            <w:gridSpan w:val="2"/>
            <w:noWrap/>
            <w:vAlign w:val="bottom"/>
            <w:hideMark/>
          </w:tcPr>
          <w:p w14:paraId="5BD57249" w14:textId="089AAB6C" w:rsidR="003F2AAB" w:rsidRPr="00221F0A" w:rsidRDefault="003F2AAB" w:rsidP="003F2AAB">
            <w:pPr>
              <w:spacing w:after="120" w:line="360" w:lineRule="auto"/>
              <w:contextualSpacing/>
              <w:jc w:val="right"/>
              <w:rPr>
                <w:ins w:id="476" w:author="Jujia Li" w:date="2025-08-11T21:47:00Z" w16du:dateUtc="2025-08-12T02:47:00Z"/>
                <w:rFonts w:ascii="Times New Roman" w:eastAsia="Times New Roman" w:hAnsi="Times New Roman" w:cs="Times New Roman"/>
                <w:color w:val="000000"/>
                <w:kern w:val="0"/>
                <w:sz w:val="18"/>
                <w:szCs w:val="18"/>
                <w14:ligatures w14:val="none"/>
              </w:rPr>
            </w:pPr>
            <w:ins w:id="477" w:author="Jujia Li" w:date="2025-08-11T21:47:00Z" w16du:dateUtc="2025-08-12T02:47:00Z">
              <w:r w:rsidRPr="009B385C">
                <w:rPr>
                  <w:rFonts w:ascii="Times New Roman" w:hAnsi="Times New Roman" w:cs="Times New Roman"/>
                  <w:color w:val="000000"/>
                  <w:sz w:val="18"/>
                  <w:szCs w:val="18"/>
                </w:rPr>
                <w:t>0.63</w:t>
              </w:r>
            </w:ins>
          </w:p>
        </w:tc>
        <w:tc>
          <w:tcPr>
            <w:tcW w:w="380" w:type="pct"/>
            <w:noWrap/>
            <w:vAlign w:val="bottom"/>
            <w:hideMark/>
          </w:tcPr>
          <w:p w14:paraId="268E4525" w14:textId="470F1BB3" w:rsidR="003F2AAB" w:rsidRPr="00221F0A" w:rsidRDefault="003F2AAB" w:rsidP="003F2AAB">
            <w:pPr>
              <w:spacing w:after="120" w:line="360" w:lineRule="auto"/>
              <w:contextualSpacing/>
              <w:jc w:val="right"/>
              <w:rPr>
                <w:ins w:id="478" w:author="Jujia Li" w:date="2025-08-11T21:47:00Z" w16du:dateUtc="2025-08-12T02:47:00Z"/>
                <w:rFonts w:ascii="Times New Roman" w:eastAsia="Times New Roman" w:hAnsi="Times New Roman" w:cs="Times New Roman"/>
                <w:color w:val="000000"/>
                <w:kern w:val="0"/>
                <w:sz w:val="18"/>
                <w:szCs w:val="18"/>
                <w14:ligatures w14:val="none"/>
              </w:rPr>
            </w:pPr>
            <w:ins w:id="479" w:author="Jujia Li" w:date="2025-08-11T21:47:00Z" w16du:dateUtc="2025-08-12T02:47:00Z">
              <w:r w:rsidRPr="009B385C">
                <w:rPr>
                  <w:rFonts w:ascii="Times New Roman" w:hAnsi="Times New Roman" w:cs="Times New Roman"/>
                  <w:color w:val="000000"/>
                  <w:sz w:val="18"/>
                  <w:szCs w:val="18"/>
                </w:rPr>
                <w:t>17</w:t>
              </w:r>
            </w:ins>
          </w:p>
        </w:tc>
        <w:tc>
          <w:tcPr>
            <w:tcW w:w="315" w:type="pct"/>
            <w:gridSpan w:val="2"/>
            <w:noWrap/>
            <w:vAlign w:val="bottom"/>
            <w:hideMark/>
          </w:tcPr>
          <w:p w14:paraId="3AFF6220" w14:textId="73C53B7D" w:rsidR="003F2AAB" w:rsidRPr="00221F0A" w:rsidRDefault="003F2AAB" w:rsidP="003F2AAB">
            <w:pPr>
              <w:spacing w:after="120" w:line="360" w:lineRule="auto"/>
              <w:contextualSpacing/>
              <w:jc w:val="right"/>
              <w:rPr>
                <w:ins w:id="480" w:author="Jujia Li" w:date="2025-08-11T21:47:00Z" w16du:dateUtc="2025-08-12T02:47:00Z"/>
                <w:rFonts w:ascii="Times New Roman" w:eastAsia="Times New Roman" w:hAnsi="Times New Roman" w:cs="Times New Roman"/>
                <w:color w:val="000000"/>
                <w:kern w:val="0"/>
                <w:sz w:val="18"/>
                <w:szCs w:val="18"/>
                <w14:ligatures w14:val="none"/>
              </w:rPr>
            </w:pPr>
            <w:ins w:id="481" w:author="Jujia Li" w:date="2025-08-11T21:47:00Z" w16du:dateUtc="2025-08-12T02:47:00Z">
              <w:r w:rsidRPr="009B385C">
                <w:rPr>
                  <w:rFonts w:ascii="Times New Roman" w:hAnsi="Times New Roman" w:cs="Times New Roman"/>
                  <w:color w:val="000000"/>
                  <w:sz w:val="18"/>
                  <w:szCs w:val="18"/>
                </w:rPr>
                <w:t>0.9</w:t>
              </w:r>
              <w:r>
                <w:rPr>
                  <w:rFonts w:ascii="Times New Roman" w:hAnsi="Times New Roman" w:cs="Times New Roman"/>
                  <w:color w:val="000000"/>
                  <w:sz w:val="18"/>
                  <w:szCs w:val="18"/>
                </w:rPr>
                <w:t>0</w:t>
              </w:r>
            </w:ins>
          </w:p>
        </w:tc>
        <w:tc>
          <w:tcPr>
            <w:tcW w:w="380" w:type="pct"/>
            <w:noWrap/>
            <w:vAlign w:val="bottom"/>
            <w:hideMark/>
          </w:tcPr>
          <w:p w14:paraId="72643C9D" w14:textId="31D4E66C" w:rsidR="003F2AAB" w:rsidRPr="00221F0A" w:rsidRDefault="003F2AAB" w:rsidP="003F2AAB">
            <w:pPr>
              <w:spacing w:after="120" w:line="360" w:lineRule="auto"/>
              <w:contextualSpacing/>
              <w:jc w:val="right"/>
              <w:rPr>
                <w:ins w:id="482" w:author="Jujia Li" w:date="2025-08-11T21:47:00Z" w16du:dateUtc="2025-08-12T02:47:00Z"/>
                <w:rFonts w:ascii="Times New Roman" w:eastAsia="Times New Roman" w:hAnsi="Times New Roman" w:cs="Times New Roman"/>
                <w:color w:val="000000"/>
                <w:kern w:val="0"/>
                <w:sz w:val="18"/>
                <w:szCs w:val="18"/>
                <w14:ligatures w14:val="none"/>
              </w:rPr>
            </w:pPr>
            <w:ins w:id="483" w:author="Jujia Li" w:date="2025-08-11T21:47:00Z" w16du:dateUtc="2025-08-12T02:47:00Z">
              <w:r w:rsidRPr="009B385C">
                <w:rPr>
                  <w:rFonts w:ascii="Times New Roman" w:hAnsi="Times New Roman" w:cs="Times New Roman"/>
                  <w:color w:val="000000"/>
                  <w:sz w:val="18"/>
                  <w:szCs w:val="18"/>
                </w:rPr>
                <w:t>21</w:t>
              </w:r>
            </w:ins>
          </w:p>
        </w:tc>
        <w:tc>
          <w:tcPr>
            <w:tcW w:w="316" w:type="pct"/>
            <w:gridSpan w:val="2"/>
            <w:noWrap/>
            <w:vAlign w:val="bottom"/>
            <w:hideMark/>
          </w:tcPr>
          <w:p w14:paraId="0A764ED2" w14:textId="2AFCD02E" w:rsidR="003F2AAB" w:rsidRPr="00221F0A" w:rsidRDefault="003F2AAB" w:rsidP="003F2AAB">
            <w:pPr>
              <w:spacing w:after="120" w:line="360" w:lineRule="auto"/>
              <w:contextualSpacing/>
              <w:jc w:val="right"/>
              <w:rPr>
                <w:ins w:id="484" w:author="Jujia Li" w:date="2025-08-11T21:47:00Z" w16du:dateUtc="2025-08-12T02:47:00Z"/>
                <w:rFonts w:ascii="Times New Roman" w:eastAsia="Times New Roman" w:hAnsi="Times New Roman" w:cs="Times New Roman"/>
                <w:color w:val="000000"/>
                <w:kern w:val="0"/>
                <w:sz w:val="18"/>
                <w:szCs w:val="18"/>
                <w14:ligatures w14:val="none"/>
              </w:rPr>
            </w:pPr>
            <w:ins w:id="485" w:author="Jujia Li" w:date="2025-08-11T21:47:00Z" w16du:dateUtc="2025-08-12T02:47:00Z">
              <w:r w:rsidRPr="009B385C">
                <w:rPr>
                  <w:rFonts w:ascii="Times New Roman" w:hAnsi="Times New Roman" w:cs="Times New Roman"/>
                  <w:color w:val="000000"/>
                  <w:sz w:val="18"/>
                  <w:szCs w:val="18"/>
                </w:rPr>
                <w:t>1.11</w:t>
              </w:r>
            </w:ins>
          </w:p>
        </w:tc>
        <w:tc>
          <w:tcPr>
            <w:tcW w:w="380" w:type="pct"/>
            <w:noWrap/>
            <w:vAlign w:val="bottom"/>
            <w:hideMark/>
          </w:tcPr>
          <w:p w14:paraId="77BA8476" w14:textId="74665657" w:rsidR="003F2AAB" w:rsidRPr="00221F0A" w:rsidRDefault="003F2AAB" w:rsidP="003F2AAB">
            <w:pPr>
              <w:spacing w:after="120" w:line="360" w:lineRule="auto"/>
              <w:contextualSpacing/>
              <w:jc w:val="right"/>
              <w:rPr>
                <w:ins w:id="486" w:author="Jujia Li" w:date="2025-08-11T21:47:00Z" w16du:dateUtc="2025-08-12T02:47:00Z"/>
                <w:rFonts w:ascii="Times New Roman" w:eastAsia="Times New Roman" w:hAnsi="Times New Roman" w:cs="Times New Roman"/>
                <w:color w:val="000000"/>
                <w:kern w:val="0"/>
                <w:sz w:val="18"/>
                <w:szCs w:val="18"/>
                <w14:ligatures w14:val="none"/>
              </w:rPr>
            </w:pPr>
            <w:ins w:id="487" w:author="Jujia Li" w:date="2025-08-11T21:47:00Z" w16du:dateUtc="2025-08-12T02:47:00Z">
              <w:r w:rsidRPr="009B385C">
                <w:rPr>
                  <w:rFonts w:ascii="Times New Roman" w:hAnsi="Times New Roman" w:cs="Times New Roman"/>
                  <w:color w:val="000000"/>
                  <w:sz w:val="18"/>
                  <w:szCs w:val="18"/>
                </w:rPr>
                <w:t>12</w:t>
              </w:r>
            </w:ins>
          </w:p>
        </w:tc>
        <w:tc>
          <w:tcPr>
            <w:tcW w:w="321" w:type="pct"/>
            <w:noWrap/>
            <w:vAlign w:val="bottom"/>
            <w:hideMark/>
          </w:tcPr>
          <w:p w14:paraId="49788938" w14:textId="6DBA5757" w:rsidR="003F2AAB" w:rsidRPr="00221F0A" w:rsidRDefault="003F2AAB" w:rsidP="003F2AAB">
            <w:pPr>
              <w:spacing w:after="120" w:line="360" w:lineRule="auto"/>
              <w:contextualSpacing/>
              <w:jc w:val="right"/>
              <w:rPr>
                <w:ins w:id="488" w:author="Jujia Li" w:date="2025-08-11T21:47:00Z" w16du:dateUtc="2025-08-12T02:47:00Z"/>
                <w:rFonts w:ascii="Times New Roman" w:eastAsia="Times New Roman" w:hAnsi="Times New Roman" w:cs="Times New Roman"/>
                <w:color w:val="000000"/>
                <w:kern w:val="0"/>
                <w:sz w:val="18"/>
                <w:szCs w:val="18"/>
                <w14:ligatures w14:val="none"/>
              </w:rPr>
            </w:pPr>
            <w:ins w:id="489" w:author="Jujia Li" w:date="2025-08-11T21:47:00Z" w16du:dateUtc="2025-08-12T02:47:00Z">
              <w:r w:rsidRPr="009B385C">
                <w:rPr>
                  <w:rFonts w:ascii="Times New Roman" w:hAnsi="Times New Roman" w:cs="Times New Roman"/>
                  <w:color w:val="000000"/>
                  <w:sz w:val="18"/>
                  <w:szCs w:val="18"/>
                </w:rPr>
                <w:t>0.64</w:t>
              </w:r>
            </w:ins>
          </w:p>
        </w:tc>
        <w:tc>
          <w:tcPr>
            <w:tcW w:w="428" w:type="pct"/>
            <w:noWrap/>
            <w:vAlign w:val="bottom"/>
            <w:hideMark/>
          </w:tcPr>
          <w:p w14:paraId="303507FB" w14:textId="6FD47528" w:rsidR="003F2AAB" w:rsidRPr="00221F0A" w:rsidRDefault="003F2AAB" w:rsidP="003F2AAB">
            <w:pPr>
              <w:spacing w:after="120" w:line="360" w:lineRule="auto"/>
              <w:contextualSpacing/>
              <w:jc w:val="right"/>
              <w:rPr>
                <w:ins w:id="490" w:author="Jujia Li" w:date="2025-08-11T21:47:00Z" w16du:dateUtc="2025-08-12T02:47:00Z"/>
                <w:rFonts w:ascii="Times New Roman" w:eastAsia="Times New Roman" w:hAnsi="Times New Roman" w:cs="Times New Roman"/>
                <w:color w:val="000000"/>
                <w:kern w:val="0"/>
                <w:sz w:val="18"/>
                <w:szCs w:val="18"/>
                <w14:ligatures w14:val="none"/>
              </w:rPr>
            </w:pPr>
            <w:ins w:id="491" w:author="Jujia Li" w:date="2025-08-11T21:47:00Z" w16du:dateUtc="2025-08-12T02:47:00Z">
              <w:r w:rsidRPr="009B385C">
                <w:rPr>
                  <w:rFonts w:ascii="Times New Roman" w:hAnsi="Times New Roman" w:cs="Times New Roman"/>
                  <w:color w:val="000000"/>
                  <w:sz w:val="18"/>
                  <w:szCs w:val="18"/>
                </w:rPr>
                <w:t>62</w:t>
              </w:r>
            </w:ins>
          </w:p>
        </w:tc>
        <w:tc>
          <w:tcPr>
            <w:tcW w:w="344" w:type="pct"/>
            <w:vAlign w:val="bottom"/>
          </w:tcPr>
          <w:p w14:paraId="7D7FEB77" w14:textId="369DB97D" w:rsidR="003F2AAB" w:rsidRPr="00221F0A" w:rsidRDefault="003F2AAB" w:rsidP="003F2AAB">
            <w:pPr>
              <w:spacing w:after="120" w:line="360" w:lineRule="auto"/>
              <w:contextualSpacing/>
              <w:jc w:val="right"/>
              <w:rPr>
                <w:ins w:id="492" w:author="Jujia Li" w:date="2025-08-11T21:47:00Z" w16du:dateUtc="2025-08-12T02:47:00Z"/>
                <w:rFonts w:ascii="Times New Roman" w:hAnsi="Times New Roman" w:cs="Times New Roman"/>
                <w:sz w:val="18"/>
                <w:szCs w:val="18"/>
              </w:rPr>
            </w:pPr>
            <w:ins w:id="493" w:author="Jujia Li" w:date="2025-08-11T21:47:00Z" w16du:dateUtc="2025-08-12T02:47:00Z">
              <w:r w:rsidRPr="009B385C">
                <w:rPr>
                  <w:rFonts w:ascii="Times New Roman" w:hAnsi="Times New Roman" w:cs="Times New Roman"/>
                  <w:color w:val="000000"/>
                  <w:sz w:val="18"/>
                  <w:szCs w:val="18"/>
                </w:rPr>
                <w:t>0.82</w:t>
              </w:r>
            </w:ins>
          </w:p>
        </w:tc>
      </w:tr>
      <w:tr w:rsidR="003F2AAB" w:rsidRPr="006A0CE7" w14:paraId="6FB8F008" w14:textId="77777777" w:rsidTr="009B385C">
        <w:trPr>
          <w:trHeight w:val="290"/>
          <w:ins w:id="494" w:author="Jujia Li" w:date="2025-08-11T21:47:00Z"/>
        </w:trPr>
        <w:tc>
          <w:tcPr>
            <w:tcW w:w="808" w:type="pct"/>
            <w:noWrap/>
            <w:vAlign w:val="bottom"/>
            <w:hideMark/>
          </w:tcPr>
          <w:p w14:paraId="58841092" w14:textId="77777777" w:rsidR="003F2AAB" w:rsidRPr="00221F0A" w:rsidRDefault="003F2AAB" w:rsidP="003F2AAB">
            <w:pPr>
              <w:spacing w:after="120" w:line="360" w:lineRule="auto"/>
              <w:contextualSpacing/>
              <w:rPr>
                <w:ins w:id="495" w:author="Jujia Li" w:date="2025-08-11T21:47:00Z" w16du:dateUtc="2025-08-12T02:47:00Z"/>
                <w:rFonts w:ascii="Times New Roman" w:eastAsia="Times New Roman" w:hAnsi="Times New Roman" w:cs="Times New Roman"/>
                <w:color w:val="000000"/>
                <w:kern w:val="0"/>
                <w:sz w:val="18"/>
                <w:szCs w:val="18"/>
                <w14:ligatures w14:val="none"/>
              </w:rPr>
            </w:pPr>
            <w:ins w:id="496" w:author="Jujia Li" w:date="2025-08-11T21:47:00Z" w16du:dateUtc="2025-08-12T02:47:00Z">
              <w:r w:rsidRPr="009B385C">
                <w:rPr>
                  <w:rFonts w:ascii="Times New Roman" w:hAnsi="Times New Roman" w:cs="Times New Roman"/>
                  <w:color w:val="000000"/>
                  <w:sz w:val="18"/>
                  <w:szCs w:val="18"/>
                </w:rPr>
                <w:t>JEFFERSON</w:t>
              </w:r>
            </w:ins>
          </w:p>
        </w:tc>
        <w:tc>
          <w:tcPr>
            <w:tcW w:w="566" w:type="pct"/>
            <w:vAlign w:val="bottom"/>
          </w:tcPr>
          <w:p w14:paraId="5D7C888E" w14:textId="77777777" w:rsidR="003F2AAB" w:rsidRPr="00221F0A" w:rsidRDefault="003F2AAB" w:rsidP="003F2AAB">
            <w:pPr>
              <w:spacing w:after="120" w:line="360" w:lineRule="auto"/>
              <w:contextualSpacing/>
              <w:jc w:val="right"/>
              <w:rPr>
                <w:ins w:id="497" w:author="Jujia Li" w:date="2025-08-11T21:47:00Z" w16du:dateUtc="2025-08-12T02:47:00Z"/>
                <w:rFonts w:ascii="Times New Roman" w:hAnsi="Times New Roman" w:cs="Times New Roman"/>
                <w:sz w:val="18"/>
                <w:szCs w:val="18"/>
              </w:rPr>
            </w:pPr>
            <w:ins w:id="498" w:author="Jujia Li" w:date="2025-08-11T21:47:00Z" w16du:dateUtc="2025-08-12T02:47:00Z">
              <w:r w:rsidRPr="005E344C">
                <w:rPr>
                  <w:rFonts w:ascii="Times New Roman" w:hAnsi="Times New Roman" w:cs="Times New Roman"/>
                  <w:color w:val="000000"/>
                  <w:sz w:val="18"/>
                  <w:szCs w:val="18"/>
                </w:rPr>
                <w:t>659486.59</w:t>
              </w:r>
            </w:ins>
          </w:p>
        </w:tc>
        <w:tc>
          <w:tcPr>
            <w:tcW w:w="454" w:type="pct"/>
            <w:noWrap/>
            <w:vAlign w:val="bottom"/>
            <w:hideMark/>
          </w:tcPr>
          <w:p w14:paraId="0D8F8F6C" w14:textId="002CEA05" w:rsidR="003F2AAB" w:rsidRPr="00221F0A" w:rsidRDefault="003F2AAB" w:rsidP="003F2AAB">
            <w:pPr>
              <w:spacing w:after="120" w:line="360" w:lineRule="auto"/>
              <w:contextualSpacing/>
              <w:jc w:val="right"/>
              <w:rPr>
                <w:ins w:id="499" w:author="Jujia Li" w:date="2025-08-11T21:47:00Z" w16du:dateUtc="2025-08-12T02:47:00Z"/>
                <w:rFonts w:ascii="Times New Roman" w:eastAsia="Times New Roman" w:hAnsi="Times New Roman" w:cs="Times New Roman"/>
                <w:color w:val="000000"/>
                <w:kern w:val="0"/>
                <w:sz w:val="18"/>
                <w:szCs w:val="18"/>
                <w14:ligatures w14:val="none"/>
              </w:rPr>
            </w:pPr>
            <w:ins w:id="500" w:author="Jujia Li" w:date="2025-08-11T21:47:00Z" w16du:dateUtc="2025-08-12T02:47:00Z">
              <w:r w:rsidRPr="009B385C">
                <w:rPr>
                  <w:rFonts w:ascii="Times New Roman" w:hAnsi="Times New Roman" w:cs="Times New Roman"/>
                  <w:color w:val="000000"/>
                  <w:sz w:val="18"/>
                  <w:szCs w:val="18"/>
                </w:rPr>
                <w:t>567</w:t>
              </w:r>
            </w:ins>
          </w:p>
        </w:tc>
        <w:tc>
          <w:tcPr>
            <w:tcW w:w="308" w:type="pct"/>
            <w:gridSpan w:val="2"/>
            <w:noWrap/>
            <w:vAlign w:val="bottom"/>
            <w:hideMark/>
          </w:tcPr>
          <w:p w14:paraId="577DE1EC" w14:textId="516E6045" w:rsidR="003F2AAB" w:rsidRPr="00221F0A" w:rsidRDefault="003F2AAB" w:rsidP="003F2AAB">
            <w:pPr>
              <w:spacing w:after="120" w:line="360" w:lineRule="auto"/>
              <w:contextualSpacing/>
              <w:jc w:val="right"/>
              <w:rPr>
                <w:ins w:id="501" w:author="Jujia Li" w:date="2025-08-11T21:47:00Z" w16du:dateUtc="2025-08-12T02:47:00Z"/>
                <w:rFonts w:ascii="Times New Roman" w:eastAsia="Times New Roman" w:hAnsi="Times New Roman" w:cs="Times New Roman"/>
                <w:color w:val="000000"/>
                <w:kern w:val="0"/>
                <w:sz w:val="18"/>
                <w:szCs w:val="18"/>
                <w14:ligatures w14:val="none"/>
              </w:rPr>
            </w:pPr>
            <w:ins w:id="502" w:author="Jujia Li" w:date="2025-08-11T21:47:00Z" w16du:dateUtc="2025-08-12T02:47:00Z">
              <w:r w:rsidRPr="009B385C">
                <w:rPr>
                  <w:rFonts w:ascii="Times New Roman" w:hAnsi="Times New Roman" w:cs="Times New Roman"/>
                  <w:color w:val="000000"/>
                  <w:sz w:val="18"/>
                  <w:szCs w:val="18"/>
                </w:rPr>
                <w:t>2.35</w:t>
              </w:r>
            </w:ins>
          </w:p>
        </w:tc>
        <w:tc>
          <w:tcPr>
            <w:tcW w:w="380" w:type="pct"/>
            <w:noWrap/>
            <w:vAlign w:val="bottom"/>
            <w:hideMark/>
          </w:tcPr>
          <w:p w14:paraId="135103B6" w14:textId="725EEDC4" w:rsidR="003F2AAB" w:rsidRPr="00221F0A" w:rsidRDefault="003F2AAB" w:rsidP="003F2AAB">
            <w:pPr>
              <w:spacing w:after="120" w:line="360" w:lineRule="auto"/>
              <w:contextualSpacing/>
              <w:jc w:val="right"/>
              <w:rPr>
                <w:ins w:id="503" w:author="Jujia Li" w:date="2025-08-11T21:47:00Z" w16du:dateUtc="2025-08-12T02:47:00Z"/>
                <w:rFonts w:ascii="Times New Roman" w:eastAsia="Times New Roman" w:hAnsi="Times New Roman" w:cs="Times New Roman"/>
                <w:color w:val="000000"/>
                <w:kern w:val="0"/>
                <w:sz w:val="18"/>
                <w:szCs w:val="18"/>
                <w14:ligatures w14:val="none"/>
              </w:rPr>
            </w:pPr>
            <w:ins w:id="504" w:author="Jujia Li" w:date="2025-08-11T21:47:00Z" w16du:dateUtc="2025-08-12T02:47:00Z">
              <w:r w:rsidRPr="009B385C">
                <w:rPr>
                  <w:rFonts w:ascii="Times New Roman" w:hAnsi="Times New Roman" w:cs="Times New Roman"/>
                  <w:color w:val="000000"/>
                  <w:sz w:val="18"/>
                  <w:szCs w:val="18"/>
                </w:rPr>
                <w:t>544</w:t>
              </w:r>
            </w:ins>
          </w:p>
        </w:tc>
        <w:tc>
          <w:tcPr>
            <w:tcW w:w="315" w:type="pct"/>
            <w:gridSpan w:val="2"/>
            <w:noWrap/>
            <w:vAlign w:val="bottom"/>
            <w:hideMark/>
          </w:tcPr>
          <w:p w14:paraId="260822F4" w14:textId="7789660C" w:rsidR="003F2AAB" w:rsidRPr="00221F0A" w:rsidRDefault="003F2AAB" w:rsidP="003F2AAB">
            <w:pPr>
              <w:spacing w:after="120" w:line="360" w:lineRule="auto"/>
              <w:contextualSpacing/>
              <w:jc w:val="right"/>
              <w:rPr>
                <w:ins w:id="505" w:author="Jujia Li" w:date="2025-08-11T21:47:00Z" w16du:dateUtc="2025-08-12T02:47:00Z"/>
                <w:rFonts w:ascii="Times New Roman" w:eastAsia="Times New Roman" w:hAnsi="Times New Roman" w:cs="Times New Roman"/>
                <w:color w:val="000000"/>
                <w:kern w:val="0"/>
                <w:sz w:val="18"/>
                <w:szCs w:val="18"/>
                <w14:ligatures w14:val="none"/>
              </w:rPr>
            </w:pPr>
            <w:ins w:id="506" w:author="Jujia Li" w:date="2025-08-11T21:47:00Z" w16du:dateUtc="2025-08-12T02:47:00Z">
              <w:r w:rsidRPr="009B385C">
                <w:rPr>
                  <w:rFonts w:ascii="Times New Roman" w:hAnsi="Times New Roman" w:cs="Times New Roman"/>
                  <w:color w:val="000000"/>
                  <w:sz w:val="18"/>
                  <w:szCs w:val="18"/>
                </w:rPr>
                <w:t>2.26</w:t>
              </w:r>
            </w:ins>
          </w:p>
        </w:tc>
        <w:tc>
          <w:tcPr>
            <w:tcW w:w="380" w:type="pct"/>
            <w:noWrap/>
            <w:vAlign w:val="bottom"/>
            <w:hideMark/>
          </w:tcPr>
          <w:p w14:paraId="2131A935" w14:textId="03E8DB72" w:rsidR="003F2AAB" w:rsidRPr="00221F0A" w:rsidRDefault="003F2AAB" w:rsidP="003F2AAB">
            <w:pPr>
              <w:spacing w:after="120" w:line="360" w:lineRule="auto"/>
              <w:contextualSpacing/>
              <w:jc w:val="right"/>
              <w:rPr>
                <w:ins w:id="507" w:author="Jujia Li" w:date="2025-08-11T21:47:00Z" w16du:dateUtc="2025-08-12T02:47:00Z"/>
                <w:rFonts w:ascii="Times New Roman" w:eastAsia="Times New Roman" w:hAnsi="Times New Roman" w:cs="Times New Roman"/>
                <w:color w:val="000000"/>
                <w:kern w:val="0"/>
                <w:sz w:val="18"/>
                <w:szCs w:val="18"/>
                <w14:ligatures w14:val="none"/>
              </w:rPr>
            </w:pPr>
            <w:ins w:id="508" w:author="Jujia Li" w:date="2025-08-11T21:47:00Z" w16du:dateUtc="2025-08-12T02:47:00Z">
              <w:r w:rsidRPr="009B385C">
                <w:rPr>
                  <w:rFonts w:ascii="Times New Roman" w:hAnsi="Times New Roman" w:cs="Times New Roman"/>
                  <w:color w:val="000000"/>
                  <w:sz w:val="18"/>
                  <w:szCs w:val="18"/>
                </w:rPr>
                <w:t>583</w:t>
              </w:r>
            </w:ins>
          </w:p>
        </w:tc>
        <w:tc>
          <w:tcPr>
            <w:tcW w:w="316" w:type="pct"/>
            <w:gridSpan w:val="2"/>
            <w:noWrap/>
            <w:vAlign w:val="bottom"/>
            <w:hideMark/>
          </w:tcPr>
          <w:p w14:paraId="0935236F" w14:textId="4E2C0CD2" w:rsidR="003F2AAB" w:rsidRPr="00221F0A" w:rsidRDefault="003F2AAB" w:rsidP="003F2AAB">
            <w:pPr>
              <w:spacing w:after="120" w:line="360" w:lineRule="auto"/>
              <w:contextualSpacing/>
              <w:jc w:val="right"/>
              <w:rPr>
                <w:ins w:id="509" w:author="Jujia Li" w:date="2025-08-11T21:47:00Z" w16du:dateUtc="2025-08-12T02:47:00Z"/>
                <w:rFonts w:ascii="Times New Roman" w:eastAsia="Times New Roman" w:hAnsi="Times New Roman" w:cs="Times New Roman"/>
                <w:color w:val="000000"/>
                <w:kern w:val="0"/>
                <w:sz w:val="18"/>
                <w:szCs w:val="18"/>
                <w14:ligatures w14:val="none"/>
              </w:rPr>
            </w:pPr>
            <w:ins w:id="510" w:author="Jujia Li" w:date="2025-08-11T21:47:00Z" w16du:dateUtc="2025-08-12T02:47:00Z">
              <w:r w:rsidRPr="009B385C">
                <w:rPr>
                  <w:rFonts w:ascii="Times New Roman" w:hAnsi="Times New Roman" w:cs="Times New Roman"/>
                  <w:color w:val="000000"/>
                  <w:sz w:val="18"/>
                  <w:szCs w:val="18"/>
                </w:rPr>
                <w:t>2.42</w:t>
              </w:r>
            </w:ins>
          </w:p>
        </w:tc>
        <w:tc>
          <w:tcPr>
            <w:tcW w:w="380" w:type="pct"/>
            <w:noWrap/>
            <w:vAlign w:val="bottom"/>
            <w:hideMark/>
          </w:tcPr>
          <w:p w14:paraId="569D103F" w14:textId="3F98E66D" w:rsidR="003F2AAB" w:rsidRPr="00221F0A" w:rsidRDefault="003F2AAB" w:rsidP="003F2AAB">
            <w:pPr>
              <w:spacing w:after="120" w:line="360" w:lineRule="auto"/>
              <w:contextualSpacing/>
              <w:jc w:val="right"/>
              <w:rPr>
                <w:ins w:id="511" w:author="Jujia Li" w:date="2025-08-11T21:47:00Z" w16du:dateUtc="2025-08-12T02:47:00Z"/>
                <w:rFonts w:ascii="Times New Roman" w:eastAsia="Times New Roman" w:hAnsi="Times New Roman" w:cs="Times New Roman"/>
                <w:color w:val="000000"/>
                <w:kern w:val="0"/>
                <w:sz w:val="18"/>
                <w:szCs w:val="18"/>
                <w14:ligatures w14:val="none"/>
              </w:rPr>
            </w:pPr>
            <w:ins w:id="512" w:author="Jujia Li" w:date="2025-08-11T21:47:00Z" w16du:dateUtc="2025-08-12T02:47:00Z">
              <w:r w:rsidRPr="009B385C">
                <w:rPr>
                  <w:rFonts w:ascii="Times New Roman" w:hAnsi="Times New Roman" w:cs="Times New Roman"/>
                  <w:color w:val="000000"/>
                  <w:sz w:val="18"/>
                  <w:szCs w:val="18"/>
                </w:rPr>
                <w:t>565</w:t>
              </w:r>
            </w:ins>
          </w:p>
        </w:tc>
        <w:tc>
          <w:tcPr>
            <w:tcW w:w="321" w:type="pct"/>
            <w:noWrap/>
            <w:vAlign w:val="bottom"/>
            <w:hideMark/>
          </w:tcPr>
          <w:p w14:paraId="62852032" w14:textId="358EF7B9" w:rsidR="003F2AAB" w:rsidRPr="00221F0A" w:rsidRDefault="003F2AAB" w:rsidP="003F2AAB">
            <w:pPr>
              <w:spacing w:after="120" w:line="360" w:lineRule="auto"/>
              <w:contextualSpacing/>
              <w:jc w:val="right"/>
              <w:rPr>
                <w:ins w:id="513" w:author="Jujia Li" w:date="2025-08-11T21:47:00Z" w16du:dateUtc="2025-08-12T02:47:00Z"/>
                <w:rFonts w:ascii="Times New Roman" w:eastAsia="Times New Roman" w:hAnsi="Times New Roman" w:cs="Times New Roman"/>
                <w:color w:val="000000"/>
                <w:kern w:val="0"/>
                <w:sz w:val="18"/>
                <w:szCs w:val="18"/>
                <w14:ligatures w14:val="none"/>
              </w:rPr>
            </w:pPr>
            <w:ins w:id="514" w:author="Jujia Li" w:date="2025-08-11T21:47:00Z" w16du:dateUtc="2025-08-12T02:47:00Z">
              <w:r w:rsidRPr="009B385C">
                <w:rPr>
                  <w:rFonts w:ascii="Times New Roman" w:hAnsi="Times New Roman" w:cs="Times New Roman"/>
                  <w:color w:val="000000"/>
                  <w:sz w:val="18"/>
                  <w:szCs w:val="18"/>
                </w:rPr>
                <w:t>2.35</w:t>
              </w:r>
            </w:ins>
          </w:p>
        </w:tc>
        <w:tc>
          <w:tcPr>
            <w:tcW w:w="428" w:type="pct"/>
            <w:noWrap/>
            <w:vAlign w:val="bottom"/>
            <w:hideMark/>
          </w:tcPr>
          <w:p w14:paraId="2830F9CE" w14:textId="5D50A109" w:rsidR="003F2AAB" w:rsidRPr="00221F0A" w:rsidRDefault="003F2AAB" w:rsidP="003F2AAB">
            <w:pPr>
              <w:spacing w:after="120" w:line="360" w:lineRule="auto"/>
              <w:contextualSpacing/>
              <w:jc w:val="right"/>
              <w:rPr>
                <w:ins w:id="515" w:author="Jujia Li" w:date="2025-08-11T21:47:00Z" w16du:dateUtc="2025-08-12T02:47:00Z"/>
                <w:rFonts w:ascii="Times New Roman" w:eastAsia="Times New Roman" w:hAnsi="Times New Roman" w:cs="Times New Roman"/>
                <w:color w:val="000000"/>
                <w:kern w:val="0"/>
                <w:sz w:val="18"/>
                <w:szCs w:val="18"/>
                <w14:ligatures w14:val="none"/>
              </w:rPr>
            </w:pPr>
            <w:ins w:id="516" w:author="Jujia Li" w:date="2025-08-11T21:47:00Z" w16du:dateUtc="2025-08-12T02:47:00Z">
              <w:r w:rsidRPr="009B385C">
                <w:rPr>
                  <w:rFonts w:ascii="Times New Roman" w:hAnsi="Times New Roman" w:cs="Times New Roman"/>
                  <w:color w:val="000000"/>
                  <w:sz w:val="18"/>
                  <w:szCs w:val="18"/>
                </w:rPr>
                <w:t>2259</w:t>
              </w:r>
            </w:ins>
          </w:p>
        </w:tc>
        <w:tc>
          <w:tcPr>
            <w:tcW w:w="344" w:type="pct"/>
            <w:vAlign w:val="bottom"/>
          </w:tcPr>
          <w:p w14:paraId="79EC0CEE" w14:textId="77191B45" w:rsidR="003F2AAB" w:rsidRPr="00221F0A" w:rsidRDefault="003F2AAB" w:rsidP="003F2AAB">
            <w:pPr>
              <w:spacing w:after="120" w:line="360" w:lineRule="auto"/>
              <w:contextualSpacing/>
              <w:jc w:val="right"/>
              <w:rPr>
                <w:ins w:id="517" w:author="Jujia Li" w:date="2025-08-11T21:47:00Z" w16du:dateUtc="2025-08-12T02:47:00Z"/>
                <w:rFonts w:ascii="Times New Roman" w:hAnsi="Times New Roman" w:cs="Times New Roman"/>
                <w:sz w:val="18"/>
                <w:szCs w:val="18"/>
              </w:rPr>
            </w:pPr>
            <w:ins w:id="518" w:author="Jujia Li" w:date="2025-08-11T21:47:00Z" w16du:dateUtc="2025-08-12T02:47:00Z">
              <w:r w:rsidRPr="009B385C">
                <w:rPr>
                  <w:rFonts w:ascii="Times New Roman" w:hAnsi="Times New Roman" w:cs="Times New Roman"/>
                  <w:color w:val="000000"/>
                  <w:sz w:val="18"/>
                  <w:szCs w:val="18"/>
                </w:rPr>
                <w:t>2.34</w:t>
              </w:r>
            </w:ins>
          </w:p>
        </w:tc>
      </w:tr>
      <w:tr w:rsidR="003F2AAB" w:rsidRPr="006A0CE7" w14:paraId="1F3EE17F" w14:textId="77777777" w:rsidTr="009B385C">
        <w:trPr>
          <w:trHeight w:val="290"/>
          <w:ins w:id="519" w:author="Jujia Li" w:date="2025-08-11T21:47:00Z"/>
        </w:trPr>
        <w:tc>
          <w:tcPr>
            <w:tcW w:w="808" w:type="pct"/>
            <w:noWrap/>
            <w:vAlign w:val="bottom"/>
            <w:hideMark/>
          </w:tcPr>
          <w:p w14:paraId="24DD6090" w14:textId="77777777" w:rsidR="003F2AAB" w:rsidRPr="00221F0A" w:rsidRDefault="003F2AAB" w:rsidP="003F2AAB">
            <w:pPr>
              <w:spacing w:after="120" w:line="360" w:lineRule="auto"/>
              <w:contextualSpacing/>
              <w:rPr>
                <w:ins w:id="520" w:author="Jujia Li" w:date="2025-08-11T21:47:00Z" w16du:dateUtc="2025-08-12T02:47:00Z"/>
                <w:rFonts w:ascii="Times New Roman" w:eastAsia="Times New Roman" w:hAnsi="Times New Roman" w:cs="Times New Roman"/>
                <w:color w:val="000000"/>
                <w:kern w:val="0"/>
                <w:sz w:val="18"/>
                <w:szCs w:val="18"/>
                <w14:ligatures w14:val="none"/>
              </w:rPr>
            </w:pPr>
            <w:ins w:id="521" w:author="Jujia Li" w:date="2025-08-11T21:47:00Z" w16du:dateUtc="2025-08-12T02:47:00Z">
              <w:r w:rsidRPr="009B385C">
                <w:rPr>
                  <w:rFonts w:ascii="Times New Roman" w:hAnsi="Times New Roman" w:cs="Times New Roman"/>
                  <w:color w:val="000000"/>
                  <w:sz w:val="18"/>
                  <w:szCs w:val="18"/>
                </w:rPr>
                <w:t>LAMAR</w:t>
              </w:r>
            </w:ins>
          </w:p>
        </w:tc>
        <w:tc>
          <w:tcPr>
            <w:tcW w:w="566" w:type="pct"/>
            <w:vAlign w:val="bottom"/>
          </w:tcPr>
          <w:p w14:paraId="5BCE3F50" w14:textId="77777777" w:rsidR="003F2AAB" w:rsidRPr="00221F0A" w:rsidRDefault="003F2AAB" w:rsidP="003F2AAB">
            <w:pPr>
              <w:spacing w:after="120" w:line="360" w:lineRule="auto"/>
              <w:contextualSpacing/>
              <w:jc w:val="right"/>
              <w:rPr>
                <w:ins w:id="522" w:author="Jujia Li" w:date="2025-08-11T21:47:00Z" w16du:dateUtc="2025-08-12T02:47:00Z"/>
                <w:rFonts w:ascii="Times New Roman" w:hAnsi="Times New Roman" w:cs="Times New Roman"/>
                <w:sz w:val="18"/>
                <w:szCs w:val="18"/>
              </w:rPr>
            </w:pPr>
            <w:ins w:id="523" w:author="Jujia Li" w:date="2025-08-11T21:47:00Z" w16du:dateUtc="2025-08-12T02:47:00Z">
              <w:r w:rsidRPr="005E344C">
                <w:rPr>
                  <w:rFonts w:ascii="Times New Roman" w:hAnsi="Times New Roman" w:cs="Times New Roman"/>
                  <w:color w:val="000000"/>
                  <w:sz w:val="18"/>
                  <w:szCs w:val="18"/>
                </w:rPr>
                <w:t>13874.29</w:t>
              </w:r>
            </w:ins>
          </w:p>
        </w:tc>
        <w:tc>
          <w:tcPr>
            <w:tcW w:w="454" w:type="pct"/>
            <w:noWrap/>
            <w:vAlign w:val="bottom"/>
            <w:hideMark/>
          </w:tcPr>
          <w:p w14:paraId="125FD973" w14:textId="17B412C0" w:rsidR="003F2AAB" w:rsidRPr="00221F0A" w:rsidRDefault="003F2AAB" w:rsidP="003F2AAB">
            <w:pPr>
              <w:spacing w:after="120" w:line="360" w:lineRule="auto"/>
              <w:contextualSpacing/>
              <w:jc w:val="right"/>
              <w:rPr>
                <w:ins w:id="524" w:author="Jujia Li" w:date="2025-08-11T21:47:00Z" w16du:dateUtc="2025-08-12T02:47:00Z"/>
                <w:rFonts w:ascii="Times New Roman" w:eastAsia="Times New Roman" w:hAnsi="Times New Roman" w:cs="Times New Roman"/>
                <w:color w:val="000000"/>
                <w:kern w:val="0"/>
                <w:sz w:val="18"/>
                <w:szCs w:val="18"/>
                <w14:ligatures w14:val="none"/>
              </w:rPr>
            </w:pPr>
            <w:ins w:id="525" w:author="Jujia Li" w:date="2025-08-11T21:47:00Z" w16du:dateUtc="2025-08-12T02:47:00Z">
              <w:r w:rsidRPr="009B385C">
                <w:rPr>
                  <w:rFonts w:ascii="Times New Roman" w:hAnsi="Times New Roman" w:cs="Times New Roman"/>
                  <w:color w:val="000000"/>
                  <w:sz w:val="18"/>
                  <w:szCs w:val="18"/>
                </w:rPr>
                <w:t>-</w:t>
              </w:r>
            </w:ins>
          </w:p>
        </w:tc>
        <w:tc>
          <w:tcPr>
            <w:tcW w:w="308" w:type="pct"/>
            <w:gridSpan w:val="2"/>
            <w:noWrap/>
            <w:vAlign w:val="bottom"/>
            <w:hideMark/>
          </w:tcPr>
          <w:p w14:paraId="0225CE26" w14:textId="1EEDA10B" w:rsidR="003F2AAB" w:rsidRPr="00221F0A" w:rsidRDefault="003F2AAB" w:rsidP="003F2AAB">
            <w:pPr>
              <w:spacing w:after="120" w:line="360" w:lineRule="auto"/>
              <w:contextualSpacing/>
              <w:jc w:val="right"/>
              <w:rPr>
                <w:ins w:id="526" w:author="Jujia Li" w:date="2025-08-11T21:47:00Z" w16du:dateUtc="2025-08-12T02:47:00Z"/>
                <w:rFonts w:ascii="Times New Roman" w:eastAsia="Times New Roman" w:hAnsi="Times New Roman" w:cs="Times New Roman"/>
                <w:color w:val="000000"/>
                <w:kern w:val="0"/>
                <w:sz w:val="18"/>
                <w:szCs w:val="18"/>
                <w14:ligatures w14:val="none"/>
              </w:rPr>
            </w:pPr>
            <w:ins w:id="527" w:author="Jujia Li" w:date="2025-08-11T21:47:00Z" w16du:dateUtc="2025-08-12T02:47:00Z">
              <w:r w:rsidRPr="009B385C">
                <w:rPr>
                  <w:rFonts w:ascii="Times New Roman" w:hAnsi="Times New Roman" w:cs="Times New Roman"/>
                  <w:color w:val="000000"/>
                  <w:sz w:val="18"/>
                  <w:szCs w:val="18"/>
                </w:rPr>
                <w:t>0.78</w:t>
              </w:r>
            </w:ins>
          </w:p>
        </w:tc>
        <w:tc>
          <w:tcPr>
            <w:tcW w:w="380" w:type="pct"/>
            <w:noWrap/>
            <w:vAlign w:val="bottom"/>
            <w:hideMark/>
          </w:tcPr>
          <w:p w14:paraId="7F623236" w14:textId="6AB35254" w:rsidR="003F2AAB" w:rsidRPr="00221F0A" w:rsidRDefault="003F2AAB" w:rsidP="003F2AAB">
            <w:pPr>
              <w:spacing w:after="120" w:line="360" w:lineRule="auto"/>
              <w:contextualSpacing/>
              <w:jc w:val="right"/>
              <w:rPr>
                <w:ins w:id="528" w:author="Jujia Li" w:date="2025-08-11T21:47:00Z" w16du:dateUtc="2025-08-12T02:47:00Z"/>
                <w:rFonts w:ascii="Times New Roman" w:eastAsia="Times New Roman" w:hAnsi="Times New Roman" w:cs="Times New Roman"/>
                <w:color w:val="000000"/>
                <w:kern w:val="0"/>
                <w:sz w:val="18"/>
                <w:szCs w:val="18"/>
                <w14:ligatures w14:val="none"/>
              </w:rPr>
            </w:pPr>
            <w:ins w:id="529" w:author="Jujia Li" w:date="2025-08-11T21:47:00Z" w16du:dateUtc="2025-08-12T02:47:00Z">
              <w:r w:rsidRPr="009B385C">
                <w:rPr>
                  <w:rFonts w:ascii="Times New Roman" w:hAnsi="Times New Roman" w:cs="Times New Roman"/>
                  <w:color w:val="000000"/>
                  <w:sz w:val="18"/>
                  <w:szCs w:val="18"/>
                </w:rPr>
                <w:t>-</w:t>
              </w:r>
            </w:ins>
          </w:p>
        </w:tc>
        <w:tc>
          <w:tcPr>
            <w:tcW w:w="315" w:type="pct"/>
            <w:gridSpan w:val="2"/>
            <w:noWrap/>
            <w:vAlign w:val="bottom"/>
            <w:hideMark/>
          </w:tcPr>
          <w:p w14:paraId="752D3A7A" w14:textId="1801C509" w:rsidR="003F2AAB" w:rsidRPr="00221F0A" w:rsidRDefault="003F2AAB" w:rsidP="003F2AAB">
            <w:pPr>
              <w:spacing w:after="120" w:line="360" w:lineRule="auto"/>
              <w:contextualSpacing/>
              <w:jc w:val="right"/>
              <w:rPr>
                <w:ins w:id="530" w:author="Jujia Li" w:date="2025-08-11T21:47:00Z" w16du:dateUtc="2025-08-12T02:47:00Z"/>
                <w:rFonts w:ascii="Times New Roman" w:eastAsia="Times New Roman" w:hAnsi="Times New Roman" w:cs="Times New Roman"/>
                <w:color w:val="000000"/>
                <w:kern w:val="0"/>
                <w:sz w:val="18"/>
                <w:szCs w:val="18"/>
                <w14:ligatures w14:val="none"/>
              </w:rPr>
            </w:pPr>
            <w:ins w:id="531" w:author="Jujia Li" w:date="2025-08-11T21:47:00Z" w16du:dateUtc="2025-08-12T02:47:00Z">
              <w:r w:rsidRPr="009B385C">
                <w:rPr>
                  <w:rFonts w:ascii="Times New Roman" w:hAnsi="Times New Roman" w:cs="Times New Roman"/>
                  <w:color w:val="000000"/>
                  <w:sz w:val="18"/>
                  <w:szCs w:val="18"/>
                </w:rPr>
                <w:t>0.99</w:t>
              </w:r>
            </w:ins>
          </w:p>
        </w:tc>
        <w:tc>
          <w:tcPr>
            <w:tcW w:w="380" w:type="pct"/>
            <w:noWrap/>
            <w:vAlign w:val="bottom"/>
            <w:hideMark/>
          </w:tcPr>
          <w:p w14:paraId="63294AA3" w14:textId="2A4D5E20" w:rsidR="003F2AAB" w:rsidRPr="00221F0A" w:rsidRDefault="003F2AAB" w:rsidP="003F2AAB">
            <w:pPr>
              <w:spacing w:after="120" w:line="360" w:lineRule="auto"/>
              <w:contextualSpacing/>
              <w:jc w:val="right"/>
              <w:rPr>
                <w:ins w:id="532" w:author="Jujia Li" w:date="2025-08-11T21:47:00Z" w16du:dateUtc="2025-08-12T02:47:00Z"/>
                <w:rFonts w:ascii="Times New Roman" w:eastAsia="Times New Roman" w:hAnsi="Times New Roman" w:cs="Times New Roman"/>
                <w:color w:val="000000"/>
                <w:kern w:val="0"/>
                <w:sz w:val="18"/>
                <w:szCs w:val="18"/>
                <w14:ligatures w14:val="none"/>
              </w:rPr>
            </w:pPr>
            <w:ins w:id="533" w:author="Jujia Li" w:date="2025-08-11T21:47:00Z" w16du:dateUtc="2025-08-12T02:47:00Z">
              <w:r w:rsidRPr="009B385C">
                <w:rPr>
                  <w:rFonts w:ascii="Times New Roman" w:hAnsi="Times New Roman" w:cs="Times New Roman"/>
                  <w:color w:val="000000"/>
                  <w:sz w:val="18"/>
                  <w:szCs w:val="18"/>
                </w:rPr>
                <w:t>16</w:t>
              </w:r>
            </w:ins>
          </w:p>
        </w:tc>
        <w:tc>
          <w:tcPr>
            <w:tcW w:w="316" w:type="pct"/>
            <w:gridSpan w:val="2"/>
            <w:noWrap/>
            <w:vAlign w:val="bottom"/>
            <w:hideMark/>
          </w:tcPr>
          <w:p w14:paraId="422133D8" w14:textId="04EE3422" w:rsidR="003F2AAB" w:rsidRPr="00221F0A" w:rsidRDefault="003F2AAB" w:rsidP="003F2AAB">
            <w:pPr>
              <w:spacing w:after="120" w:line="360" w:lineRule="auto"/>
              <w:contextualSpacing/>
              <w:jc w:val="right"/>
              <w:rPr>
                <w:ins w:id="534" w:author="Jujia Li" w:date="2025-08-11T21:47:00Z" w16du:dateUtc="2025-08-12T02:47:00Z"/>
                <w:rFonts w:ascii="Times New Roman" w:eastAsia="Times New Roman" w:hAnsi="Times New Roman" w:cs="Times New Roman"/>
                <w:color w:val="000000"/>
                <w:kern w:val="0"/>
                <w:sz w:val="18"/>
                <w:szCs w:val="18"/>
                <w14:ligatures w14:val="none"/>
              </w:rPr>
            </w:pPr>
            <w:ins w:id="535" w:author="Jujia Li" w:date="2025-08-11T21:47:00Z" w16du:dateUtc="2025-08-12T02:47:00Z">
              <w:r w:rsidRPr="009B385C">
                <w:rPr>
                  <w:rFonts w:ascii="Times New Roman" w:hAnsi="Times New Roman" w:cs="Times New Roman"/>
                  <w:color w:val="000000"/>
                  <w:sz w:val="18"/>
                  <w:szCs w:val="18"/>
                </w:rPr>
                <w:t>3.16</w:t>
              </w:r>
            </w:ins>
          </w:p>
        </w:tc>
        <w:tc>
          <w:tcPr>
            <w:tcW w:w="380" w:type="pct"/>
            <w:noWrap/>
            <w:vAlign w:val="bottom"/>
            <w:hideMark/>
          </w:tcPr>
          <w:p w14:paraId="0ECEBD23" w14:textId="1B10B69F" w:rsidR="003F2AAB" w:rsidRPr="00221F0A" w:rsidRDefault="003F2AAB" w:rsidP="003F2AAB">
            <w:pPr>
              <w:spacing w:after="120" w:line="360" w:lineRule="auto"/>
              <w:contextualSpacing/>
              <w:jc w:val="right"/>
              <w:rPr>
                <w:ins w:id="536" w:author="Jujia Li" w:date="2025-08-11T21:47:00Z" w16du:dateUtc="2025-08-12T02:47:00Z"/>
                <w:rFonts w:ascii="Times New Roman" w:eastAsia="Times New Roman" w:hAnsi="Times New Roman" w:cs="Times New Roman"/>
                <w:color w:val="000000"/>
                <w:kern w:val="0"/>
                <w:sz w:val="18"/>
                <w:szCs w:val="18"/>
                <w14:ligatures w14:val="none"/>
              </w:rPr>
            </w:pPr>
            <w:ins w:id="537" w:author="Jujia Li" w:date="2025-08-11T21:47:00Z" w16du:dateUtc="2025-08-12T02:47:00Z">
              <w:r w:rsidRPr="009B385C">
                <w:rPr>
                  <w:rFonts w:ascii="Times New Roman" w:hAnsi="Times New Roman" w:cs="Times New Roman"/>
                  <w:color w:val="000000"/>
                  <w:sz w:val="18"/>
                  <w:szCs w:val="18"/>
                </w:rPr>
                <w:t>-</w:t>
              </w:r>
            </w:ins>
          </w:p>
        </w:tc>
        <w:tc>
          <w:tcPr>
            <w:tcW w:w="321" w:type="pct"/>
            <w:noWrap/>
            <w:vAlign w:val="bottom"/>
            <w:hideMark/>
          </w:tcPr>
          <w:p w14:paraId="2C3AAF1F" w14:textId="4814F677" w:rsidR="003F2AAB" w:rsidRPr="00221F0A" w:rsidRDefault="003F2AAB" w:rsidP="003F2AAB">
            <w:pPr>
              <w:spacing w:after="120" w:line="360" w:lineRule="auto"/>
              <w:contextualSpacing/>
              <w:jc w:val="right"/>
              <w:rPr>
                <w:ins w:id="538" w:author="Jujia Li" w:date="2025-08-11T21:47:00Z" w16du:dateUtc="2025-08-12T02:47:00Z"/>
                <w:rFonts w:ascii="Times New Roman" w:eastAsia="Times New Roman" w:hAnsi="Times New Roman" w:cs="Times New Roman"/>
                <w:color w:val="000000"/>
                <w:kern w:val="0"/>
                <w:sz w:val="18"/>
                <w:szCs w:val="18"/>
                <w14:ligatures w14:val="none"/>
              </w:rPr>
            </w:pPr>
            <w:ins w:id="539" w:author="Jujia Li" w:date="2025-08-11T21:47:00Z" w16du:dateUtc="2025-08-12T02:47:00Z">
              <w:r w:rsidRPr="009B385C">
                <w:rPr>
                  <w:rFonts w:ascii="Times New Roman" w:hAnsi="Times New Roman" w:cs="Times New Roman"/>
                  <w:color w:val="000000"/>
                  <w:sz w:val="18"/>
                  <w:szCs w:val="18"/>
                </w:rPr>
                <w:t>1.59</w:t>
              </w:r>
            </w:ins>
          </w:p>
        </w:tc>
        <w:tc>
          <w:tcPr>
            <w:tcW w:w="428" w:type="pct"/>
            <w:noWrap/>
            <w:vAlign w:val="bottom"/>
            <w:hideMark/>
          </w:tcPr>
          <w:p w14:paraId="625D1612" w14:textId="1E2E49A1" w:rsidR="003F2AAB" w:rsidRPr="00221F0A" w:rsidRDefault="003F2AAB" w:rsidP="003F2AAB">
            <w:pPr>
              <w:spacing w:after="120" w:line="360" w:lineRule="auto"/>
              <w:contextualSpacing/>
              <w:jc w:val="right"/>
              <w:rPr>
                <w:ins w:id="540" w:author="Jujia Li" w:date="2025-08-11T21:47:00Z" w16du:dateUtc="2025-08-12T02:47:00Z"/>
                <w:rFonts w:ascii="Times New Roman" w:eastAsia="Times New Roman" w:hAnsi="Times New Roman" w:cs="Times New Roman"/>
                <w:color w:val="000000"/>
                <w:kern w:val="0"/>
                <w:sz w:val="18"/>
                <w:szCs w:val="18"/>
                <w14:ligatures w14:val="none"/>
              </w:rPr>
            </w:pPr>
            <w:ins w:id="541" w:author="Jujia Li" w:date="2025-08-11T21:47:00Z" w16du:dateUtc="2025-08-12T02:47:00Z">
              <w:r w:rsidRPr="009B385C">
                <w:rPr>
                  <w:rFonts w:ascii="Times New Roman" w:hAnsi="Times New Roman" w:cs="Times New Roman"/>
                  <w:color w:val="000000"/>
                  <w:sz w:val="18"/>
                  <w:szCs w:val="18"/>
                </w:rPr>
                <w:t>33</w:t>
              </w:r>
            </w:ins>
          </w:p>
        </w:tc>
        <w:tc>
          <w:tcPr>
            <w:tcW w:w="344" w:type="pct"/>
            <w:vAlign w:val="bottom"/>
          </w:tcPr>
          <w:p w14:paraId="28249A44" w14:textId="45DB797C" w:rsidR="003F2AAB" w:rsidRPr="00221F0A" w:rsidRDefault="003F2AAB" w:rsidP="003F2AAB">
            <w:pPr>
              <w:spacing w:after="120" w:line="360" w:lineRule="auto"/>
              <w:contextualSpacing/>
              <w:jc w:val="right"/>
              <w:rPr>
                <w:ins w:id="542" w:author="Jujia Li" w:date="2025-08-11T21:47:00Z" w16du:dateUtc="2025-08-12T02:47:00Z"/>
                <w:rFonts w:ascii="Times New Roman" w:hAnsi="Times New Roman" w:cs="Times New Roman"/>
                <w:sz w:val="18"/>
                <w:szCs w:val="18"/>
              </w:rPr>
            </w:pPr>
            <w:ins w:id="543" w:author="Jujia Li" w:date="2025-08-11T21:47:00Z" w16du:dateUtc="2025-08-12T02:47:00Z">
              <w:r w:rsidRPr="009B385C">
                <w:rPr>
                  <w:rFonts w:ascii="Times New Roman" w:hAnsi="Times New Roman" w:cs="Times New Roman"/>
                  <w:color w:val="000000"/>
                  <w:sz w:val="18"/>
                  <w:szCs w:val="18"/>
                </w:rPr>
                <w:t>1.63</w:t>
              </w:r>
            </w:ins>
          </w:p>
        </w:tc>
      </w:tr>
      <w:tr w:rsidR="003F2AAB" w:rsidRPr="006A0CE7" w14:paraId="75F58F8E" w14:textId="77777777" w:rsidTr="009B385C">
        <w:trPr>
          <w:trHeight w:val="290"/>
          <w:ins w:id="544" w:author="Jujia Li" w:date="2025-08-11T21:47:00Z"/>
        </w:trPr>
        <w:tc>
          <w:tcPr>
            <w:tcW w:w="808" w:type="pct"/>
            <w:noWrap/>
            <w:vAlign w:val="bottom"/>
            <w:hideMark/>
          </w:tcPr>
          <w:p w14:paraId="4A5D80DB" w14:textId="77777777" w:rsidR="003F2AAB" w:rsidRPr="00221F0A" w:rsidRDefault="003F2AAB" w:rsidP="003F2AAB">
            <w:pPr>
              <w:spacing w:after="120" w:line="360" w:lineRule="auto"/>
              <w:contextualSpacing/>
              <w:rPr>
                <w:ins w:id="545" w:author="Jujia Li" w:date="2025-08-11T21:47:00Z" w16du:dateUtc="2025-08-12T02:47:00Z"/>
                <w:rFonts w:ascii="Times New Roman" w:eastAsia="Times New Roman" w:hAnsi="Times New Roman" w:cs="Times New Roman"/>
                <w:color w:val="000000"/>
                <w:kern w:val="0"/>
                <w:sz w:val="18"/>
                <w:szCs w:val="18"/>
                <w14:ligatures w14:val="none"/>
              </w:rPr>
            </w:pPr>
            <w:ins w:id="546" w:author="Jujia Li" w:date="2025-08-11T21:47:00Z" w16du:dateUtc="2025-08-12T02:47:00Z">
              <w:r w:rsidRPr="009B385C">
                <w:rPr>
                  <w:rFonts w:ascii="Times New Roman" w:hAnsi="Times New Roman" w:cs="Times New Roman"/>
                  <w:color w:val="000000"/>
                  <w:sz w:val="18"/>
                  <w:szCs w:val="18"/>
                </w:rPr>
                <w:t>LAUDERDALE</w:t>
              </w:r>
            </w:ins>
          </w:p>
        </w:tc>
        <w:tc>
          <w:tcPr>
            <w:tcW w:w="566" w:type="pct"/>
            <w:vAlign w:val="bottom"/>
          </w:tcPr>
          <w:p w14:paraId="0025227C" w14:textId="77777777" w:rsidR="003F2AAB" w:rsidRPr="00221F0A" w:rsidRDefault="003F2AAB" w:rsidP="003F2AAB">
            <w:pPr>
              <w:spacing w:after="120" w:line="360" w:lineRule="auto"/>
              <w:contextualSpacing/>
              <w:jc w:val="right"/>
              <w:rPr>
                <w:ins w:id="547" w:author="Jujia Li" w:date="2025-08-11T21:47:00Z" w16du:dateUtc="2025-08-12T02:47:00Z"/>
                <w:rFonts w:ascii="Times New Roman" w:hAnsi="Times New Roman" w:cs="Times New Roman"/>
                <w:sz w:val="18"/>
                <w:szCs w:val="18"/>
              </w:rPr>
            </w:pPr>
            <w:ins w:id="548" w:author="Jujia Li" w:date="2025-08-11T21:47:00Z" w16du:dateUtc="2025-08-12T02:47:00Z">
              <w:r w:rsidRPr="005E344C">
                <w:rPr>
                  <w:rFonts w:ascii="Times New Roman" w:hAnsi="Times New Roman" w:cs="Times New Roman"/>
                  <w:color w:val="000000"/>
                  <w:sz w:val="18"/>
                  <w:szCs w:val="18"/>
                </w:rPr>
                <w:t>92580.39</w:t>
              </w:r>
            </w:ins>
          </w:p>
        </w:tc>
        <w:tc>
          <w:tcPr>
            <w:tcW w:w="454" w:type="pct"/>
            <w:noWrap/>
            <w:vAlign w:val="bottom"/>
            <w:hideMark/>
          </w:tcPr>
          <w:p w14:paraId="2BA8A91E" w14:textId="4B242FA6" w:rsidR="003F2AAB" w:rsidRPr="00221F0A" w:rsidRDefault="003F2AAB" w:rsidP="003F2AAB">
            <w:pPr>
              <w:spacing w:after="120" w:line="360" w:lineRule="auto"/>
              <w:contextualSpacing/>
              <w:jc w:val="right"/>
              <w:rPr>
                <w:ins w:id="549" w:author="Jujia Li" w:date="2025-08-11T21:47:00Z" w16du:dateUtc="2025-08-12T02:47:00Z"/>
                <w:rFonts w:ascii="Times New Roman" w:eastAsia="Times New Roman" w:hAnsi="Times New Roman" w:cs="Times New Roman"/>
                <w:color w:val="000000"/>
                <w:kern w:val="0"/>
                <w:sz w:val="18"/>
                <w:szCs w:val="18"/>
                <w14:ligatures w14:val="none"/>
              </w:rPr>
            </w:pPr>
            <w:ins w:id="550" w:author="Jujia Li" w:date="2025-08-11T21:47:00Z" w16du:dateUtc="2025-08-12T02:47:00Z">
              <w:r w:rsidRPr="009B385C">
                <w:rPr>
                  <w:rFonts w:ascii="Times New Roman" w:hAnsi="Times New Roman" w:cs="Times New Roman"/>
                  <w:color w:val="000000"/>
                  <w:sz w:val="18"/>
                  <w:szCs w:val="18"/>
                </w:rPr>
                <w:t>28</w:t>
              </w:r>
            </w:ins>
          </w:p>
        </w:tc>
        <w:tc>
          <w:tcPr>
            <w:tcW w:w="308" w:type="pct"/>
            <w:gridSpan w:val="2"/>
            <w:noWrap/>
            <w:vAlign w:val="bottom"/>
            <w:hideMark/>
          </w:tcPr>
          <w:p w14:paraId="006CB4FA" w14:textId="5B58F543" w:rsidR="003F2AAB" w:rsidRPr="00221F0A" w:rsidRDefault="003F2AAB" w:rsidP="003F2AAB">
            <w:pPr>
              <w:spacing w:after="120" w:line="360" w:lineRule="auto"/>
              <w:contextualSpacing/>
              <w:jc w:val="right"/>
              <w:rPr>
                <w:ins w:id="551" w:author="Jujia Li" w:date="2025-08-11T21:47:00Z" w16du:dateUtc="2025-08-12T02:47:00Z"/>
                <w:rFonts w:ascii="Times New Roman" w:eastAsia="Times New Roman" w:hAnsi="Times New Roman" w:cs="Times New Roman"/>
                <w:color w:val="000000"/>
                <w:kern w:val="0"/>
                <w:sz w:val="18"/>
                <w:szCs w:val="18"/>
                <w14:ligatures w14:val="none"/>
              </w:rPr>
            </w:pPr>
            <w:ins w:id="552" w:author="Jujia Li" w:date="2025-08-11T21:47:00Z" w16du:dateUtc="2025-08-12T02:47:00Z">
              <w:r w:rsidRPr="009B385C">
                <w:rPr>
                  <w:rFonts w:ascii="Times New Roman" w:hAnsi="Times New Roman" w:cs="Times New Roman"/>
                  <w:color w:val="000000"/>
                  <w:sz w:val="18"/>
                  <w:szCs w:val="18"/>
                </w:rPr>
                <w:t>0.83</w:t>
              </w:r>
            </w:ins>
          </w:p>
        </w:tc>
        <w:tc>
          <w:tcPr>
            <w:tcW w:w="380" w:type="pct"/>
            <w:noWrap/>
            <w:vAlign w:val="bottom"/>
            <w:hideMark/>
          </w:tcPr>
          <w:p w14:paraId="65678AD9" w14:textId="0D00B8D4" w:rsidR="003F2AAB" w:rsidRPr="00221F0A" w:rsidRDefault="003F2AAB" w:rsidP="003F2AAB">
            <w:pPr>
              <w:spacing w:after="120" w:line="360" w:lineRule="auto"/>
              <w:contextualSpacing/>
              <w:jc w:val="right"/>
              <w:rPr>
                <w:ins w:id="553" w:author="Jujia Li" w:date="2025-08-11T21:47:00Z" w16du:dateUtc="2025-08-12T02:47:00Z"/>
                <w:rFonts w:ascii="Times New Roman" w:eastAsia="Times New Roman" w:hAnsi="Times New Roman" w:cs="Times New Roman"/>
                <w:color w:val="000000"/>
                <w:kern w:val="0"/>
                <w:sz w:val="18"/>
                <w:szCs w:val="18"/>
                <w14:ligatures w14:val="none"/>
              </w:rPr>
            </w:pPr>
            <w:ins w:id="554" w:author="Jujia Li" w:date="2025-08-11T21:47:00Z" w16du:dateUtc="2025-08-12T02:47:00Z">
              <w:r w:rsidRPr="009B385C">
                <w:rPr>
                  <w:rFonts w:ascii="Times New Roman" w:hAnsi="Times New Roman" w:cs="Times New Roman"/>
                  <w:color w:val="000000"/>
                  <w:sz w:val="18"/>
                  <w:szCs w:val="18"/>
                </w:rPr>
                <w:t>35</w:t>
              </w:r>
            </w:ins>
          </w:p>
        </w:tc>
        <w:tc>
          <w:tcPr>
            <w:tcW w:w="315" w:type="pct"/>
            <w:gridSpan w:val="2"/>
            <w:noWrap/>
            <w:vAlign w:val="bottom"/>
            <w:hideMark/>
          </w:tcPr>
          <w:p w14:paraId="5046913B" w14:textId="1B572E3D" w:rsidR="003F2AAB" w:rsidRPr="00221F0A" w:rsidRDefault="003F2AAB" w:rsidP="003F2AAB">
            <w:pPr>
              <w:spacing w:after="120" w:line="360" w:lineRule="auto"/>
              <w:contextualSpacing/>
              <w:jc w:val="right"/>
              <w:rPr>
                <w:ins w:id="555" w:author="Jujia Li" w:date="2025-08-11T21:47:00Z" w16du:dateUtc="2025-08-12T02:47:00Z"/>
                <w:rFonts w:ascii="Times New Roman" w:eastAsia="Times New Roman" w:hAnsi="Times New Roman" w:cs="Times New Roman"/>
                <w:color w:val="000000"/>
                <w:kern w:val="0"/>
                <w:sz w:val="18"/>
                <w:szCs w:val="18"/>
                <w14:ligatures w14:val="none"/>
              </w:rPr>
            </w:pPr>
            <w:ins w:id="556" w:author="Jujia Li" w:date="2025-08-11T21:47:00Z" w16du:dateUtc="2025-08-12T02:47:00Z">
              <w:r w:rsidRPr="009B385C">
                <w:rPr>
                  <w:rFonts w:ascii="Times New Roman" w:hAnsi="Times New Roman" w:cs="Times New Roman"/>
                  <w:color w:val="000000"/>
                  <w:sz w:val="18"/>
                  <w:szCs w:val="18"/>
                </w:rPr>
                <w:t>1.04</w:t>
              </w:r>
            </w:ins>
          </w:p>
        </w:tc>
        <w:tc>
          <w:tcPr>
            <w:tcW w:w="380" w:type="pct"/>
            <w:noWrap/>
            <w:vAlign w:val="bottom"/>
            <w:hideMark/>
          </w:tcPr>
          <w:p w14:paraId="3E3E670A" w14:textId="588F5F0E" w:rsidR="003F2AAB" w:rsidRPr="00221F0A" w:rsidRDefault="003F2AAB" w:rsidP="003F2AAB">
            <w:pPr>
              <w:spacing w:after="120" w:line="360" w:lineRule="auto"/>
              <w:contextualSpacing/>
              <w:jc w:val="right"/>
              <w:rPr>
                <w:ins w:id="557" w:author="Jujia Li" w:date="2025-08-11T21:47:00Z" w16du:dateUtc="2025-08-12T02:47:00Z"/>
                <w:rFonts w:ascii="Times New Roman" w:eastAsia="Times New Roman" w:hAnsi="Times New Roman" w:cs="Times New Roman"/>
                <w:color w:val="000000"/>
                <w:kern w:val="0"/>
                <w:sz w:val="18"/>
                <w:szCs w:val="18"/>
                <w14:ligatures w14:val="none"/>
              </w:rPr>
            </w:pPr>
            <w:ins w:id="558" w:author="Jujia Li" w:date="2025-08-11T21:47:00Z" w16du:dateUtc="2025-08-12T02:47:00Z">
              <w:r w:rsidRPr="009B385C">
                <w:rPr>
                  <w:rFonts w:ascii="Times New Roman" w:hAnsi="Times New Roman" w:cs="Times New Roman"/>
                  <w:color w:val="000000"/>
                  <w:sz w:val="18"/>
                  <w:szCs w:val="18"/>
                </w:rPr>
                <w:t>43</w:t>
              </w:r>
            </w:ins>
          </w:p>
        </w:tc>
        <w:tc>
          <w:tcPr>
            <w:tcW w:w="316" w:type="pct"/>
            <w:gridSpan w:val="2"/>
            <w:noWrap/>
            <w:vAlign w:val="bottom"/>
            <w:hideMark/>
          </w:tcPr>
          <w:p w14:paraId="7B03C5F8" w14:textId="6C5B3E74" w:rsidR="003F2AAB" w:rsidRPr="00221F0A" w:rsidRDefault="003F2AAB" w:rsidP="003F2AAB">
            <w:pPr>
              <w:spacing w:after="120" w:line="360" w:lineRule="auto"/>
              <w:contextualSpacing/>
              <w:jc w:val="right"/>
              <w:rPr>
                <w:ins w:id="559" w:author="Jujia Li" w:date="2025-08-11T21:47:00Z" w16du:dateUtc="2025-08-12T02:47:00Z"/>
                <w:rFonts w:ascii="Times New Roman" w:eastAsia="Times New Roman" w:hAnsi="Times New Roman" w:cs="Times New Roman"/>
                <w:color w:val="000000"/>
                <w:kern w:val="0"/>
                <w:sz w:val="18"/>
                <w:szCs w:val="18"/>
                <w14:ligatures w14:val="none"/>
              </w:rPr>
            </w:pPr>
            <w:ins w:id="560" w:author="Jujia Li" w:date="2025-08-11T21:47:00Z" w16du:dateUtc="2025-08-12T02:47:00Z">
              <w:r w:rsidRPr="009B385C">
                <w:rPr>
                  <w:rFonts w:ascii="Times New Roman" w:hAnsi="Times New Roman" w:cs="Times New Roman"/>
                  <w:color w:val="000000"/>
                  <w:sz w:val="18"/>
                  <w:szCs w:val="18"/>
                </w:rPr>
                <w:t>1.27</w:t>
              </w:r>
            </w:ins>
          </w:p>
        </w:tc>
        <w:tc>
          <w:tcPr>
            <w:tcW w:w="380" w:type="pct"/>
            <w:noWrap/>
            <w:vAlign w:val="bottom"/>
            <w:hideMark/>
          </w:tcPr>
          <w:p w14:paraId="5ACEA50B" w14:textId="28E8976D" w:rsidR="003F2AAB" w:rsidRPr="00221F0A" w:rsidRDefault="003F2AAB" w:rsidP="003F2AAB">
            <w:pPr>
              <w:spacing w:after="120" w:line="360" w:lineRule="auto"/>
              <w:contextualSpacing/>
              <w:jc w:val="right"/>
              <w:rPr>
                <w:ins w:id="561" w:author="Jujia Li" w:date="2025-08-11T21:47:00Z" w16du:dateUtc="2025-08-12T02:47:00Z"/>
                <w:rFonts w:ascii="Times New Roman" w:eastAsia="Times New Roman" w:hAnsi="Times New Roman" w:cs="Times New Roman"/>
                <w:color w:val="000000"/>
                <w:kern w:val="0"/>
                <w:sz w:val="18"/>
                <w:szCs w:val="18"/>
                <w14:ligatures w14:val="none"/>
              </w:rPr>
            </w:pPr>
            <w:ins w:id="562" w:author="Jujia Li" w:date="2025-08-11T21:47:00Z" w16du:dateUtc="2025-08-12T02:47:00Z">
              <w:r w:rsidRPr="009B385C">
                <w:rPr>
                  <w:rFonts w:ascii="Times New Roman" w:hAnsi="Times New Roman" w:cs="Times New Roman"/>
                  <w:color w:val="000000"/>
                  <w:sz w:val="18"/>
                  <w:szCs w:val="18"/>
                </w:rPr>
                <w:t>160</w:t>
              </w:r>
            </w:ins>
          </w:p>
        </w:tc>
        <w:tc>
          <w:tcPr>
            <w:tcW w:w="321" w:type="pct"/>
            <w:noWrap/>
            <w:vAlign w:val="bottom"/>
            <w:hideMark/>
          </w:tcPr>
          <w:p w14:paraId="449E6AD7" w14:textId="6F6789B4" w:rsidR="003F2AAB" w:rsidRPr="00221F0A" w:rsidRDefault="003F2AAB" w:rsidP="003F2AAB">
            <w:pPr>
              <w:spacing w:after="120" w:line="360" w:lineRule="auto"/>
              <w:contextualSpacing/>
              <w:jc w:val="right"/>
              <w:rPr>
                <w:ins w:id="563" w:author="Jujia Li" w:date="2025-08-11T21:47:00Z" w16du:dateUtc="2025-08-12T02:47:00Z"/>
                <w:rFonts w:ascii="Times New Roman" w:eastAsia="Times New Roman" w:hAnsi="Times New Roman" w:cs="Times New Roman"/>
                <w:color w:val="000000"/>
                <w:kern w:val="0"/>
                <w:sz w:val="18"/>
                <w:szCs w:val="18"/>
                <w14:ligatures w14:val="none"/>
              </w:rPr>
            </w:pPr>
            <w:ins w:id="564" w:author="Jujia Li" w:date="2025-08-11T21:47:00Z" w16du:dateUtc="2025-08-12T02:47:00Z">
              <w:r w:rsidRPr="009B385C">
                <w:rPr>
                  <w:rFonts w:ascii="Times New Roman" w:hAnsi="Times New Roman" w:cs="Times New Roman"/>
                  <w:color w:val="000000"/>
                  <w:sz w:val="18"/>
                  <w:szCs w:val="18"/>
                </w:rPr>
                <w:t>4.73</w:t>
              </w:r>
            </w:ins>
          </w:p>
        </w:tc>
        <w:tc>
          <w:tcPr>
            <w:tcW w:w="428" w:type="pct"/>
            <w:noWrap/>
            <w:vAlign w:val="bottom"/>
            <w:hideMark/>
          </w:tcPr>
          <w:p w14:paraId="0C759DC3" w14:textId="051D556B" w:rsidR="003F2AAB" w:rsidRPr="00221F0A" w:rsidRDefault="003F2AAB" w:rsidP="003F2AAB">
            <w:pPr>
              <w:spacing w:after="120" w:line="360" w:lineRule="auto"/>
              <w:contextualSpacing/>
              <w:jc w:val="right"/>
              <w:rPr>
                <w:ins w:id="565" w:author="Jujia Li" w:date="2025-08-11T21:47:00Z" w16du:dateUtc="2025-08-12T02:47:00Z"/>
                <w:rFonts w:ascii="Times New Roman" w:eastAsia="Times New Roman" w:hAnsi="Times New Roman" w:cs="Times New Roman"/>
                <w:color w:val="000000"/>
                <w:kern w:val="0"/>
                <w:sz w:val="18"/>
                <w:szCs w:val="18"/>
                <w14:ligatures w14:val="none"/>
              </w:rPr>
            </w:pPr>
            <w:ins w:id="566" w:author="Jujia Li" w:date="2025-08-11T21:47:00Z" w16du:dateUtc="2025-08-12T02:47:00Z">
              <w:r w:rsidRPr="009B385C">
                <w:rPr>
                  <w:rFonts w:ascii="Times New Roman" w:hAnsi="Times New Roman" w:cs="Times New Roman"/>
                  <w:color w:val="000000"/>
                  <w:sz w:val="18"/>
                  <w:szCs w:val="18"/>
                </w:rPr>
                <w:t>266</w:t>
              </w:r>
            </w:ins>
          </w:p>
        </w:tc>
        <w:tc>
          <w:tcPr>
            <w:tcW w:w="344" w:type="pct"/>
            <w:vAlign w:val="bottom"/>
          </w:tcPr>
          <w:p w14:paraId="17320BA6" w14:textId="4EDF3524" w:rsidR="003F2AAB" w:rsidRPr="00221F0A" w:rsidRDefault="003F2AAB" w:rsidP="003F2AAB">
            <w:pPr>
              <w:spacing w:after="120" w:line="360" w:lineRule="auto"/>
              <w:contextualSpacing/>
              <w:jc w:val="right"/>
              <w:rPr>
                <w:ins w:id="567" w:author="Jujia Li" w:date="2025-08-11T21:47:00Z" w16du:dateUtc="2025-08-12T02:47:00Z"/>
                <w:rFonts w:ascii="Times New Roman" w:hAnsi="Times New Roman" w:cs="Times New Roman"/>
                <w:sz w:val="18"/>
                <w:szCs w:val="18"/>
              </w:rPr>
            </w:pPr>
            <w:ins w:id="568" w:author="Jujia Li" w:date="2025-08-11T21:47:00Z" w16du:dateUtc="2025-08-12T02:47:00Z">
              <w:r w:rsidRPr="009B385C">
                <w:rPr>
                  <w:rFonts w:ascii="Times New Roman" w:hAnsi="Times New Roman" w:cs="Times New Roman"/>
                  <w:color w:val="000000"/>
                  <w:sz w:val="18"/>
                  <w:szCs w:val="18"/>
                </w:rPr>
                <w:t>1.97</w:t>
              </w:r>
            </w:ins>
          </w:p>
        </w:tc>
      </w:tr>
      <w:tr w:rsidR="003F2AAB" w:rsidRPr="006A0CE7" w14:paraId="6E52E25A" w14:textId="77777777" w:rsidTr="009B385C">
        <w:trPr>
          <w:trHeight w:val="290"/>
          <w:ins w:id="569" w:author="Jujia Li" w:date="2025-08-11T21:47:00Z"/>
        </w:trPr>
        <w:tc>
          <w:tcPr>
            <w:tcW w:w="808" w:type="pct"/>
            <w:noWrap/>
            <w:vAlign w:val="bottom"/>
            <w:hideMark/>
          </w:tcPr>
          <w:p w14:paraId="689139E3" w14:textId="77777777" w:rsidR="003F2AAB" w:rsidRPr="00221F0A" w:rsidRDefault="003F2AAB" w:rsidP="003F2AAB">
            <w:pPr>
              <w:spacing w:after="120" w:line="360" w:lineRule="auto"/>
              <w:contextualSpacing/>
              <w:rPr>
                <w:ins w:id="570" w:author="Jujia Li" w:date="2025-08-11T21:47:00Z" w16du:dateUtc="2025-08-12T02:47:00Z"/>
                <w:rFonts w:ascii="Times New Roman" w:eastAsia="Times New Roman" w:hAnsi="Times New Roman" w:cs="Times New Roman"/>
                <w:color w:val="000000"/>
                <w:kern w:val="0"/>
                <w:sz w:val="18"/>
                <w:szCs w:val="18"/>
                <w14:ligatures w14:val="none"/>
              </w:rPr>
            </w:pPr>
            <w:ins w:id="571" w:author="Jujia Li" w:date="2025-08-11T21:47:00Z" w16du:dateUtc="2025-08-12T02:47:00Z">
              <w:r w:rsidRPr="009B385C">
                <w:rPr>
                  <w:rFonts w:ascii="Times New Roman" w:hAnsi="Times New Roman" w:cs="Times New Roman"/>
                  <w:color w:val="000000"/>
                  <w:sz w:val="18"/>
                  <w:szCs w:val="18"/>
                </w:rPr>
                <w:t>LAWRENCE</w:t>
              </w:r>
            </w:ins>
          </w:p>
        </w:tc>
        <w:tc>
          <w:tcPr>
            <w:tcW w:w="566" w:type="pct"/>
            <w:vAlign w:val="bottom"/>
          </w:tcPr>
          <w:p w14:paraId="2666AAAF" w14:textId="77777777" w:rsidR="003F2AAB" w:rsidRPr="00221F0A" w:rsidRDefault="003F2AAB" w:rsidP="003F2AAB">
            <w:pPr>
              <w:spacing w:after="120" w:line="360" w:lineRule="auto"/>
              <w:contextualSpacing/>
              <w:jc w:val="right"/>
              <w:rPr>
                <w:ins w:id="572" w:author="Jujia Li" w:date="2025-08-11T21:47:00Z" w16du:dateUtc="2025-08-12T02:47:00Z"/>
                <w:rFonts w:ascii="Times New Roman" w:hAnsi="Times New Roman" w:cs="Times New Roman"/>
                <w:sz w:val="18"/>
                <w:szCs w:val="18"/>
              </w:rPr>
            </w:pPr>
            <w:ins w:id="573" w:author="Jujia Li" w:date="2025-08-11T21:47:00Z" w16du:dateUtc="2025-08-12T02:47:00Z">
              <w:r w:rsidRPr="005E344C">
                <w:rPr>
                  <w:rFonts w:ascii="Times New Roman" w:hAnsi="Times New Roman" w:cs="Times New Roman"/>
                  <w:color w:val="000000"/>
                  <w:sz w:val="18"/>
                  <w:szCs w:val="18"/>
                </w:rPr>
                <w:t>33038.88</w:t>
              </w:r>
            </w:ins>
          </w:p>
        </w:tc>
        <w:tc>
          <w:tcPr>
            <w:tcW w:w="454" w:type="pct"/>
            <w:noWrap/>
            <w:vAlign w:val="bottom"/>
            <w:hideMark/>
          </w:tcPr>
          <w:p w14:paraId="4BAEC0A8" w14:textId="6AD8CFD9" w:rsidR="003F2AAB" w:rsidRPr="00221F0A" w:rsidRDefault="003F2AAB" w:rsidP="003F2AAB">
            <w:pPr>
              <w:spacing w:after="120" w:line="360" w:lineRule="auto"/>
              <w:contextualSpacing/>
              <w:jc w:val="right"/>
              <w:rPr>
                <w:ins w:id="574" w:author="Jujia Li" w:date="2025-08-11T21:47:00Z" w16du:dateUtc="2025-08-12T02:47:00Z"/>
                <w:rFonts w:ascii="Times New Roman" w:eastAsia="Times New Roman" w:hAnsi="Times New Roman" w:cs="Times New Roman"/>
                <w:color w:val="000000"/>
                <w:kern w:val="0"/>
                <w:sz w:val="18"/>
                <w:szCs w:val="18"/>
                <w14:ligatures w14:val="none"/>
              </w:rPr>
            </w:pPr>
            <w:ins w:id="575" w:author="Jujia Li" w:date="2025-08-11T21:47:00Z" w16du:dateUtc="2025-08-12T02:47:00Z">
              <w:r w:rsidRPr="009B385C">
                <w:rPr>
                  <w:rFonts w:ascii="Times New Roman" w:hAnsi="Times New Roman" w:cs="Times New Roman"/>
                  <w:color w:val="000000"/>
                  <w:sz w:val="18"/>
                  <w:szCs w:val="18"/>
                </w:rPr>
                <w:t>26</w:t>
              </w:r>
            </w:ins>
          </w:p>
        </w:tc>
        <w:tc>
          <w:tcPr>
            <w:tcW w:w="308" w:type="pct"/>
            <w:gridSpan w:val="2"/>
            <w:noWrap/>
            <w:vAlign w:val="bottom"/>
            <w:hideMark/>
          </w:tcPr>
          <w:p w14:paraId="0A21D902" w14:textId="1FEA9F78" w:rsidR="003F2AAB" w:rsidRPr="00221F0A" w:rsidRDefault="003F2AAB" w:rsidP="003F2AAB">
            <w:pPr>
              <w:spacing w:after="120" w:line="360" w:lineRule="auto"/>
              <w:contextualSpacing/>
              <w:jc w:val="right"/>
              <w:rPr>
                <w:ins w:id="576" w:author="Jujia Li" w:date="2025-08-11T21:47:00Z" w16du:dateUtc="2025-08-12T02:47:00Z"/>
                <w:rFonts w:ascii="Times New Roman" w:eastAsia="Times New Roman" w:hAnsi="Times New Roman" w:cs="Times New Roman"/>
                <w:color w:val="000000"/>
                <w:kern w:val="0"/>
                <w:sz w:val="18"/>
                <w:szCs w:val="18"/>
                <w14:ligatures w14:val="none"/>
              </w:rPr>
            </w:pPr>
            <w:ins w:id="577" w:author="Jujia Li" w:date="2025-08-11T21:47:00Z" w16du:dateUtc="2025-08-12T02:47:00Z">
              <w:r w:rsidRPr="009B385C">
                <w:rPr>
                  <w:rFonts w:ascii="Times New Roman" w:hAnsi="Times New Roman" w:cs="Times New Roman"/>
                  <w:color w:val="000000"/>
                  <w:sz w:val="18"/>
                  <w:szCs w:val="18"/>
                </w:rPr>
                <w:t>2.14</w:t>
              </w:r>
            </w:ins>
          </w:p>
        </w:tc>
        <w:tc>
          <w:tcPr>
            <w:tcW w:w="380" w:type="pct"/>
            <w:noWrap/>
            <w:vAlign w:val="bottom"/>
            <w:hideMark/>
          </w:tcPr>
          <w:p w14:paraId="4F8ECB63" w14:textId="6F66590E" w:rsidR="003F2AAB" w:rsidRPr="00221F0A" w:rsidRDefault="003F2AAB" w:rsidP="003F2AAB">
            <w:pPr>
              <w:spacing w:after="120" w:line="360" w:lineRule="auto"/>
              <w:contextualSpacing/>
              <w:jc w:val="right"/>
              <w:rPr>
                <w:ins w:id="578" w:author="Jujia Li" w:date="2025-08-11T21:47:00Z" w16du:dateUtc="2025-08-12T02:47:00Z"/>
                <w:rFonts w:ascii="Times New Roman" w:eastAsia="Times New Roman" w:hAnsi="Times New Roman" w:cs="Times New Roman"/>
                <w:color w:val="000000"/>
                <w:kern w:val="0"/>
                <w:sz w:val="18"/>
                <w:szCs w:val="18"/>
                <w14:ligatures w14:val="none"/>
              </w:rPr>
            </w:pPr>
            <w:ins w:id="579" w:author="Jujia Li" w:date="2025-08-11T21:47:00Z" w16du:dateUtc="2025-08-12T02:47:00Z">
              <w:r w:rsidRPr="009B385C">
                <w:rPr>
                  <w:rFonts w:ascii="Times New Roman" w:hAnsi="Times New Roman" w:cs="Times New Roman"/>
                  <w:color w:val="000000"/>
                  <w:sz w:val="18"/>
                  <w:szCs w:val="18"/>
                </w:rPr>
                <w:t>38</w:t>
              </w:r>
            </w:ins>
          </w:p>
        </w:tc>
        <w:tc>
          <w:tcPr>
            <w:tcW w:w="315" w:type="pct"/>
            <w:gridSpan w:val="2"/>
            <w:noWrap/>
            <w:vAlign w:val="bottom"/>
            <w:hideMark/>
          </w:tcPr>
          <w:p w14:paraId="341D6E81" w14:textId="1A6C494B" w:rsidR="003F2AAB" w:rsidRPr="00221F0A" w:rsidRDefault="003F2AAB" w:rsidP="003F2AAB">
            <w:pPr>
              <w:spacing w:after="120" w:line="360" w:lineRule="auto"/>
              <w:contextualSpacing/>
              <w:jc w:val="right"/>
              <w:rPr>
                <w:ins w:id="580" w:author="Jujia Li" w:date="2025-08-11T21:47:00Z" w16du:dateUtc="2025-08-12T02:47:00Z"/>
                <w:rFonts w:ascii="Times New Roman" w:eastAsia="Times New Roman" w:hAnsi="Times New Roman" w:cs="Times New Roman"/>
                <w:color w:val="000000"/>
                <w:kern w:val="0"/>
                <w:sz w:val="18"/>
                <w:szCs w:val="18"/>
                <w14:ligatures w14:val="none"/>
              </w:rPr>
            </w:pPr>
            <w:ins w:id="581" w:author="Jujia Li" w:date="2025-08-11T21:47:00Z" w16du:dateUtc="2025-08-12T02:47:00Z">
              <w:r w:rsidRPr="009B385C">
                <w:rPr>
                  <w:rFonts w:ascii="Times New Roman" w:hAnsi="Times New Roman" w:cs="Times New Roman"/>
                  <w:color w:val="000000"/>
                  <w:sz w:val="18"/>
                  <w:szCs w:val="18"/>
                </w:rPr>
                <w:t>3.15</w:t>
              </w:r>
            </w:ins>
          </w:p>
        </w:tc>
        <w:tc>
          <w:tcPr>
            <w:tcW w:w="380" w:type="pct"/>
            <w:noWrap/>
            <w:vAlign w:val="bottom"/>
            <w:hideMark/>
          </w:tcPr>
          <w:p w14:paraId="68252706" w14:textId="27D83238" w:rsidR="003F2AAB" w:rsidRPr="00221F0A" w:rsidRDefault="003F2AAB" w:rsidP="003F2AAB">
            <w:pPr>
              <w:spacing w:after="120" w:line="360" w:lineRule="auto"/>
              <w:contextualSpacing/>
              <w:jc w:val="right"/>
              <w:rPr>
                <w:ins w:id="582" w:author="Jujia Li" w:date="2025-08-11T21:47:00Z" w16du:dateUtc="2025-08-12T02:47:00Z"/>
                <w:rFonts w:ascii="Times New Roman" w:eastAsia="Times New Roman" w:hAnsi="Times New Roman" w:cs="Times New Roman"/>
                <w:color w:val="000000"/>
                <w:kern w:val="0"/>
                <w:sz w:val="18"/>
                <w:szCs w:val="18"/>
                <w14:ligatures w14:val="none"/>
              </w:rPr>
            </w:pPr>
            <w:ins w:id="583" w:author="Jujia Li" w:date="2025-08-11T21:47:00Z" w16du:dateUtc="2025-08-12T02:47:00Z">
              <w:r w:rsidRPr="009B385C">
                <w:rPr>
                  <w:rFonts w:ascii="Times New Roman" w:hAnsi="Times New Roman" w:cs="Times New Roman"/>
                  <w:color w:val="000000"/>
                  <w:sz w:val="18"/>
                  <w:szCs w:val="18"/>
                </w:rPr>
                <w:t>27</w:t>
              </w:r>
            </w:ins>
          </w:p>
        </w:tc>
        <w:tc>
          <w:tcPr>
            <w:tcW w:w="316" w:type="pct"/>
            <w:gridSpan w:val="2"/>
            <w:noWrap/>
            <w:vAlign w:val="bottom"/>
            <w:hideMark/>
          </w:tcPr>
          <w:p w14:paraId="7456FB0D" w14:textId="485BB647" w:rsidR="003F2AAB" w:rsidRPr="00221F0A" w:rsidRDefault="003F2AAB" w:rsidP="003F2AAB">
            <w:pPr>
              <w:spacing w:after="120" w:line="360" w:lineRule="auto"/>
              <w:contextualSpacing/>
              <w:jc w:val="right"/>
              <w:rPr>
                <w:ins w:id="584" w:author="Jujia Li" w:date="2025-08-11T21:47:00Z" w16du:dateUtc="2025-08-12T02:47:00Z"/>
                <w:rFonts w:ascii="Times New Roman" w:eastAsia="Times New Roman" w:hAnsi="Times New Roman" w:cs="Times New Roman"/>
                <w:color w:val="000000"/>
                <w:kern w:val="0"/>
                <w:sz w:val="18"/>
                <w:szCs w:val="18"/>
                <w14:ligatures w14:val="none"/>
              </w:rPr>
            </w:pPr>
            <w:ins w:id="585" w:author="Jujia Li" w:date="2025-08-11T21:47:00Z" w16du:dateUtc="2025-08-12T02:47:00Z">
              <w:r w:rsidRPr="009B385C">
                <w:rPr>
                  <w:rFonts w:ascii="Times New Roman" w:hAnsi="Times New Roman" w:cs="Times New Roman"/>
                  <w:color w:val="000000"/>
                  <w:sz w:val="18"/>
                  <w:szCs w:val="18"/>
                </w:rPr>
                <w:t>2.25</w:t>
              </w:r>
            </w:ins>
          </w:p>
        </w:tc>
        <w:tc>
          <w:tcPr>
            <w:tcW w:w="380" w:type="pct"/>
            <w:noWrap/>
            <w:vAlign w:val="bottom"/>
            <w:hideMark/>
          </w:tcPr>
          <w:p w14:paraId="47EA14D0" w14:textId="3F5BFEDC" w:rsidR="003F2AAB" w:rsidRPr="00221F0A" w:rsidRDefault="003F2AAB" w:rsidP="003F2AAB">
            <w:pPr>
              <w:spacing w:after="120" w:line="360" w:lineRule="auto"/>
              <w:contextualSpacing/>
              <w:jc w:val="right"/>
              <w:rPr>
                <w:ins w:id="586" w:author="Jujia Li" w:date="2025-08-11T21:47:00Z" w16du:dateUtc="2025-08-12T02:47:00Z"/>
                <w:rFonts w:ascii="Times New Roman" w:eastAsia="Times New Roman" w:hAnsi="Times New Roman" w:cs="Times New Roman"/>
                <w:color w:val="000000"/>
                <w:kern w:val="0"/>
                <w:sz w:val="18"/>
                <w:szCs w:val="18"/>
                <w14:ligatures w14:val="none"/>
              </w:rPr>
            </w:pPr>
            <w:ins w:id="587" w:author="Jujia Li" w:date="2025-08-11T21:47:00Z" w16du:dateUtc="2025-08-12T02:47:00Z">
              <w:r w:rsidRPr="009B385C">
                <w:rPr>
                  <w:rFonts w:ascii="Times New Roman" w:hAnsi="Times New Roman" w:cs="Times New Roman"/>
                  <w:color w:val="000000"/>
                  <w:sz w:val="18"/>
                  <w:szCs w:val="18"/>
                </w:rPr>
                <w:t>55</w:t>
              </w:r>
            </w:ins>
          </w:p>
        </w:tc>
        <w:tc>
          <w:tcPr>
            <w:tcW w:w="321" w:type="pct"/>
            <w:noWrap/>
            <w:vAlign w:val="bottom"/>
            <w:hideMark/>
          </w:tcPr>
          <w:p w14:paraId="7A2D4966" w14:textId="7261DED0" w:rsidR="003F2AAB" w:rsidRPr="00221F0A" w:rsidRDefault="003F2AAB" w:rsidP="003F2AAB">
            <w:pPr>
              <w:spacing w:after="120" w:line="360" w:lineRule="auto"/>
              <w:contextualSpacing/>
              <w:jc w:val="right"/>
              <w:rPr>
                <w:ins w:id="588" w:author="Jujia Li" w:date="2025-08-11T21:47:00Z" w16du:dateUtc="2025-08-12T02:47:00Z"/>
                <w:rFonts w:ascii="Times New Roman" w:eastAsia="Times New Roman" w:hAnsi="Times New Roman" w:cs="Times New Roman"/>
                <w:color w:val="000000"/>
                <w:kern w:val="0"/>
                <w:sz w:val="18"/>
                <w:szCs w:val="18"/>
                <w14:ligatures w14:val="none"/>
              </w:rPr>
            </w:pPr>
            <w:ins w:id="589" w:author="Jujia Li" w:date="2025-08-11T21:47:00Z" w16du:dateUtc="2025-08-12T02:47:00Z">
              <w:r w:rsidRPr="009B385C">
                <w:rPr>
                  <w:rFonts w:ascii="Times New Roman" w:hAnsi="Times New Roman" w:cs="Times New Roman"/>
                  <w:color w:val="000000"/>
                  <w:sz w:val="18"/>
                  <w:szCs w:val="18"/>
                </w:rPr>
                <w:t>4.58</w:t>
              </w:r>
            </w:ins>
          </w:p>
        </w:tc>
        <w:tc>
          <w:tcPr>
            <w:tcW w:w="428" w:type="pct"/>
            <w:noWrap/>
            <w:vAlign w:val="bottom"/>
            <w:hideMark/>
          </w:tcPr>
          <w:p w14:paraId="3665C617" w14:textId="3627CE0F" w:rsidR="003F2AAB" w:rsidRPr="00221F0A" w:rsidRDefault="003F2AAB" w:rsidP="003F2AAB">
            <w:pPr>
              <w:spacing w:after="120" w:line="360" w:lineRule="auto"/>
              <w:contextualSpacing/>
              <w:jc w:val="right"/>
              <w:rPr>
                <w:ins w:id="590" w:author="Jujia Li" w:date="2025-08-11T21:47:00Z" w16du:dateUtc="2025-08-12T02:47:00Z"/>
                <w:rFonts w:ascii="Times New Roman" w:eastAsia="Times New Roman" w:hAnsi="Times New Roman" w:cs="Times New Roman"/>
                <w:color w:val="000000"/>
                <w:kern w:val="0"/>
                <w:sz w:val="18"/>
                <w:szCs w:val="18"/>
                <w14:ligatures w14:val="none"/>
              </w:rPr>
            </w:pPr>
            <w:ins w:id="591" w:author="Jujia Li" w:date="2025-08-11T21:47:00Z" w16du:dateUtc="2025-08-12T02:47:00Z">
              <w:r w:rsidRPr="009B385C">
                <w:rPr>
                  <w:rFonts w:ascii="Times New Roman" w:hAnsi="Times New Roman" w:cs="Times New Roman"/>
                  <w:color w:val="000000"/>
                  <w:sz w:val="18"/>
                  <w:szCs w:val="18"/>
                </w:rPr>
                <w:t>146</w:t>
              </w:r>
            </w:ins>
          </w:p>
        </w:tc>
        <w:tc>
          <w:tcPr>
            <w:tcW w:w="344" w:type="pct"/>
            <w:vAlign w:val="bottom"/>
          </w:tcPr>
          <w:p w14:paraId="796D39E4" w14:textId="486152E4" w:rsidR="003F2AAB" w:rsidRPr="00221F0A" w:rsidRDefault="003F2AAB" w:rsidP="003F2AAB">
            <w:pPr>
              <w:spacing w:after="120" w:line="360" w:lineRule="auto"/>
              <w:contextualSpacing/>
              <w:jc w:val="right"/>
              <w:rPr>
                <w:ins w:id="592" w:author="Jujia Li" w:date="2025-08-11T21:47:00Z" w16du:dateUtc="2025-08-12T02:47:00Z"/>
                <w:rFonts w:ascii="Times New Roman" w:hAnsi="Times New Roman" w:cs="Times New Roman"/>
                <w:sz w:val="18"/>
                <w:szCs w:val="18"/>
              </w:rPr>
            </w:pPr>
            <w:ins w:id="593" w:author="Jujia Li" w:date="2025-08-11T21:47:00Z" w16du:dateUtc="2025-08-12T02:47:00Z">
              <w:r w:rsidRPr="009B385C">
                <w:rPr>
                  <w:rFonts w:ascii="Times New Roman" w:hAnsi="Times New Roman" w:cs="Times New Roman"/>
                  <w:color w:val="000000"/>
                  <w:sz w:val="18"/>
                  <w:szCs w:val="18"/>
                </w:rPr>
                <w:t>3.03</w:t>
              </w:r>
            </w:ins>
          </w:p>
        </w:tc>
      </w:tr>
      <w:tr w:rsidR="003F2AAB" w:rsidRPr="006A0CE7" w14:paraId="59BA1E54" w14:textId="77777777" w:rsidTr="009B385C">
        <w:trPr>
          <w:trHeight w:val="290"/>
          <w:ins w:id="594" w:author="Jujia Li" w:date="2025-08-11T21:47:00Z"/>
        </w:trPr>
        <w:tc>
          <w:tcPr>
            <w:tcW w:w="808" w:type="pct"/>
            <w:noWrap/>
            <w:vAlign w:val="bottom"/>
            <w:hideMark/>
          </w:tcPr>
          <w:p w14:paraId="7CC280B7" w14:textId="77777777" w:rsidR="003F2AAB" w:rsidRPr="00221F0A" w:rsidRDefault="003F2AAB" w:rsidP="003F2AAB">
            <w:pPr>
              <w:spacing w:after="120" w:line="360" w:lineRule="auto"/>
              <w:contextualSpacing/>
              <w:rPr>
                <w:ins w:id="595" w:author="Jujia Li" w:date="2025-08-11T21:47:00Z" w16du:dateUtc="2025-08-12T02:47:00Z"/>
                <w:rFonts w:ascii="Times New Roman" w:eastAsia="Times New Roman" w:hAnsi="Times New Roman" w:cs="Times New Roman"/>
                <w:color w:val="000000"/>
                <w:kern w:val="0"/>
                <w:sz w:val="18"/>
                <w:szCs w:val="18"/>
                <w14:ligatures w14:val="none"/>
              </w:rPr>
            </w:pPr>
            <w:ins w:id="596" w:author="Jujia Li" w:date="2025-08-11T21:47:00Z" w16du:dateUtc="2025-08-12T02:47:00Z">
              <w:r w:rsidRPr="009B385C">
                <w:rPr>
                  <w:rFonts w:ascii="Times New Roman" w:hAnsi="Times New Roman" w:cs="Times New Roman"/>
                  <w:color w:val="000000"/>
                  <w:sz w:val="18"/>
                  <w:szCs w:val="18"/>
                </w:rPr>
                <w:t>LIMESTONE</w:t>
              </w:r>
            </w:ins>
          </w:p>
        </w:tc>
        <w:tc>
          <w:tcPr>
            <w:tcW w:w="566" w:type="pct"/>
            <w:vAlign w:val="bottom"/>
          </w:tcPr>
          <w:p w14:paraId="4CD0ED95" w14:textId="77777777" w:rsidR="003F2AAB" w:rsidRPr="00221F0A" w:rsidRDefault="003F2AAB" w:rsidP="003F2AAB">
            <w:pPr>
              <w:spacing w:after="120" w:line="360" w:lineRule="auto"/>
              <w:contextualSpacing/>
              <w:jc w:val="right"/>
              <w:rPr>
                <w:ins w:id="597" w:author="Jujia Li" w:date="2025-08-11T21:47:00Z" w16du:dateUtc="2025-08-12T02:47:00Z"/>
                <w:rFonts w:ascii="Times New Roman" w:hAnsi="Times New Roman" w:cs="Times New Roman"/>
                <w:sz w:val="18"/>
                <w:szCs w:val="18"/>
              </w:rPr>
            </w:pPr>
            <w:ins w:id="598" w:author="Jujia Li" w:date="2025-08-11T21:47:00Z" w16du:dateUtc="2025-08-12T02:47:00Z">
              <w:r w:rsidRPr="005E344C">
                <w:rPr>
                  <w:rFonts w:ascii="Times New Roman" w:hAnsi="Times New Roman" w:cs="Times New Roman"/>
                  <w:color w:val="000000"/>
                  <w:sz w:val="18"/>
                  <w:szCs w:val="18"/>
                </w:rPr>
                <w:t>95515.42</w:t>
              </w:r>
            </w:ins>
          </w:p>
        </w:tc>
        <w:tc>
          <w:tcPr>
            <w:tcW w:w="454" w:type="pct"/>
            <w:noWrap/>
            <w:vAlign w:val="bottom"/>
            <w:hideMark/>
          </w:tcPr>
          <w:p w14:paraId="063745C6" w14:textId="5092B5A1" w:rsidR="003F2AAB" w:rsidRPr="00221F0A" w:rsidRDefault="003F2AAB" w:rsidP="003F2AAB">
            <w:pPr>
              <w:spacing w:after="120" w:line="360" w:lineRule="auto"/>
              <w:contextualSpacing/>
              <w:jc w:val="right"/>
              <w:rPr>
                <w:ins w:id="599" w:author="Jujia Li" w:date="2025-08-11T21:47:00Z" w16du:dateUtc="2025-08-12T02:47:00Z"/>
                <w:rFonts w:ascii="Times New Roman" w:eastAsia="Times New Roman" w:hAnsi="Times New Roman" w:cs="Times New Roman"/>
                <w:color w:val="000000"/>
                <w:kern w:val="0"/>
                <w:sz w:val="18"/>
                <w:szCs w:val="18"/>
                <w14:ligatures w14:val="none"/>
              </w:rPr>
            </w:pPr>
            <w:ins w:id="600" w:author="Jujia Li" w:date="2025-08-11T21:47:00Z" w16du:dateUtc="2025-08-12T02:47:00Z">
              <w:r w:rsidRPr="009B385C">
                <w:rPr>
                  <w:rFonts w:ascii="Times New Roman" w:hAnsi="Times New Roman" w:cs="Times New Roman"/>
                  <w:color w:val="000000"/>
                  <w:sz w:val="18"/>
                  <w:szCs w:val="18"/>
                </w:rPr>
                <w:t>57</w:t>
              </w:r>
            </w:ins>
          </w:p>
        </w:tc>
        <w:tc>
          <w:tcPr>
            <w:tcW w:w="308" w:type="pct"/>
            <w:gridSpan w:val="2"/>
            <w:noWrap/>
            <w:vAlign w:val="bottom"/>
            <w:hideMark/>
          </w:tcPr>
          <w:p w14:paraId="117C6BD7" w14:textId="208ED0D3" w:rsidR="003F2AAB" w:rsidRPr="00221F0A" w:rsidRDefault="003F2AAB" w:rsidP="003F2AAB">
            <w:pPr>
              <w:spacing w:after="120" w:line="360" w:lineRule="auto"/>
              <w:contextualSpacing/>
              <w:jc w:val="right"/>
              <w:rPr>
                <w:ins w:id="601" w:author="Jujia Li" w:date="2025-08-11T21:47:00Z" w16du:dateUtc="2025-08-12T02:47:00Z"/>
                <w:rFonts w:ascii="Times New Roman" w:eastAsia="Times New Roman" w:hAnsi="Times New Roman" w:cs="Times New Roman"/>
                <w:color w:val="000000"/>
                <w:kern w:val="0"/>
                <w:sz w:val="18"/>
                <w:szCs w:val="18"/>
                <w14:ligatures w14:val="none"/>
              </w:rPr>
            </w:pPr>
            <w:ins w:id="602" w:author="Jujia Li" w:date="2025-08-11T21:47:00Z" w16du:dateUtc="2025-08-12T02:47:00Z">
              <w:r w:rsidRPr="009B385C">
                <w:rPr>
                  <w:rFonts w:ascii="Times New Roman" w:hAnsi="Times New Roman" w:cs="Times New Roman"/>
                  <w:color w:val="000000"/>
                  <w:sz w:val="18"/>
                  <w:szCs w:val="18"/>
                </w:rPr>
                <w:t>1.68</w:t>
              </w:r>
            </w:ins>
          </w:p>
        </w:tc>
        <w:tc>
          <w:tcPr>
            <w:tcW w:w="380" w:type="pct"/>
            <w:noWrap/>
            <w:vAlign w:val="bottom"/>
            <w:hideMark/>
          </w:tcPr>
          <w:p w14:paraId="6D41BF57" w14:textId="3EA9D66B" w:rsidR="003F2AAB" w:rsidRPr="00221F0A" w:rsidRDefault="003F2AAB" w:rsidP="003F2AAB">
            <w:pPr>
              <w:spacing w:after="120" w:line="360" w:lineRule="auto"/>
              <w:contextualSpacing/>
              <w:jc w:val="right"/>
              <w:rPr>
                <w:ins w:id="603" w:author="Jujia Li" w:date="2025-08-11T21:47:00Z" w16du:dateUtc="2025-08-12T02:47:00Z"/>
                <w:rFonts w:ascii="Times New Roman" w:eastAsia="Times New Roman" w:hAnsi="Times New Roman" w:cs="Times New Roman"/>
                <w:color w:val="000000"/>
                <w:kern w:val="0"/>
                <w:sz w:val="18"/>
                <w:szCs w:val="18"/>
                <w14:ligatures w14:val="none"/>
              </w:rPr>
            </w:pPr>
            <w:ins w:id="604" w:author="Jujia Li" w:date="2025-08-11T21:47:00Z" w16du:dateUtc="2025-08-12T02:47:00Z">
              <w:r w:rsidRPr="009B385C">
                <w:rPr>
                  <w:rFonts w:ascii="Times New Roman" w:hAnsi="Times New Roman" w:cs="Times New Roman"/>
                  <w:color w:val="000000"/>
                  <w:sz w:val="18"/>
                  <w:szCs w:val="18"/>
                </w:rPr>
                <w:t>62</w:t>
              </w:r>
            </w:ins>
          </w:p>
        </w:tc>
        <w:tc>
          <w:tcPr>
            <w:tcW w:w="315" w:type="pct"/>
            <w:gridSpan w:val="2"/>
            <w:noWrap/>
            <w:vAlign w:val="bottom"/>
            <w:hideMark/>
          </w:tcPr>
          <w:p w14:paraId="0E565B34" w14:textId="7E60F999" w:rsidR="003F2AAB" w:rsidRPr="00221F0A" w:rsidRDefault="003F2AAB" w:rsidP="003F2AAB">
            <w:pPr>
              <w:spacing w:after="120" w:line="360" w:lineRule="auto"/>
              <w:contextualSpacing/>
              <w:jc w:val="right"/>
              <w:rPr>
                <w:ins w:id="605" w:author="Jujia Li" w:date="2025-08-11T21:47:00Z" w16du:dateUtc="2025-08-12T02:47:00Z"/>
                <w:rFonts w:ascii="Times New Roman" w:eastAsia="Times New Roman" w:hAnsi="Times New Roman" w:cs="Times New Roman"/>
                <w:color w:val="000000"/>
                <w:kern w:val="0"/>
                <w:sz w:val="18"/>
                <w:szCs w:val="18"/>
                <w14:ligatures w14:val="none"/>
              </w:rPr>
            </w:pPr>
            <w:ins w:id="606" w:author="Jujia Li" w:date="2025-08-11T21:47:00Z" w16du:dateUtc="2025-08-12T02:47:00Z">
              <w:r w:rsidRPr="009B385C">
                <w:rPr>
                  <w:rFonts w:ascii="Times New Roman" w:hAnsi="Times New Roman" w:cs="Times New Roman"/>
                  <w:color w:val="000000"/>
                  <w:sz w:val="18"/>
                  <w:szCs w:val="18"/>
                </w:rPr>
                <w:t>1.8</w:t>
              </w:r>
              <w:r>
                <w:rPr>
                  <w:rFonts w:ascii="Times New Roman" w:hAnsi="Times New Roman" w:cs="Times New Roman"/>
                  <w:color w:val="000000"/>
                  <w:sz w:val="18"/>
                  <w:szCs w:val="18"/>
                </w:rPr>
                <w:t>0</w:t>
              </w:r>
            </w:ins>
          </w:p>
        </w:tc>
        <w:tc>
          <w:tcPr>
            <w:tcW w:w="380" w:type="pct"/>
            <w:noWrap/>
            <w:vAlign w:val="bottom"/>
            <w:hideMark/>
          </w:tcPr>
          <w:p w14:paraId="21F59144" w14:textId="62732C64" w:rsidR="003F2AAB" w:rsidRPr="00221F0A" w:rsidRDefault="003F2AAB" w:rsidP="003F2AAB">
            <w:pPr>
              <w:spacing w:after="120" w:line="360" w:lineRule="auto"/>
              <w:contextualSpacing/>
              <w:jc w:val="right"/>
              <w:rPr>
                <w:ins w:id="607" w:author="Jujia Li" w:date="2025-08-11T21:47:00Z" w16du:dateUtc="2025-08-12T02:47:00Z"/>
                <w:rFonts w:ascii="Times New Roman" w:eastAsia="Times New Roman" w:hAnsi="Times New Roman" w:cs="Times New Roman"/>
                <w:color w:val="000000"/>
                <w:kern w:val="0"/>
                <w:sz w:val="18"/>
                <w:szCs w:val="18"/>
                <w14:ligatures w14:val="none"/>
              </w:rPr>
            </w:pPr>
            <w:ins w:id="608" w:author="Jujia Li" w:date="2025-08-11T21:47:00Z" w16du:dateUtc="2025-08-12T02:47:00Z">
              <w:r w:rsidRPr="009B385C">
                <w:rPr>
                  <w:rFonts w:ascii="Times New Roman" w:hAnsi="Times New Roman" w:cs="Times New Roman"/>
                  <w:color w:val="000000"/>
                  <w:sz w:val="18"/>
                  <w:szCs w:val="18"/>
                </w:rPr>
                <w:t>31</w:t>
              </w:r>
            </w:ins>
          </w:p>
        </w:tc>
        <w:tc>
          <w:tcPr>
            <w:tcW w:w="316" w:type="pct"/>
            <w:gridSpan w:val="2"/>
            <w:noWrap/>
            <w:vAlign w:val="bottom"/>
            <w:hideMark/>
          </w:tcPr>
          <w:p w14:paraId="64D29A18" w14:textId="3E7026B3" w:rsidR="003F2AAB" w:rsidRPr="00221F0A" w:rsidRDefault="003F2AAB" w:rsidP="003F2AAB">
            <w:pPr>
              <w:spacing w:after="120" w:line="360" w:lineRule="auto"/>
              <w:contextualSpacing/>
              <w:jc w:val="right"/>
              <w:rPr>
                <w:ins w:id="609" w:author="Jujia Li" w:date="2025-08-11T21:47:00Z" w16du:dateUtc="2025-08-12T02:47:00Z"/>
                <w:rFonts w:ascii="Times New Roman" w:eastAsia="Times New Roman" w:hAnsi="Times New Roman" w:cs="Times New Roman"/>
                <w:color w:val="000000"/>
                <w:kern w:val="0"/>
                <w:sz w:val="18"/>
                <w:szCs w:val="18"/>
                <w14:ligatures w14:val="none"/>
              </w:rPr>
            </w:pPr>
            <w:ins w:id="610" w:author="Jujia Li" w:date="2025-08-11T21:47:00Z" w16du:dateUtc="2025-08-12T02:47:00Z">
              <w:r w:rsidRPr="009B385C">
                <w:rPr>
                  <w:rFonts w:ascii="Times New Roman" w:hAnsi="Times New Roman" w:cs="Times New Roman"/>
                  <w:color w:val="000000"/>
                  <w:sz w:val="18"/>
                  <w:szCs w:val="18"/>
                </w:rPr>
                <w:t>0.88</w:t>
              </w:r>
            </w:ins>
          </w:p>
        </w:tc>
        <w:tc>
          <w:tcPr>
            <w:tcW w:w="380" w:type="pct"/>
            <w:noWrap/>
            <w:vAlign w:val="bottom"/>
            <w:hideMark/>
          </w:tcPr>
          <w:p w14:paraId="7E6E73FD" w14:textId="056CC8A8" w:rsidR="003F2AAB" w:rsidRPr="00221F0A" w:rsidRDefault="003F2AAB" w:rsidP="003F2AAB">
            <w:pPr>
              <w:spacing w:after="120" w:line="360" w:lineRule="auto"/>
              <w:contextualSpacing/>
              <w:jc w:val="right"/>
              <w:rPr>
                <w:ins w:id="611" w:author="Jujia Li" w:date="2025-08-11T21:47:00Z" w16du:dateUtc="2025-08-12T02:47:00Z"/>
                <w:rFonts w:ascii="Times New Roman" w:eastAsia="Times New Roman" w:hAnsi="Times New Roman" w:cs="Times New Roman"/>
                <w:color w:val="000000"/>
                <w:kern w:val="0"/>
                <w:sz w:val="18"/>
                <w:szCs w:val="18"/>
                <w14:ligatures w14:val="none"/>
              </w:rPr>
            </w:pPr>
            <w:ins w:id="612" w:author="Jujia Li" w:date="2025-08-11T21:47:00Z" w16du:dateUtc="2025-08-12T02:47:00Z">
              <w:r w:rsidRPr="009B385C">
                <w:rPr>
                  <w:rFonts w:ascii="Times New Roman" w:hAnsi="Times New Roman" w:cs="Times New Roman"/>
                  <w:color w:val="000000"/>
                  <w:sz w:val="18"/>
                  <w:szCs w:val="18"/>
                </w:rPr>
                <w:t>35</w:t>
              </w:r>
            </w:ins>
          </w:p>
        </w:tc>
        <w:tc>
          <w:tcPr>
            <w:tcW w:w="321" w:type="pct"/>
            <w:noWrap/>
            <w:vAlign w:val="bottom"/>
            <w:hideMark/>
          </w:tcPr>
          <w:p w14:paraId="6E64B8FA" w14:textId="21AE9DB1" w:rsidR="003F2AAB" w:rsidRPr="00221F0A" w:rsidRDefault="003F2AAB" w:rsidP="003F2AAB">
            <w:pPr>
              <w:spacing w:after="120" w:line="360" w:lineRule="auto"/>
              <w:contextualSpacing/>
              <w:jc w:val="right"/>
              <w:rPr>
                <w:ins w:id="613" w:author="Jujia Li" w:date="2025-08-11T21:47:00Z" w16du:dateUtc="2025-08-12T02:47:00Z"/>
                <w:rFonts w:ascii="Times New Roman" w:eastAsia="Times New Roman" w:hAnsi="Times New Roman" w:cs="Times New Roman"/>
                <w:color w:val="000000"/>
                <w:kern w:val="0"/>
                <w:sz w:val="18"/>
                <w:szCs w:val="18"/>
                <w14:ligatures w14:val="none"/>
              </w:rPr>
            </w:pPr>
            <w:ins w:id="614" w:author="Jujia Li" w:date="2025-08-11T21:47:00Z" w16du:dateUtc="2025-08-12T02:47:00Z">
              <w:r w:rsidRPr="009B385C">
                <w:rPr>
                  <w:rFonts w:ascii="Times New Roman" w:hAnsi="Times New Roman" w:cs="Times New Roman"/>
                  <w:color w:val="000000"/>
                  <w:sz w:val="18"/>
                  <w:szCs w:val="18"/>
                </w:rPr>
                <w:t>0.97</w:t>
              </w:r>
            </w:ins>
          </w:p>
        </w:tc>
        <w:tc>
          <w:tcPr>
            <w:tcW w:w="428" w:type="pct"/>
            <w:noWrap/>
            <w:vAlign w:val="bottom"/>
            <w:hideMark/>
          </w:tcPr>
          <w:p w14:paraId="291949A1" w14:textId="4F26C14F" w:rsidR="003F2AAB" w:rsidRPr="00221F0A" w:rsidRDefault="003F2AAB" w:rsidP="003F2AAB">
            <w:pPr>
              <w:spacing w:after="120" w:line="360" w:lineRule="auto"/>
              <w:contextualSpacing/>
              <w:jc w:val="right"/>
              <w:rPr>
                <w:ins w:id="615" w:author="Jujia Li" w:date="2025-08-11T21:47:00Z" w16du:dateUtc="2025-08-12T02:47:00Z"/>
                <w:rFonts w:ascii="Times New Roman" w:eastAsia="Times New Roman" w:hAnsi="Times New Roman" w:cs="Times New Roman"/>
                <w:color w:val="000000"/>
                <w:kern w:val="0"/>
                <w:sz w:val="18"/>
                <w:szCs w:val="18"/>
                <w14:ligatures w14:val="none"/>
              </w:rPr>
            </w:pPr>
            <w:ins w:id="616" w:author="Jujia Li" w:date="2025-08-11T21:47:00Z" w16du:dateUtc="2025-08-12T02:47:00Z">
              <w:r w:rsidRPr="009B385C">
                <w:rPr>
                  <w:rFonts w:ascii="Times New Roman" w:hAnsi="Times New Roman" w:cs="Times New Roman"/>
                  <w:color w:val="000000"/>
                  <w:sz w:val="18"/>
                  <w:szCs w:val="18"/>
                </w:rPr>
                <w:t>185</w:t>
              </w:r>
            </w:ins>
          </w:p>
        </w:tc>
        <w:tc>
          <w:tcPr>
            <w:tcW w:w="344" w:type="pct"/>
            <w:vAlign w:val="bottom"/>
          </w:tcPr>
          <w:p w14:paraId="4A2A743D" w14:textId="61A1F095" w:rsidR="003F2AAB" w:rsidRPr="00221F0A" w:rsidRDefault="003F2AAB" w:rsidP="003F2AAB">
            <w:pPr>
              <w:spacing w:after="120" w:line="360" w:lineRule="auto"/>
              <w:contextualSpacing/>
              <w:jc w:val="right"/>
              <w:rPr>
                <w:ins w:id="617" w:author="Jujia Li" w:date="2025-08-11T21:47:00Z" w16du:dateUtc="2025-08-12T02:47:00Z"/>
                <w:rFonts w:ascii="Times New Roman" w:hAnsi="Times New Roman" w:cs="Times New Roman"/>
                <w:sz w:val="18"/>
                <w:szCs w:val="18"/>
              </w:rPr>
            </w:pPr>
            <w:ins w:id="618" w:author="Jujia Li" w:date="2025-08-11T21:47:00Z" w16du:dateUtc="2025-08-12T02:47:00Z">
              <w:r w:rsidRPr="009B385C">
                <w:rPr>
                  <w:rFonts w:ascii="Times New Roman" w:hAnsi="Times New Roman" w:cs="Times New Roman"/>
                  <w:color w:val="000000"/>
                  <w:sz w:val="18"/>
                  <w:szCs w:val="18"/>
                </w:rPr>
                <w:t>1.33</w:t>
              </w:r>
            </w:ins>
          </w:p>
        </w:tc>
      </w:tr>
      <w:tr w:rsidR="003F2AAB" w:rsidRPr="006A0CE7" w14:paraId="68BB68B6" w14:textId="77777777" w:rsidTr="009B385C">
        <w:trPr>
          <w:trHeight w:val="290"/>
          <w:ins w:id="619" w:author="Jujia Li" w:date="2025-08-11T21:47:00Z"/>
        </w:trPr>
        <w:tc>
          <w:tcPr>
            <w:tcW w:w="808" w:type="pct"/>
            <w:noWrap/>
            <w:vAlign w:val="bottom"/>
            <w:hideMark/>
          </w:tcPr>
          <w:p w14:paraId="542A5202" w14:textId="77777777" w:rsidR="003F2AAB" w:rsidRPr="00221F0A" w:rsidRDefault="003F2AAB" w:rsidP="003F2AAB">
            <w:pPr>
              <w:spacing w:after="120" w:line="360" w:lineRule="auto"/>
              <w:contextualSpacing/>
              <w:rPr>
                <w:ins w:id="620" w:author="Jujia Li" w:date="2025-08-11T21:47:00Z" w16du:dateUtc="2025-08-12T02:47:00Z"/>
                <w:rFonts w:ascii="Times New Roman" w:eastAsia="Times New Roman" w:hAnsi="Times New Roman" w:cs="Times New Roman"/>
                <w:color w:val="000000"/>
                <w:kern w:val="0"/>
                <w:sz w:val="18"/>
                <w:szCs w:val="18"/>
                <w14:ligatures w14:val="none"/>
              </w:rPr>
            </w:pPr>
            <w:ins w:id="621" w:author="Jujia Li" w:date="2025-08-11T21:47:00Z" w16du:dateUtc="2025-08-12T02:47:00Z">
              <w:r w:rsidRPr="009B385C">
                <w:rPr>
                  <w:rFonts w:ascii="Times New Roman" w:hAnsi="Times New Roman" w:cs="Times New Roman"/>
                  <w:color w:val="000000"/>
                  <w:sz w:val="18"/>
                  <w:szCs w:val="18"/>
                </w:rPr>
                <w:t>MADISON</w:t>
              </w:r>
            </w:ins>
          </w:p>
        </w:tc>
        <w:tc>
          <w:tcPr>
            <w:tcW w:w="566" w:type="pct"/>
            <w:vAlign w:val="bottom"/>
          </w:tcPr>
          <w:p w14:paraId="7698FA3A" w14:textId="77777777" w:rsidR="003F2AAB" w:rsidRPr="00221F0A" w:rsidRDefault="003F2AAB" w:rsidP="003F2AAB">
            <w:pPr>
              <w:spacing w:after="120" w:line="360" w:lineRule="auto"/>
              <w:contextualSpacing/>
              <w:jc w:val="right"/>
              <w:rPr>
                <w:ins w:id="622" w:author="Jujia Li" w:date="2025-08-11T21:47:00Z" w16du:dateUtc="2025-08-12T02:47:00Z"/>
                <w:rFonts w:ascii="Times New Roman" w:hAnsi="Times New Roman" w:cs="Times New Roman"/>
                <w:sz w:val="18"/>
                <w:szCs w:val="18"/>
              </w:rPr>
            </w:pPr>
            <w:ins w:id="623" w:author="Jujia Li" w:date="2025-08-11T21:47:00Z" w16du:dateUtc="2025-08-12T02:47:00Z">
              <w:r w:rsidRPr="005E344C">
                <w:rPr>
                  <w:rFonts w:ascii="Times New Roman" w:hAnsi="Times New Roman" w:cs="Times New Roman"/>
                  <w:color w:val="000000"/>
                  <w:sz w:val="18"/>
                  <w:szCs w:val="18"/>
                </w:rPr>
                <w:t>364595.61</w:t>
              </w:r>
            </w:ins>
          </w:p>
        </w:tc>
        <w:tc>
          <w:tcPr>
            <w:tcW w:w="454" w:type="pct"/>
            <w:noWrap/>
            <w:vAlign w:val="bottom"/>
            <w:hideMark/>
          </w:tcPr>
          <w:p w14:paraId="65C48BAA" w14:textId="79527E5A" w:rsidR="003F2AAB" w:rsidRPr="00221F0A" w:rsidRDefault="003F2AAB" w:rsidP="003F2AAB">
            <w:pPr>
              <w:spacing w:after="120" w:line="360" w:lineRule="auto"/>
              <w:contextualSpacing/>
              <w:jc w:val="right"/>
              <w:rPr>
                <w:ins w:id="624" w:author="Jujia Li" w:date="2025-08-11T21:47:00Z" w16du:dateUtc="2025-08-12T02:47:00Z"/>
                <w:rFonts w:ascii="Times New Roman" w:eastAsia="Times New Roman" w:hAnsi="Times New Roman" w:cs="Times New Roman"/>
                <w:color w:val="000000"/>
                <w:kern w:val="0"/>
                <w:sz w:val="18"/>
                <w:szCs w:val="18"/>
                <w14:ligatures w14:val="none"/>
              </w:rPr>
            </w:pPr>
            <w:ins w:id="625" w:author="Jujia Li" w:date="2025-08-11T21:47:00Z" w16du:dateUtc="2025-08-12T02:47:00Z">
              <w:r w:rsidRPr="009B385C">
                <w:rPr>
                  <w:rFonts w:ascii="Times New Roman" w:hAnsi="Times New Roman" w:cs="Times New Roman"/>
                  <w:color w:val="000000"/>
                  <w:sz w:val="18"/>
                  <w:szCs w:val="18"/>
                </w:rPr>
                <w:t>302</w:t>
              </w:r>
            </w:ins>
          </w:p>
        </w:tc>
        <w:tc>
          <w:tcPr>
            <w:tcW w:w="308" w:type="pct"/>
            <w:gridSpan w:val="2"/>
            <w:noWrap/>
            <w:vAlign w:val="bottom"/>
            <w:hideMark/>
          </w:tcPr>
          <w:p w14:paraId="402ED7B1" w14:textId="0D7CDDD2" w:rsidR="003F2AAB" w:rsidRPr="00221F0A" w:rsidRDefault="003F2AAB" w:rsidP="003F2AAB">
            <w:pPr>
              <w:spacing w:after="120" w:line="360" w:lineRule="auto"/>
              <w:contextualSpacing/>
              <w:jc w:val="right"/>
              <w:rPr>
                <w:ins w:id="626" w:author="Jujia Li" w:date="2025-08-11T21:47:00Z" w16du:dateUtc="2025-08-12T02:47:00Z"/>
                <w:rFonts w:ascii="Times New Roman" w:eastAsia="Times New Roman" w:hAnsi="Times New Roman" w:cs="Times New Roman"/>
                <w:color w:val="000000"/>
                <w:kern w:val="0"/>
                <w:sz w:val="18"/>
                <w:szCs w:val="18"/>
                <w14:ligatures w14:val="none"/>
              </w:rPr>
            </w:pPr>
            <w:ins w:id="627" w:author="Jujia Li" w:date="2025-08-11T21:47:00Z" w16du:dateUtc="2025-08-12T02:47:00Z">
              <w:r w:rsidRPr="009B385C">
                <w:rPr>
                  <w:rFonts w:ascii="Times New Roman" w:hAnsi="Times New Roman" w:cs="Times New Roman"/>
                  <w:color w:val="000000"/>
                  <w:sz w:val="18"/>
                  <w:szCs w:val="18"/>
                </w:rPr>
                <w:t>2.31</w:t>
              </w:r>
            </w:ins>
          </w:p>
        </w:tc>
        <w:tc>
          <w:tcPr>
            <w:tcW w:w="380" w:type="pct"/>
            <w:noWrap/>
            <w:vAlign w:val="bottom"/>
            <w:hideMark/>
          </w:tcPr>
          <w:p w14:paraId="60158075" w14:textId="30436677" w:rsidR="003F2AAB" w:rsidRPr="00221F0A" w:rsidRDefault="003F2AAB" w:rsidP="003F2AAB">
            <w:pPr>
              <w:spacing w:after="120" w:line="360" w:lineRule="auto"/>
              <w:contextualSpacing/>
              <w:jc w:val="right"/>
              <w:rPr>
                <w:ins w:id="628" w:author="Jujia Li" w:date="2025-08-11T21:47:00Z" w16du:dateUtc="2025-08-12T02:47:00Z"/>
                <w:rFonts w:ascii="Times New Roman" w:eastAsia="Times New Roman" w:hAnsi="Times New Roman" w:cs="Times New Roman"/>
                <w:color w:val="000000"/>
                <w:kern w:val="0"/>
                <w:sz w:val="18"/>
                <w:szCs w:val="18"/>
                <w14:ligatures w14:val="none"/>
              </w:rPr>
            </w:pPr>
            <w:ins w:id="629" w:author="Jujia Li" w:date="2025-08-11T21:47:00Z" w16du:dateUtc="2025-08-12T02:47:00Z">
              <w:r w:rsidRPr="009B385C">
                <w:rPr>
                  <w:rFonts w:ascii="Times New Roman" w:hAnsi="Times New Roman" w:cs="Times New Roman"/>
                  <w:color w:val="000000"/>
                  <w:sz w:val="18"/>
                  <w:szCs w:val="18"/>
                </w:rPr>
                <w:t>471</w:t>
              </w:r>
            </w:ins>
          </w:p>
        </w:tc>
        <w:tc>
          <w:tcPr>
            <w:tcW w:w="315" w:type="pct"/>
            <w:gridSpan w:val="2"/>
            <w:noWrap/>
            <w:vAlign w:val="bottom"/>
            <w:hideMark/>
          </w:tcPr>
          <w:p w14:paraId="33EDFC92" w14:textId="421807DA" w:rsidR="003F2AAB" w:rsidRPr="00221F0A" w:rsidRDefault="003F2AAB" w:rsidP="003F2AAB">
            <w:pPr>
              <w:spacing w:after="120" w:line="360" w:lineRule="auto"/>
              <w:contextualSpacing/>
              <w:jc w:val="right"/>
              <w:rPr>
                <w:ins w:id="630" w:author="Jujia Li" w:date="2025-08-11T21:47:00Z" w16du:dateUtc="2025-08-12T02:47:00Z"/>
                <w:rFonts w:ascii="Times New Roman" w:eastAsia="Times New Roman" w:hAnsi="Times New Roman" w:cs="Times New Roman"/>
                <w:color w:val="000000"/>
                <w:kern w:val="0"/>
                <w:sz w:val="18"/>
                <w:szCs w:val="18"/>
                <w14:ligatures w14:val="none"/>
              </w:rPr>
            </w:pPr>
            <w:ins w:id="631" w:author="Jujia Li" w:date="2025-08-11T21:47:00Z" w16du:dateUtc="2025-08-12T02:47:00Z">
              <w:r w:rsidRPr="009B385C">
                <w:rPr>
                  <w:rFonts w:ascii="Times New Roman" w:hAnsi="Times New Roman" w:cs="Times New Roman"/>
                  <w:color w:val="000000"/>
                  <w:sz w:val="18"/>
                  <w:szCs w:val="18"/>
                </w:rPr>
                <w:t>3.57</w:t>
              </w:r>
            </w:ins>
          </w:p>
        </w:tc>
        <w:tc>
          <w:tcPr>
            <w:tcW w:w="380" w:type="pct"/>
            <w:noWrap/>
            <w:vAlign w:val="bottom"/>
            <w:hideMark/>
          </w:tcPr>
          <w:p w14:paraId="4BFF2E60" w14:textId="180A732F" w:rsidR="003F2AAB" w:rsidRPr="00221F0A" w:rsidRDefault="003F2AAB" w:rsidP="003F2AAB">
            <w:pPr>
              <w:spacing w:after="120" w:line="360" w:lineRule="auto"/>
              <w:contextualSpacing/>
              <w:jc w:val="right"/>
              <w:rPr>
                <w:ins w:id="632" w:author="Jujia Li" w:date="2025-08-11T21:47:00Z" w16du:dateUtc="2025-08-12T02:47:00Z"/>
                <w:rFonts w:ascii="Times New Roman" w:eastAsia="Times New Roman" w:hAnsi="Times New Roman" w:cs="Times New Roman"/>
                <w:color w:val="000000"/>
                <w:kern w:val="0"/>
                <w:sz w:val="18"/>
                <w:szCs w:val="18"/>
                <w14:ligatures w14:val="none"/>
              </w:rPr>
            </w:pPr>
            <w:ins w:id="633" w:author="Jujia Li" w:date="2025-08-11T21:47:00Z" w16du:dateUtc="2025-08-12T02:47:00Z">
              <w:r w:rsidRPr="009B385C">
                <w:rPr>
                  <w:rFonts w:ascii="Times New Roman" w:hAnsi="Times New Roman" w:cs="Times New Roman"/>
                  <w:color w:val="000000"/>
                  <w:sz w:val="18"/>
                  <w:szCs w:val="18"/>
                </w:rPr>
                <w:t>279</w:t>
              </w:r>
            </w:ins>
          </w:p>
        </w:tc>
        <w:tc>
          <w:tcPr>
            <w:tcW w:w="316" w:type="pct"/>
            <w:gridSpan w:val="2"/>
            <w:noWrap/>
            <w:vAlign w:val="bottom"/>
            <w:hideMark/>
          </w:tcPr>
          <w:p w14:paraId="17A301B4" w14:textId="46BC5FF1" w:rsidR="003F2AAB" w:rsidRPr="00221F0A" w:rsidRDefault="003F2AAB" w:rsidP="003F2AAB">
            <w:pPr>
              <w:spacing w:after="120" w:line="360" w:lineRule="auto"/>
              <w:contextualSpacing/>
              <w:jc w:val="right"/>
              <w:rPr>
                <w:ins w:id="634" w:author="Jujia Li" w:date="2025-08-11T21:47:00Z" w16du:dateUtc="2025-08-12T02:47:00Z"/>
                <w:rFonts w:ascii="Times New Roman" w:eastAsia="Times New Roman" w:hAnsi="Times New Roman" w:cs="Times New Roman"/>
                <w:color w:val="000000"/>
                <w:kern w:val="0"/>
                <w:sz w:val="18"/>
                <w:szCs w:val="18"/>
                <w14:ligatures w14:val="none"/>
              </w:rPr>
            </w:pPr>
            <w:ins w:id="635" w:author="Jujia Li" w:date="2025-08-11T21:47:00Z" w16du:dateUtc="2025-08-12T02:47:00Z">
              <w:r w:rsidRPr="009B385C">
                <w:rPr>
                  <w:rFonts w:ascii="Times New Roman" w:hAnsi="Times New Roman" w:cs="Times New Roman"/>
                  <w:color w:val="000000"/>
                  <w:sz w:val="18"/>
                  <w:szCs w:val="18"/>
                </w:rPr>
                <w:t>2.08</w:t>
              </w:r>
            </w:ins>
          </w:p>
        </w:tc>
        <w:tc>
          <w:tcPr>
            <w:tcW w:w="380" w:type="pct"/>
            <w:noWrap/>
            <w:vAlign w:val="bottom"/>
            <w:hideMark/>
          </w:tcPr>
          <w:p w14:paraId="63850E49" w14:textId="3E5117B9" w:rsidR="003F2AAB" w:rsidRPr="00221F0A" w:rsidRDefault="003F2AAB" w:rsidP="003F2AAB">
            <w:pPr>
              <w:spacing w:after="120" w:line="360" w:lineRule="auto"/>
              <w:contextualSpacing/>
              <w:jc w:val="right"/>
              <w:rPr>
                <w:ins w:id="636" w:author="Jujia Li" w:date="2025-08-11T21:47:00Z" w16du:dateUtc="2025-08-12T02:47:00Z"/>
                <w:rFonts w:ascii="Times New Roman" w:eastAsia="Times New Roman" w:hAnsi="Times New Roman" w:cs="Times New Roman"/>
                <w:color w:val="000000"/>
                <w:kern w:val="0"/>
                <w:sz w:val="18"/>
                <w:szCs w:val="18"/>
                <w14:ligatures w14:val="none"/>
              </w:rPr>
            </w:pPr>
            <w:ins w:id="637" w:author="Jujia Li" w:date="2025-08-11T21:47:00Z" w16du:dateUtc="2025-08-12T02:47:00Z">
              <w:r w:rsidRPr="009B385C">
                <w:rPr>
                  <w:rFonts w:ascii="Times New Roman" w:hAnsi="Times New Roman" w:cs="Times New Roman"/>
                  <w:color w:val="000000"/>
                  <w:sz w:val="18"/>
                  <w:szCs w:val="18"/>
                </w:rPr>
                <w:t>118</w:t>
              </w:r>
            </w:ins>
          </w:p>
        </w:tc>
        <w:tc>
          <w:tcPr>
            <w:tcW w:w="321" w:type="pct"/>
            <w:noWrap/>
            <w:vAlign w:val="bottom"/>
            <w:hideMark/>
          </w:tcPr>
          <w:p w14:paraId="0281F3B2" w14:textId="73EACC87" w:rsidR="003F2AAB" w:rsidRPr="00221F0A" w:rsidRDefault="003F2AAB" w:rsidP="003F2AAB">
            <w:pPr>
              <w:spacing w:after="120" w:line="360" w:lineRule="auto"/>
              <w:contextualSpacing/>
              <w:jc w:val="right"/>
              <w:rPr>
                <w:ins w:id="638" w:author="Jujia Li" w:date="2025-08-11T21:47:00Z" w16du:dateUtc="2025-08-12T02:47:00Z"/>
                <w:rFonts w:ascii="Times New Roman" w:eastAsia="Times New Roman" w:hAnsi="Times New Roman" w:cs="Times New Roman"/>
                <w:color w:val="000000"/>
                <w:kern w:val="0"/>
                <w:sz w:val="18"/>
                <w:szCs w:val="18"/>
                <w14:ligatures w14:val="none"/>
              </w:rPr>
            </w:pPr>
            <w:ins w:id="639" w:author="Jujia Li" w:date="2025-08-11T21:47:00Z" w16du:dateUtc="2025-08-12T02:47:00Z">
              <w:r w:rsidRPr="009B385C">
                <w:rPr>
                  <w:rFonts w:ascii="Times New Roman" w:hAnsi="Times New Roman" w:cs="Times New Roman"/>
                  <w:color w:val="000000"/>
                  <w:sz w:val="18"/>
                  <w:szCs w:val="18"/>
                </w:rPr>
                <w:t>0.87</w:t>
              </w:r>
            </w:ins>
          </w:p>
        </w:tc>
        <w:tc>
          <w:tcPr>
            <w:tcW w:w="428" w:type="pct"/>
            <w:noWrap/>
            <w:vAlign w:val="bottom"/>
            <w:hideMark/>
          </w:tcPr>
          <w:p w14:paraId="4E6E99BA" w14:textId="737C6DAB" w:rsidR="003F2AAB" w:rsidRPr="00221F0A" w:rsidRDefault="003F2AAB" w:rsidP="003F2AAB">
            <w:pPr>
              <w:spacing w:after="120" w:line="360" w:lineRule="auto"/>
              <w:contextualSpacing/>
              <w:jc w:val="right"/>
              <w:rPr>
                <w:ins w:id="640" w:author="Jujia Li" w:date="2025-08-11T21:47:00Z" w16du:dateUtc="2025-08-12T02:47:00Z"/>
                <w:rFonts w:ascii="Times New Roman" w:eastAsia="Times New Roman" w:hAnsi="Times New Roman" w:cs="Times New Roman"/>
                <w:color w:val="000000"/>
                <w:kern w:val="0"/>
                <w:sz w:val="18"/>
                <w:szCs w:val="18"/>
                <w14:ligatures w14:val="none"/>
              </w:rPr>
            </w:pPr>
            <w:ins w:id="641" w:author="Jujia Li" w:date="2025-08-11T21:47:00Z" w16du:dateUtc="2025-08-12T02:47:00Z">
              <w:r w:rsidRPr="009B385C">
                <w:rPr>
                  <w:rFonts w:ascii="Times New Roman" w:hAnsi="Times New Roman" w:cs="Times New Roman"/>
                  <w:color w:val="000000"/>
                  <w:sz w:val="18"/>
                  <w:szCs w:val="18"/>
                </w:rPr>
                <w:t>1170</w:t>
              </w:r>
            </w:ins>
          </w:p>
        </w:tc>
        <w:tc>
          <w:tcPr>
            <w:tcW w:w="344" w:type="pct"/>
            <w:vAlign w:val="bottom"/>
          </w:tcPr>
          <w:p w14:paraId="040C58E8" w14:textId="0D1DB8BB" w:rsidR="003F2AAB" w:rsidRPr="00221F0A" w:rsidRDefault="003F2AAB" w:rsidP="003F2AAB">
            <w:pPr>
              <w:spacing w:after="120" w:line="360" w:lineRule="auto"/>
              <w:contextualSpacing/>
              <w:jc w:val="right"/>
              <w:rPr>
                <w:ins w:id="642" w:author="Jujia Li" w:date="2025-08-11T21:47:00Z" w16du:dateUtc="2025-08-12T02:47:00Z"/>
                <w:rFonts w:ascii="Times New Roman" w:hAnsi="Times New Roman" w:cs="Times New Roman"/>
                <w:sz w:val="18"/>
                <w:szCs w:val="18"/>
              </w:rPr>
            </w:pPr>
            <w:ins w:id="643" w:author="Jujia Li" w:date="2025-08-11T21:47:00Z" w16du:dateUtc="2025-08-12T02:47:00Z">
              <w:r w:rsidRPr="009B385C">
                <w:rPr>
                  <w:rFonts w:ascii="Times New Roman" w:hAnsi="Times New Roman" w:cs="Times New Roman"/>
                  <w:color w:val="000000"/>
                  <w:sz w:val="18"/>
                  <w:szCs w:val="18"/>
                </w:rPr>
                <w:t>2.21</w:t>
              </w:r>
            </w:ins>
          </w:p>
        </w:tc>
      </w:tr>
      <w:tr w:rsidR="003F2AAB" w:rsidRPr="006A0CE7" w14:paraId="787BF8D1" w14:textId="77777777" w:rsidTr="009B385C">
        <w:trPr>
          <w:trHeight w:val="290"/>
          <w:ins w:id="644" w:author="Jujia Li" w:date="2025-08-11T21:47:00Z"/>
        </w:trPr>
        <w:tc>
          <w:tcPr>
            <w:tcW w:w="808" w:type="pct"/>
            <w:noWrap/>
            <w:vAlign w:val="bottom"/>
            <w:hideMark/>
          </w:tcPr>
          <w:p w14:paraId="78AD034D" w14:textId="77777777" w:rsidR="003F2AAB" w:rsidRPr="00221F0A" w:rsidRDefault="003F2AAB" w:rsidP="003F2AAB">
            <w:pPr>
              <w:spacing w:after="120" w:line="360" w:lineRule="auto"/>
              <w:contextualSpacing/>
              <w:rPr>
                <w:ins w:id="645" w:author="Jujia Li" w:date="2025-08-11T21:47:00Z" w16du:dateUtc="2025-08-12T02:47:00Z"/>
                <w:rFonts w:ascii="Times New Roman" w:eastAsia="Times New Roman" w:hAnsi="Times New Roman" w:cs="Times New Roman"/>
                <w:color w:val="000000"/>
                <w:kern w:val="0"/>
                <w:sz w:val="18"/>
                <w:szCs w:val="18"/>
                <w14:ligatures w14:val="none"/>
              </w:rPr>
            </w:pPr>
            <w:ins w:id="646" w:author="Jujia Li" w:date="2025-08-11T21:47:00Z" w16du:dateUtc="2025-08-12T02:47:00Z">
              <w:r w:rsidRPr="009B385C">
                <w:rPr>
                  <w:rFonts w:ascii="Times New Roman" w:hAnsi="Times New Roman" w:cs="Times New Roman"/>
                  <w:color w:val="000000"/>
                  <w:sz w:val="18"/>
                  <w:szCs w:val="18"/>
                </w:rPr>
                <w:t>MARION</w:t>
              </w:r>
            </w:ins>
          </w:p>
        </w:tc>
        <w:tc>
          <w:tcPr>
            <w:tcW w:w="566" w:type="pct"/>
            <w:vAlign w:val="bottom"/>
          </w:tcPr>
          <w:p w14:paraId="2064A479" w14:textId="77777777" w:rsidR="003F2AAB" w:rsidRPr="00221F0A" w:rsidRDefault="003F2AAB" w:rsidP="003F2AAB">
            <w:pPr>
              <w:spacing w:after="120" w:line="360" w:lineRule="auto"/>
              <w:contextualSpacing/>
              <w:jc w:val="right"/>
              <w:rPr>
                <w:ins w:id="647" w:author="Jujia Li" w:date="2025-08-11T21:47:00Z" w16du:dateUtc="2025-08-12T02:47:00Z"/>
                <w:rFonts w:ascii="Times New Roman" w:hAnsi="Times New Roman" w:cs="Times New Roman"/>
                <w:sz w:val="18"/>
                <w:szCs w:val="18"/>
              </w:rPr>
            </w:pPr>
            <w:ins w:id="648" w:author="Jujia Li" w:date="2025-08-11T21:47:00Z" w16du:dateUtc="2025-08-12T02:47:00Z">
              <w:r w:rsidRPr="005E344C">
                <w:rPr>
                  <w:rFonts w:ascii="Times New Roman" w:hAnsi="Times New Roman" w:cs="Times New Roman"/>
                  <w:color w:val="000000"/>
                  <w:sz w:val="18"/>
                  <w:szCs w:val="18"/>
                </w:rPr>
                <w:t>29802.86</w:t>
              </w:r>
            </w:ins>
          </w:p>
        </w:tc>
        <w:tc>
          <w:tcPr>
            <w:tcW w:w="454" w:type="pct"/>
            <w:noWrap/>
            <w:vAlign w:val="bottom"/>
            <w:hideMark/>
          </w:tcPr>
          <w:p w14:paraId="50068767" w14:textId="0BC74116" w:rsidR="003F2AAB" w:rsidRPr="00221F0A" w:rsidRDefault="003F2AAB" w:rsidP="003F2AAB">
            <w:pPr>
              <w:spacing w:after="120" w:line="360" w:lineRule="auto"/>
              <w:contextualSpacing/>
              <w:jc w:val="right"/>
              <w:rPr>
                <w:ins w:id="649" w:author="Jujia Li" w:date="2025-08-11T21:47:00Z" w16du:dateUtc="2025-08-12T02:47:00Z"/>
                <w:rFonts w:ascii="Times New Roman" w:eastAsia="Times New Roman" w:hAnsi="Times New Roman" w:cs="Times New Roman"/>
                <w:color w:val="000000"/>
                <w:kern w:val="0"/>
                <w:sz w:val="18"/>
                <w:szCs w:val="18"/>
                <w14:ligatures w14:val="none"/>
              </w:rPr>
            </w:pPr>
            <w:ins w:id="650" w:author="Jujia Li" w:date="2025-08-11T21:47:00Z" w16du:dateUtc="2025-08-12T02:47:00Z">
              <w:r w:rsidRPr="009B385C">
                <w:rPr>
                  <w:rFonts w:ascii="Times New Roman" w:hAnsi="Times New Roman" w:cs="Times New Roman"/>
                  <w:color w:val="000000"/>
                  <w:sz w:val="18"/>
                  <w:szCs w:val="18"/>
                </w:rPr>
                <w:t>17</w:t>
              </w:r>
            </w:ins>
          </w:p>
        </w:tc>
        <w:tc>
          <w:tcPr>
            <w:tcW w:w="308" w:type="pct"/>
            <w:gridSpan w:val="2"/>
            <w:noWrap/>
            <w:vAlign w:val="bottom"/>
            <w:hideMark/>
          </w:tcPr>
          <w:p w14:paraId="25856545" w14:textId="26FB7301" w:rsidR="003F2AAB" w:rsidRPr="00221F0A" w:rsidRDefault="003F2AAB" w:rsidP="003F2AAB">
            <w:pPr>
              <w:spacing w:after="120" w:line="360" w:lineRule="auto"/>
              <w:contextualSpacing/>
              <w:jc w:val="right"/>
              <w:rPr>
                <w:ins w:id="651" w:author="Jujia Li" w:date="2025-08-11T21:47:00Z" w16du:dateUtc="2025-08-12T02:47:00Z"/>
                <w:rFonts w:ascii="Times New Roman" w:eastAsia="Times New Roman" w:hAnsi="Times New Roman" w:cs="Times New Roman"/>
                <w:color w:val="000000"/>
                <w:kern w:val="0"/>
                <w:sz w:val="18"/>
                <w:szCs w:val="18"/>
                <w14:ligatures w14:val="none"/>
              </w:rPr>
            </w:pPr>
            <w:ins w:id="652" w:author="Jujia Li" w:date="2025-08-11T21:47:00Z" w16du:dateUtc="2025-08-12T02:47:00Z">
              <w:r w:rsidRPr="009B385C">
                <w:rPr>
                  <w:rFonts w:ascii="Times New Roman" w:hAnsi="Times New Roman" w:cs="Times New Roman"/>
                  <w:color w:val="000000"/>
                  <w:sz w:val="18"/>
                  <w:szCs w:val="18"/>
                </w:rPr>
                <w:t>1.55</w:t>
              </w:r>
            </w:ins>
          </w:p>
        </w:tc>
        <w:tc>
          <w:tcPr>
            <w:tcW w:w="380" w:type="pct"/>
            <w:noWrap/>
            <w:vAlign w:val="bottom"/>
            <w:hideMark/>
          </w:tcPr>
          <w:p w14:paraId="098ABC4C" w14:textId="657E9176" w:rsidR="003F2AAB" w:rsidRPr="00221F0A" w:rsidRDefault="003F2AAB" w:rsidP="003F2AAB">
            <w:pPr>
              <w:spacing w:after="120" w:line="360" w:lineRule="auto"/>
              <w:contextualSpacing/>
              <w:jc w:val="right"/>
              <w:rPr>
                <w:ins w:id="653" w:author="Jujia Li" w:date="2025-08-11T21:47:00Z" w16du:dateUtc="2025-08-12T02:47:00Z"/>
                <w:rFonts w:ascii="Times New Roman" w:eastAsia="Times New Roman" w:hAnsi="Times New Roman" w:cs="Times New Roman"/>
                <w:color w:val="000000"/>
                <w:kern w:val="0"/>
                <w:sz w:val="18"/>
                <w:szCs w:val="18"/>
                <w14:ligatures w14:val="none"/>
              </w:rPr>
            </w:pPr>
            <w:ins w:id="654" w:author="Jujia Li" w:date="2025-08-11T21:47:00Z" w16du:dateUtc="2025-08-12T02:47:00Z">
              <w:r w:rsidRPr="009B385C">
                <w:rPr>
                  <w:rFonts w:ascii="Times New Roman" w:hAnsi="Times New Roman" w:cs="Times New Roman"/>
                  <w:color w:val="000000"/>
                  <w:sz w:val="18"/>
                  <w:szCs w:val="18"/>
                </w:rPr>
                <w:t>23</w:t>
              </w:r>
            </w:ins>
          </w:p>
        </w:tc>
        <w:tc>
          <w:tcPr>
            <w:tcW w:w="315" w:type="pct"/>
            <w:gridSpan w:val="2"/>
            <w:noWrap/>
            <w:vAlign w:val="bottom"/>
            <w:hideMark/>
          </w:tcPr>
          <w:p w14:paraId="2A6653E0" w14:textId="526B3DEB" w:rsidR="003F2AAB" w:rsidRPr="00221F0A" w:rsidRDefault="003F2AAB" w:rsidP="003F2AAB">
            <w:pPr>
              <w:spacing w:after="120" w:line="360" w:lineRule="auto"/>
              <w:contextualSpacing/>
              <w:jc w:val="right"/>
              <w:rPr>
                <w:ins w:id="655" w:author="Jujia Li" w:date="2025-08-11T21:47:00Z" w16du:dateUtc="2025-08-12T02:47:00Z"/>
                <w:rFonts w:ascii="Times New Roman" w:eastAsia="Times New Roman" w:hAnsi="Times New Roman" w:cs="Times New Roman"/>
                <w:color w:val="000000"/>
                <w:kern w:val="0"/>
                <w:sz w:val="18"/>
                <w:szCs w:val="18"/>
                <w14:ligatures w14:val="none"/>
              </w:rPr>
            </w:pPr>
            <w:ins w:id="656" w:author="Jujia Li" w:date="2025-08-11T21:47:00Z" w16du:dateUtc="2025-08-12T02:47:00Z">
              <w:r w:rsidRPr="009B385C">
                <w:rPr>
                  <w:rFonts w:ascii="Times New Roman" w:hAnsi="Times New Roman" w:cs="Times New Roman"/>
                  <w:color w:val="000000"/>
                  <w:sz w:val="18"/>
                  <w:szCs w:val="18"/>
                </w:rPr>
                <w:t>2.12</w:t>
              </w:r>
            </w:ins>
          </w:p>
        </w:tc>
        <w:tc>
          <w:tcPr>
            <w:tcW w:w="380" w:type="pct"/>
            <w:noWrap/>
            <w:vAlign w:val="bottom"/>
            <w:hideMark/>
          </w:tcPr>
          <w:p w14:paraId="32AC8EEB" w14:textId="0574E276" w:rsidR="003F2AAB" w:rsidRPr="00221F0A" w:rsidRDefault="003F2AAB" w:rsidP="003F2AAB">
            <w:pPr>
              <w:spacing w:after="120" w:line="360" w:lineRule="auto"/>
              <w:contextualSpacing/>
              <w:jc w:val="right"/>
              <w:rPr>
                <w:ins w:id="657" w:author="Jujia Li" w:date="2025-08-11T21:47:00Z" w16du:dateUtc="2025-08-12T02:47:00Z"/>
                <w:rFonts w:ascii="Times New Roman" w:eastAsia="Times New Roman" w:hAnsi="Times New Roman" w:cs="Times New Roman"/>
                <w:color w:val="000000"/>
                <w:kern w:val="0"/>
                <w:sz w:val="18"/>
                <w:szCs w:val="18"/>
                <w14:ligatures w14:val="none"/>
              </w:rPr>
            </w:pPr>
            <w:ins w:id="658" w:author="Jujia Li" w:date="2025-08-11T21:47:00Z" w16du:dateUtc="2025-08-12T02:47:00Z">
              <w:r w:rsidRPr="009B385C">
                <w:rPr>
                  <w:rFonts w:ascii="Times New Roman" w:hAnsi="Times New Roman" w:cs="Times New Roman"/>
                  <w:color w:val="000000"/>
                  <w:sz w:val="18"/>
                  <w:szCs w:val="18"/>
                </w:rPr>
                <w:t>28</w:t>
              </w:r>
            </w:ins>
          </w:p>
        </w:tc>
        <w:tc>
          <w:tcPr>
            <w:tcW w:w="316" w:type="pct"/>
            <w:gridSpan w:val="2"/>
            <w:noWrap/>
            <w:vAlign w:val="bottom"/>
            <w:hideMark/>
          </w:tcPr>
          <w:p w14:paraId="20F39F58" w14:textId="2B6B7554" w:rsidR="003F2AAB" w:rsidRPr="00221F0A" w:rsidRDefault="003F2AAB" w:rsidP="003F2AAB">
            <w:pPr>
              <w:spacing w:after="120" w:line="360" w:lineRule="auto"/>
              <w:contextualSpacing/>
              <w:jc w:val="right"/>
              <w:rPr>
                <w:ins w:id="659" w:author="Jujia Li" w:date="2025-08-11T21:47:00Z" w16du:dateUtc="2025-08-12T02:47:00Z"/>
                <w:rFonts w:ascii="Times New Roman" w:eastAsia="Times New Roman" w:hAnsi="Times New Roman" w:cs="Times New Roman"/>
                <w:color w:val="000000"/>
                <w:kern w:val="0"/>
                <w:sz w:val="18"/>
                <w:szCs w:val="18"/>
                <w14:ligatures w14:val="none"/>
              </w:rPr>
            </w:pPr>
            <w:ins w:id="660" w:author="Jujia Li" w:date="2025-08-11T21:47:00Z" w16du:dateUtc="2025-08-12T02:47:00Z">
              <w:r w:rsidRPr="009B385C">
                <w:rPr>
                  <w:rFonts w:ascii="Times New Roman" w:hAnsi="Times New Roman" w:cs="Times New Roman"/>
                  <w:color w:val="000000"/>
                  <w:sz w:val="18"/>
                  <w:szCs w:val="18"/>
                </w:rPr>
                <w:t>2.58</w:t>
              </w:r>
            </w:ins>
          </w:p>
        </w:tc>
        <w:tc>
          <w:tcPr>
            <w:tcW w:w="380" w:type="pct"/>
            <w:noWrap/>
            <w:vAlign w:val="bottom"/>
            <w:hideMark/>
          </w:tcPr>
          <w:p w14:paraId="3D34C1DE" w14:textId="708D0F2D" w:rsidR="003F2AAB" w:rsidRPr="00221F0A" w:rsidRDefault="003F2AAB" w:rsidP="003F2AAB">
            <w:pPr>
              <w:spacing w:after="120" w:line="360" w:lineRule="auto"/>
              <w:contextualSpacing/>
              <w:jc w:val="right"/>
              <w:rPr>
                <w:ins w:id="661" w:author="Jujia Li" w:date="2025-08-11T21:47:00Z" w16du:dateUtc="2025-08-12T02:47:00Z"/>
                <w:rFonts w:ascii="Times New Roman" w:eastAsia="Times New Roman" w:hAnsi="Times New Roman" w:cs="Times New Roman"/>
                <w:color w:val="000000"/>
                <w:kern w:val="0"/>
                <w:sz w:val="18"/>
                <w:szCs w:val="18"/>
                <w14:ligatures w14:val="none"/>
              </w:rPr>
            </w:pPr>
            <w:ins w:id="662" w:author="Jujia Li" w:date="2025-08-11T21:47:00Z" w16du:dateUtc="2025-08-12T02:47:00Z">
              <w:r w:rsidRPr="009B385C">
                <w:rPr>
                  <w:rFonts w:ascii="Times New Roman" w:hAnsi="Times New Roman" w:cs="Times New Roman"/>
                  <w:color w:val="000000"/>
                  <w:sz w:val="18"/>
                  <w:szCs w:val="18"/>
                </w:rPr>
                <w:t>32</w:t>
              </w:r>
            </w:ins>
          </w:p>
        </w:tc>
        <w:tc>
          <w:tcPr>
            <w:tcW w:w="321" w:type="pct"/>
            <w:noWrap/>
            <w:vAlign w:val="bottom"/>
            <w:hideMark/>
          </w:tcPr>
          <w:p w14:paraId="2BFE45C1" w14:textId="1441755E" w:rsidR="003F2AAB" w:rsidRPr="00221F0A" w:rsidRDefault="003F2AAB" w:rsidP="003F2AAB">
            <w:pPr>
              <w:spacing w:after="120" w:line="360" w:lineRule="auto"/>
              <w:contextualSpacing/>
              <w:jc w:val="right"/>
              <w:rPr>
                <w:ins w:id="663" w:author="Jujia Li" w:date="2025-08-11T21:47:00Z" w16du:dateUtc="2025-08-12T02:47:00Z"/>
                <w:rFonts w:ascii="Times New Roman" w:eastAsia="Times New Roman" w:hAnsi="Times New Roman" w:cs="Times New Roman"/>
                <w:color w:val="000000"/>
                <w:kern w:val="0"/>
                <w:sz w:val="18"/>
                <w:szCs w:val="18"/>
                <w14:ligatures w14:val="none"/>
              </w:rPr>
            </w:pPr>
            <w:ins w:id="664" w:author="Jujia Li" w:date="2025-08-11T21:47:00Z" w16du:dateUtc="2025-08-12T02:47:00Z">
              <w:r w:rsidRPr="009B385C">
                <w:rPr>
                  <w:rFonts w:ascii="Times New Roman" w:hAnsi="Times New Roman" w:cs="Times New Roman"/>
                  <w:color w:val="000000"/>
                  <w:sz w:val="18"/>
                  <w:szCs w:val="18"/>
                </w:rPr>
                <w:t>2.95</w:t>
              </w:r>
            </w:ins>
          </w:p>
        </w:tc>
        <w:tc>
          <w:tcPr>
            <w:tcW w:w="428" w:type="pct"/>
            <w:noWrap/>
            <w:vAlign w:val="bottom"/>
            <w:hideMark/>
          </w:tcPr>
          <w:p w14:paraId="54C6CA5D" w14:textId="759255BD" w:rsidR="003F2AAB" w:rsidRPr="00221F0A" w:rsidRDefault="003F2AAB" w:rsidP="003F2AAB">
            <w:pPr>
              <w:spacing w:after="120" w:line="360" w:lineRule="auto"/>
              <w:contextualSpacing/>
              <w:jc w:val="right"/>
              <w:rPr>
                <w:ins w:id="665" w:author="Jujia Li" w:date="2025-08-11T21:47:00Z" w16du:dateUtc="2025-08-12T02:47:00Z"/>
                <w:rFonts w:ascii="Times New Roman" w:eastAsia="Times New Roman" w:hAnsi="Times New Roman" w:cs="Times New Roman"/>
                <w:color w:val="000000"/>
                <w:kern w:val="0"/>
                <w:sz w:val="18"/>
                <w:szCs w:val="18"/>
                <w14:ligatures w14:val="none"/>
              </w:rPr>
            </w:pPr>
            <w:ins w:id="666" w:author="Jujia Li" w:date="2025-08-11T21:47:00Z" w16du:dateUtc="2025-08-12T02:47:00Z">
              <w:r w:rsidRPr="009B385C">
                <w:rPr>
                  <w:rFonts w:ascii="Times New Roman" w:hAnsi="Times New Roman" w:cs="Times New Roman"/>
                  <w:color w:val="000000"/>
                  <w:sz w:val="18"/>
                  <w:szCs w:val="18"/>
                </w:rPr>
                <w:t>100</w:t>
              </w:r>
            </w:ins>
          </w:p>
        </w:tc>
        <w:tc>
          <w:tcPr>
            <w:tcW w:w="344" w:type="pct"/>
            <w:vAlign w:val="bottom"/>
          </w:tcPr>
          <w:p w14:paraId="694E3609" w14:textId="5F0DF683" w:rsidR="003F2AAB" w:rsidRPr="00221F0A" w:rsidRDefault="003F2AAB" w:rsidP="003F2AAB">
            <w:pPr>
              <w:spacing w:after="120" w:line="360" w:lineRule="auto"/>
              <w:contextualSpacing/>
              <w:jc w:val="right"/>
              <w:rPr>
                <w:ins w:id="667" w:author="Jujia Li" w:date="2025-08-11T21:47:00Z" w16du:dateUtc="2025-08-12T02:47:00Z"/>
                <w:rFonts w:ascii="Times New Roman" w:hAnsi="Times New Roman" w:cs="Times New Roman"/>
                <w:sz w:val="18"/>
                <w:szCs w:val="18"/>
              </w:rPr>
            </w:pPr>
            <w:ins w:id="668" w:author="Jujia Li" w:date="2025-08-11T21:47:00Z" w16du:dateUtc="2025-08-12T02:47:00Z">
              <w:r w:rsidRPr="009B385C">
                <w:rPr>
                  <w:rFonts w:ascii="Times New Roman" w:hAnsi="Times New Roman" w:cs="Times New Roman"/>
                  <w:color w:val="000000"/>
                  <w:sz w:val="18"/>
                  <w:szCs w:val="18"/>
                </w:rPr>
                <w:t>2.3</w:t>
              </w:r>
              <w:r>
                <w:rPr>
                  <w:rFonts w:ascii="Times New Roman" w:hAnsi="Times New Roman" w:cs="Times New Roman"/>
                  <w:color w:val="000000"/>
                  <w:sz w:val="18"/>
                  <w:szCs w:val="18"/>
                </w:rPr>
                <w:t>0</w:t>
              </w:r>
            </w:ins>
          </w:p>
        </w:tc>
      </w:tr>
      <w:tr w:rsidR="003F2AAB" w:rsidRPr="006A0CE7" w14:paraId="3CDA0174" w14:textId="77777777" w:rsidTr="009B385C">
        <w:trPr>
          <w:trHeight w:val="290"/>
          <w:ins w:id="669" w:author="Jujia Li" w:date="2025-08-11T21:47:00Z"/>
        </w:trPr>
        <w:tc>
          <w:tcPr>
            <w:tcW w:w="808" w:type="pct"/>
            <w:noWrap/>
            <w:vAlign w:val="bottom"/>
            <w:hideMark/>
          </w:tcPr>
          <w:p w14:paraId="47056C4D" w14:textId="77777777" w:rsidR="003F2AAB" w:rsidRPr="00221F0A" w:rsidRDefault="003F2AAB" w:rsidP="003F2AAB">
            <w:pPr>
              <w:spacing w:after="120" w:line="360" w:lineRule="auto"/>
              <w:contextualSpacing/>
              <w:rPr>
                <w:ins w:id="670" w:author="Jujia Li" w:date="2025-08-11T21:47:00Z" w16du:dateUtc="2025-08-12T02:47:00Z"/>
                <w:rFonts w:ascii="Times New Roman" w:eastAsia="Times New Roman" w:hAnsi="Times New Roman" w:cs="Times New Roman"/>
                <w:color w:val="000000"/>
                <w:kern w:val="0"/>
                <w:sz w:val="18"/>
                <w:szCs w:val="18"/>
                <w14:ligatures w14:val="none"/>
              </w:rPr>
            </w:pPr>
            <w:ins w:id="671" w:author="Jujia Li" w:date="2025-08-11T21:47:00Z" w16du:dateUtc="2025-08-12T02:47:00Z">
              <w:r w:rsidRPr="009B385C">
                <w:rPr>
                  <w:rFonts w:ascii="Times New Roman" w:hAnsi="Times New Roman" w:cs="Times New Roman"/>
                  <w:color w:val="000000"/>
                  <w:sz w:val="18"/>
                  <w:szCs w:val="18"/>
                </w:rPr>
                <w:t>MARSHALL</w:t>
              </w:r>
            </w:ins>
          </w:p>
        </w:tc>
        <w:tc>
          <w:tcPr>
            <w:tcW w:w="566" w:type="pct"/>
            <w:vAlign w:val="bottom"/>
          </w:tcPr>
          <w:p w14:paraId="3618A1E9" w14:textId="77777777" w:rsidR="003F2AAB" w:rsidRPr="00221F0A" w:rsidRDefault="003F2AAB" w:rsidP="003F2AAB">
            <w:pPr>
              <w:spacing w:after="120" w:line="360" w:lineRule="auto"/>
              <w:contextualSpacing/>
              <w:jc w:val="right"/>
              <w:rPr>
                <w:ins w:id="672" w:author="Jujia Li" w:date="2025-08-11T21:47:00Z" w16du:dateUtc="2025-08-12T02:47:00Z"/>
                <w:rFonts w:ascii="Times New Roman" w:hAnsi="Times New Roman" w:cs="Times New Roman"/>
                <w:sz w:val="18"/>
                <w:szCs w:val="18"/>
              </w:rPr>
            </w:pPr>
            <w:ins w:id="673" w:author="Jujia Li" w:date="2025-08-11T21:47:00Z" w16du:dateUtc="2025-08-12T02:47:00Z">
              <w:r w:rsidRPr="005E344C">
                <w:rPr>
                  <w:rFonts w:ascii="Times New Roman" w:hAnsi="Times New Roman" w:cs="Times New Roman"/>
                  <w:color w:val="000000"/>
                  <w:sz w:val="18"/>
                  <w:szCs w:val="18"/>
                </w:rPr>
                <w:t>95906.71</w:t>
              </w:r>
            </w:ins>
          </w:p>
        </w:tc>
        <w:tc>
          <w:tcPr>
            <w:tcW w:w="454" w:type="pct"/>
            <w:noWrap/>
            <w:vAlign w:val="bottom"/>
            <w:hideMark/>
          </w:tcPr>
          <w:p w14:paraId="6A083C9C" w14:textId="223C3ECE" w:rsidR="003F2AAB" w:rsidRPr="00221F0A" w:rsidRDefault="003F2AAB" w:rsidP="003F2AAB">
            <w:pPr>
              <w:spacing w:after="120" w:line="360" w:lineRule="auto"/>
              <w:contextualSpacing/>
              <w:jc w:val="right"/>
              <w:rPr>
                <w:ins w:id="674" w:author="Jujia Li" w:date="2025-08-11T21:47:00Z" w16du:dateUtc="2025-08-12T02:47:00Z"/>
                <w:rFonts w:ascii="Times New Roman" w:eastAsia="Times New Roman" w:hAnsi="Times New Roman" w:cs="Times New Roman"/>
                <w:color w:val="000000"/>
                <w:kern w:val="0"/>
                <w:sz w:val="18"/>
                <w:szCs w:val="18"/>
                <w14:ligatures w14:val="none"/>
              </w:rPr>
            </w:pPr>
            <w:ins w:id="675" w:author="Jujia Li" w:date="2025-08-11T21:47:00Z" w16du:dateUtc="2025-08-12T02:47:00Z">
              <w:r w:rsidRPr="009B385C">
                <w:rPr>
                  <w:rFonts w:ascii="Times New Roman" w:hAnsi="Times New Roman" w:cs="Times New Roman"/>
                  <w:color w:val="000000"/>
                  <w:sz w:val="18"/>
                  <w:szCs w:val="18"/>
                </w:rPr>
                <w:t>79</w:t>
              </w:r>
            </w:ins>
          </w:p>
        </w:tc>
        <w:tc>
          <w:tcPr>
            <w:tcW w:w="308" w:type="pct"/>
            <w:gridSpan w:val="2"/>
            <w:noWrap/>
            <w:vAlign w:val="bottom"/>
            <w:hideMark/>
          </w:tcPr>
          <w:p w14:paraId="590A2C20" w14:textId="10F5EC5B" w:rsidR="003F2AAB" w:rsidRPr="00221F0A" w:rsidRDefault="003F2AAB" w:rsidP="003F2AAB">
            <w:pPr>
              <w:spacing w:after="120" w:line="360" w:lineRule="auto"/>
              <w:contextualSpacing/>
              <w:jc w:val="right"/>
              <w:rPr>
                <w:ins w:id="676" w:author="Jujia Li" w:date="2025-08-11T21:47:00Z" w16du:dateUtc="2025-08-12T02:47:00Z"/>
                <w:rFonts w:ascii="Times New Roman" w:eastAsia="Times New Roman" w:hAnsi="Times New Roman" w:cs="Times New Roman"/>
                <w:color w:val="000000"/>
                <w:kern w:val="0"/>
                <w:sz w:val="18"/>
                <w:szCs w:val="18"/>
                <w14:ligatures w14:val="none"/>
              </w:rPr>
            </w:pPr>
            <w:ins w:id="677" w:author="Jujia Li" w:date="2025-08-11T21:47:00Z" w16du:dateUtc="2025-08-12T02:47:00Z">
              <w:r w:rsidRPr="009B385C">
                <w:rPr>
                  <w:rFonts w:ascii="Times New Roman" w:hAnsi="Times New Roman" w:cs="Times New Roman"/>
                  <w:color w:val="000000"/>
                  <w:sz w:val="18"/>
                  <w:szCs w:val="18"/>
                </w:rPr>
                <w:t>2.27</w:t>
              </w:r>
            </w:ins>
          </w:p>
        </w:tc>
        <w:tc>
          <w:tcPr>
            <w:tcW w:w="380" w:type="pct"/>
            <w:noWrap/>
            <w:vAlign w:val="bottom"/>
            <w:hideMark/>
          </w:tcPr>
          <w:p w14:paraId="764BA056" w14:textId="513BDE45" w:rsidR="003F2AAB" w:rsidRPr="00221F0A" w:rsidRDefault="003F2AAB" w:rsidP="003F2AAB">
            <w:pPr>
              <w:spacing w:after="120" w:line="360" w:lineRule="auto"/>
              <w:contextualSpacing/>
              <w:jc w:val="right"/>
              <w:rPr>
                <w:ins w:id="678" w:author="Jujia Li" w:date="2025-08-11T21:47:00Z" w16du:dateUtc="2025-08-12T02:47:00Z"/>
                <w:rFonts w:ascii="Times New Roman" w:eastAsia="Times New Roman" w:hAnsi="Times New Roman" w:cs="Times New Roman"/>
                <w:color w:val="000000"/>
                <w:kern w:val="0"/>
                <w:sz w:val="18"/>
                <w:szCs w:val="18"/>
                <w14:ligatures w14:val="none"/>
              </w:rPr>
            </w:pPr>
            <w:ins w:id="679" w:author="Jujia Li" w:date="2025-08-11T21:47:00Z" w16du:dateUtc="2025-08-12T02:47:00Z">
              <w:r w:rsidRPr="009B385C">
                <w:rPr>
                  <w:rFonts w:ascii="Times New Roman" w:hAnsi="Times New Roman" w:cs="Times New Roman"/>
                  <w:color w:val="000000"/>
                  <w:sz w:val="18"/>
                  <w:szCs w:val="18"/>
                </w:rPr>
                <w:t>81</w:t>
              </w:r>
            </w:ins>
          </w:p>
        </w:tc>
        <w:tc>
          <w:tcPr>
            <w:tcW w:w="315" w:type="pct"/>
            <w:gridSpan w:val="2"/>
            <w:noWrap/>
            <w:vAlign w:val="bottom"/>
            <w:hideMark/>
          </w:tcPr>
          <w:p w14:paraId="4E5305D7" w14:textId="0563364F" w:rsidR="003F2AAB" w:rsidRPr="00221F0A" w:rsidRDefault="003F2AAB" w:rsidP="003F2AAB">
            <w:pPr>
              <w:spacing w:after="120" w:line="360" w:lineRule="auto"/>
              <w:contextualSpacing/>
              <w:jc w:val="right"/>
              <w:rPr>
                <w:ins w:id="680" w:author="Jujia Li" w:date="2025-08-11T21:47:00Z" w16du:dateUtc="2025-08-12T02:47:00Z"/>
                <w:rFonts w:ascii="Times New Roman" w:eastAsia="Times New Roman" w:hAnsi="Times New Roman" w:cs="Times New Roman"/>
                <w:color w:val="000000"/>
                <w:kern w:val="0"/>
                <w:sz w:val="18"/>
                <w:szCs w:val="18"/>
                <w14:ligatures w14:val="none"/>
              </w:rPr>
            </w:pPr>
            <w:ins w:id="681" w:author="Jujia Li" w:date="2025-08-11T21:47:00Z" w16du:dateUtc="2025-08-12T02:47:00Z">
              <w:r w:rsidRPr="009B385C">
                <w:rPr>
                  <w:rFonts w:ascii="Times New Roman" w:hAnsi="Times New Roman" w:cs="Times New Roman"/>
                  <w:color w:val="000000"/>
                  <w:sz w:val="18"/>
                  <w:szCs w:val="18"/>
                </w:rPr>
                <w:t>2.32</w:t>
              </w:r>
            </w:ins>
          </w:p>
        </w:tc>
        <w:tc>
          <w:tcPr>
            <w:tcW w:w="380" w:type="pct"/>
            <w:noWrap/>
            <w:vAlign w:val="bottom"/>
            <w:hideMark/>
          </w:tcPr>
          <w:p w14:paraId="6213FA05" w14:textId="5DDDB9C1" w:rsidR="003F2AAB" w:rsidRPr="00221F0A" w:rsidRDefault="003F2AAB" w:rsidP="003F2AAB">
            <w:pPr>
              <w:spacing w:after="120" w:line="360" w:lineRule="auto"/>
              <w:contextualSpacing/>
              <w:jc w:val="right"/>
              <w:rPr>
                <w:ins w:id="682" w:author="Jujia Li" w:date="2025-08-11T21:47:00Z" w16du:dateUtc="2025-08-12T02:47:00Z"/>
                <w:rFonts w:ascii="Times New Roman" w:eastAsia="Times New Roman" w:hAnsi="Times New Roman" w:cs="Times New Roman"/>
                <w:color w:val="000000"/>
                <w:kern w:val="0"/>
                <w:sz w:val="18"/>
                <w:szCs w:val="18"/>
                <w14:ligatures w14:val="none"/>
              </w:rPr>
            </w:pPr>
            <w:ins w:id="683" w:author="Jujia Li" w:date="2025-08-11T21:47:00Z" w16du:dateUtc="2025-08-12T02:47:00Z">
              <w:r w:rsidRPr="009B385C">
                <w:rPr>
                  <w:rFonts w:ascii="Times New Roman" w:hAnsi="Times New Roman" w:cs="Times New Roman"/>
                  <w:color w:val="000000"/>
                  <w:sz w:val="18"/>
                  <w:szCs w:val="18"/>
                </w:rPr>
                <w:t>38</w:t>
              </w:r>
            </w:ins>
          </w:p>
        </w:tc>
        <w:tc>
          <w:tcPr>
            <w:tcW w:w="316" w:type="pct"/>
            <w:gridSpan w:val="2"/>
            <w:noWrap/>
            <w:vAlign w:val="bottom"/>
            <w:hideMark/>
          </w:tcPr>
          <w:p w14:paraId="336B87C1" w14:textId="1D2C7BEE" w:rsidR="003F2AAB" w:rsidRPr="00221F0A" w:rsidRDefault="003F2AAB" w:rsidP="003F2AAB">
            <w:pPr>
              <w:spacing w:after="120" w:line="360" w:lineRule="auto"/>
              <w:contextualSpacing/>
              <w:jc w:val="right"/>
              <w:rPr>
                <w:ins w:id="684" w:author="Jujia Li" w:date="2025-08-11T21:47:00Z" w16du:dateUtc="2025-08-12T02:47:00Z"/>
                <w:rFonts w:ascii="Times New Roman" w:eastAsia="Times New Roman" w:hAnsi="Times New Roman" w:cs="Times New Roman"/>
                <w:color w:val="000000"/>
                <w:kern w:val="0"/>
                <w:sz w:val="18"/>
                <w:szCs w:val="18"/>
                <w14:ligatures w14:val="none"/>
              </w:rPr>
            </w:pPr>
            <w:ins w:id="685" w:author="Jujia Li" w:date="2025-08-11T21:47:00Z" w16du:dateUtc="2025-08-12T02:47:00Z">
              <w:r w:rsidRPr="009B385C">
                <w:rPr>
                  <w:rFonts w:ascii="Times New Roman" w:hAnsi="Times New Roman" w:cs="Times New Roman"/>
                  <w:color w:val="000000"/>
                  <w:sz w:val="18"/>
                  <w:szCs w:val="18"/>
                </w:rPr>
                <w:t>1.08</w:t>
              </w:r>
            </w:ins>
          </w:p>
        </w:tc>
        <w:tc>
          <w:tcPr>
            <w:tcW w:w="380" w:type="pct"/>
            <w:noWrap/>
            <w:vAlign w:val="bottom"/>
            <w:hideMark/>
          </w:tcPr>
          <w:p w14:paraId="3F43CD35" w14:textId="2E2C5AC6" w:rsidR="003F2AAB" w:rsidRPr="00221F0A" w:rsidRDefault="003F2AAB" w:rsidP="003F2AAB">
            <w:pPr>
              <w:spacing w:after="120" w:line="360" w:lineRule="auto"/>
              <w:contextualSpacing/>
              <w:jc w:val="right"/>
              <w:rPr>
                <w:ins w:id="686" w:author="Jujia Li" w:date="2025-08-11T21:47:00Z" w16du:dateUtc="2025-08-12T02:47:00Z"/>
                <w:rFonts w:ascii="Times New Roman" w:eastAsia="Times New Roman" w:hAnsi="Times New Roman" w:cs="Times New Roman"/>
                <w:color w:val="000000"/>
                <w:kern w:val="0"/>
                <w:sz w:val="18"/>
                <w:szCs w:val="18"/>
                <w14:ligatures w14:val="none"/>
              </w:rPr>
            </w:pPr>
            <w:ins w:id="687" w:author="Jujia Li" w:date="2025-08-11T21:47:00Z" w16du:dateUtc="2025-08-12T02:47:00Z">
              <w:r w:rsidRPr="009B385C">
                <w:rPr>
                  <w:rFonts w:ascii="Times New Roman" w:hAnsi="Times New Roman" w:cs="Times New Roman"/>
                  <w:color w:val="000000"/>
                  <w:sz w:val="18"/>
                  <w:szCs w:val="18"/>
                </w:rPr>
                <w:t>16</w:t>
              </w:r>
            </w:ins>
          </w:p>
        </w:tc>
        <w:tc>
          <w:tcPr>
            <w:tcW w:w="321" w:type="pct"/>
            <w:noWrap/>
            <w:vAlign w:val="bottom"/>
            <w:hideMark/>
          </w:tcPr>
          <w:p w14:paraId="272438C8" w14:textId="6C606C1A" w:rsidR="003F2AAB" w:rsidRPr="00221F0A" w:rsidRDefault="003F2AAB" w:rsidP="003F2AAB">
            <w:pPr>
              <w:spacing w:after="120" w:line="360" w:lineRule="auto"/>
              <w:contextualSpacing/>
              <w:jc w:val="right"/>
              <w:rPr>
                <w:ins w:id="688" w:author="Jujia Li" w:date="2025-08-11T21:47:00Z" w16du:dateUtc="2025-08-12T02:47:00Z"/>
                <w:rFonts w:ascii="Times New Roman" w:eastAsia="Times New Roman" w:hAnsi="Times New Roman" w:cs="Times New Roman"/>
                <w:color w:val="000000"/>
                <w:kern w:val="0"/>
                <w:sz w:val="18"/>
                <w:szCs w:val="18"/>
                <w14:ligatures w14:val="none"/>
              </w:rPr>
            </w:pPr>
            <w:ins w:id="689" w:author="Jujia Li" w:date="2025-08-11T21:47:00Z" w16du:dateUtc="2025-08-12T02:47:00Z">
              <w:r w:rsidRPr="009B385C">
                <w:rPr>
                  <w:rFonts w:ascii="Times New Roman" w:hAnsi="Times New Roman" w:cs="Times New Roman"/>
                  <w:color w:val="000000"/>
                  <w:sz w:val="18"/>
                  <w:szCs w:val="18"/>
                </w:rPr>
                <w:t>0.45</w:t>
              </w:r>
            </w:ins>
          </w:p>
        </w:tc>
        <w:tc>
          <w:tcPr>
            <w:tcW w:w="428" w:type="pct"/>
            <w:noWrap/>
            <w:vAlign w:val="bottom"/>
            <w:hideMark/>
          </w:tcPr>
          <w:p w14:paraId="33A311EB" w14:textId="4AB551B6" w:rsidR="003F2AAB" w:rsidRPr="00221F0A" w:rsidRDefault="003F2AAB" w:rsidP="003F2AAB">
            <w:pPr>
              <w:spacing w:after="120" w:line="360" w:lineRule="auto"/>
              <w:contextualSpacing/>
              <w:jc w:val="right"/>
              <w:rPr>
                <w:ins w:id="690" w:author="Jujia Li" w:date="2025-08-11T21:47:00Z" w16du:dateUtc="2025-08-12T02:47:00Z"/>
                <w:rFonts w:ascii="Times New Roman" w:eastAsia="Times New Roman" w:hAnsi="Times New Roman" w:cs="Times New Roman"/>
                <w:color w:val="000000"/>
                <w:kern w:val="0"/>
                <w:sz w:val="18"/>
                <w:szCs w:val="18"/>
                <w14:ligatures w14:val="none"/>
              </w:rPr>
            </w:pPr>
            <w:ins w:id="691" w:author="Jujia Li" w:date="2025-08-11T21:47:00Z" w16du:dateUtc="2025-08-12T02:47:00Z">
              <w:r w:rsidRPr="009B385C">
                <w:rPr>
                  <w:rFonts w:ascii="Times New Roman" w:hAnsi="Times New Roman" w:cs="Times New Roman"/>
                  <w:color w:val="000000"/>
                  <w:sz w:val="18"/>
                  <w:szCs w:val="18"/>
                </w:rPr>
                <w:t>214</w:t>
              </w:r>
            </w:ins>
          </w:p>
        </w:tc>
        <w:tc>
          <w:tcPr>
            <w:tcW w:w="344" w:type="pct"/>
            <w:vAlign w:val="bottom"/>
          </w:tcPr>
          <w:p w14:paraId="11F3463B" w14:textId="3CC46A89" w:rsidR="003F2AAB" w:rsidRPr="00221F0A" w:rsidRDefault="003F2AAB" w:rsidP="003F2AAB">
            <w:pPr>
              <w:spacing w:after="120" w:line="360" w:lineRule="auto"/>
              <w:contextualSpacing/>
              <w:jc w:val="right"/>
              <w:rPr>
                <w:ins w:id="692" w:author="Jujia Li" w:date="2025-08-11T21:47:00Z" w16du:dateUtc="2025-08-12T02:47:00Z"/>
                <w:rFonts w:ascii="Times New Roman" w:hAnsi="Times New Roman" w:cs="Times New Roman"/>
                <w:sz w:val="18"/>
                <w:szCs w:val="18"/>
              </w:rPr>
            </w:pPr>
            <w:ins w:id="693" w:author="Jujia Li" w:date="2025-08-11T21:47:00Z" w16du:dateUtc="2025-08-12T02:47:00Z">
              <w:r w:rsidRPr="009B385C">
                <w:rPr>
                  <w:rFonts w:ascii="Times New Roman" w:hAnsi="Times New Roman" w:cs="Times New Roman"/>
                  <w:color w:val="000000"/>
                  <w:sz w:val="18"/>
                  <w:szCs w:val="18"/>
                </w:rPr>
                <w:t>1.53</w:t>
              </w:r>
            </w:ins>
          </w:p>
        </w:tc>
      </w:tr>
      <w:tr w:rsidR="003F2AAB" w:rsidRPr="006A0CE7" w14:paraId="1380E26F" w14:textId="77777777" w:rsidTr="009B385C">
        <w:trPr>
          <w:trHeight w:val="290"/>
          <w:ins w:id="694" w:author="Jujia Li" w:date="2025-08-11T21:47:00Z"/>
        </w:trPr>
        <w:tc>
          <w:tcPr>
            <w:tcW w:w="808" w:type="pct"/>
            <w:noWrap/>
            <w:vAlign w:val="bottom"/>
            <w:hideMark/>
          </w:tcPr>
          <w:p w14:paraId="12768594" w14:textId="77777777" w:rsidR="003F2AAB" w:rsidRPr="00221F0A" w:rsidRDefault="003F2AAB" w:rsidP="003F2AAB">
            <w:pPr>
              <w:spacing w:after="120" w:line="360" w:lineRule="auto"/>
              <w:contextualSpacing/>
              <w:rPr>
                <w:ins w:id="695" w:author="Jujia Li" w:date="2025-08-11T21:47:00Z" w16du:dateUtc="2025-08-12T02:47:00Z"/>
                <w:rFonts w:ascii="Times New Roman" w:eastAsia="Times New Roman" w:hAnsi="Times New Roman" w:cs="Times New Roman"/>
                <w:color w:val="000000"/>
                <w:kern w:val="0"/>
                <w:sz w:val="18"/>
                <w:szCs w:val="18"/>
                <w14:ligatures w14:val="none"/>
              </w:rPr>
            </w:pPr>
            <w:ins w:id="696" w:author="Jujia Li" w:date="2025-08-11T21:47:00Z" w16du:dateUtc="2025-08-12T02:47:00Z">
              <w:r w:rsidRPr="009B385C">
                <w:rPr>
                  <w:rFonts w:ascii="Times New Roman" w:hAnsi="Times New Roman" w:cs="Times New Roman"/>
                  <w:color w:val="000000"/>
                  <w:sz w:val="18"/>
                  <w:szCs w:val="18"/>
                </w:rPr>
                <w:t>MORGAN</w:t>
              </w:r>
            </w:ins>
          </w:p>
        </w:tc>
        <w:tc>
          <w:tcPr>
            <w:tcW w:w="566" w:type="pct"/>
            <w:vAlign w:val="bottom"/>
          </w:tcPr>
          <w:p w14:paraId="67EF2859" w14:textId="77777777" w:rsidR="003F2AAB" w:rsidRPr="00221F0A" w:rsidRDefault="003F2AAB" w:rsidP="003F2AAB">
            <w:pPr>
              <w:spacing w:after="120" w:line="360" w:lineRule="auto"/>
              <w:contextualSpacing/>
              <w:jc w:val="right"/>
              <w:rPr>
                <w:ins w:id="697" w:author="Jujia Li" w:date="2025-08-11T21:47:00Z" w16du:dateUtc="2025-08-12T02:47:00Z"/>
                <w:rFonts w:ascii="Times New Roman" w:hAnsi="Times New Roman" w:cs="Times New Roman"/>
                <w:sz w:val="18"/>
                <w:szCs w:val="18"/>
              </w:rPr>
            </w:pPr>
            <w:ins w:id="698" w:author="Jujia Li" w:date="2025-08-11T21:47:00Z" w16du:dateUtc="2025-08-12T02:47:00Z">
              <w:r w:rsidRPr="005E344C">
                <w:rPr>
                  <w:rFonts w:ascii="Times New Roman" w:hAnsi="Times New Roman" w:cs="Times New Roman"/>
                  <w:color w:val="000000"/>
                  <w:sz w:val="18"/>
                  <w:szCs w:val="18"/>
                </w:rPr>
                <w:t>119201.37</w:t>
              </w:r>
            </w:ins>
          </w:p>
        </w:tc>
        <w:tc>
          <w:tcPr>
            <w:tcW w:w="454" w:type="pct"/>
            <w:noWrap/>
            <w:vAlign w:val="bottom"/>
            <w:hideMark/>
          </w:tcPr>
          <w:p w14:paraId="5CEBD744" w14:textId="36384AF8" w:rsidR="003F2AAB" w:rsidRPr="00221F0A" w:rsidRDefault="003F2AAB" w:rsidP="003F2AAB">
            <w:pPr>
              <w:spacing w:after="120" w:line="360" w:lineRule="auto"/>
              <w:contextualSpacing/>
              <w:jc w:val="right"/>
              <w:rPr>
                <w:ins w:id="699" w:author="Jujia Li" w:date="2025-08-11T21:47:00Z" w16du:dateUtc="2025-08-12T02:47:00Z"/>
                <w:rFonts w:ascii="Times New Roman" w:eastAsia="Times New Roman" w:hAnsi="Times New Roman" w:cs="Times New Roman"/>
                <w:color w:val="000000"/>
                <w:kern w:val="0"/>
                <w:sz w:val="18"/>
                <w:szCs w:val="18"/>
                <w14:ligatures w14:val="none"/>
              </w:rPr>
            </w:pPr>
            <w:ins w:id="700" w:author="Jujia Li" w:date="2025-08-11T21:47:00Z" w16du:dateUtc="2025-08-12T02:47:00Z">
              <w:r w:rsidRPr="009B385C">
                <w:rPr>
                  <w:rFonts w:ascii="Times New Roman" w:hAnsi="Times New Roman" w:cs="Times New Roman"/>
                  <w:color w:val="000000"/>
                  <w:sz w:val="18"/>
                  <w:szCs w:val="18"/>
                </w:rPr>
                <w:t>79</w:t>
              </w:r>
            </w:ins>
          </w:p>
        </w:tc>
        <w:tc>
          <w:tcPr>
            <w:tcW w:w="308" w:type="pct"/>
            <w:gridSpan w:val="2"/>
            <w:noWrap/>
            <w:vAlign w:val="bottom"/>
            <w:hideMark/>
          </w:tcPr>
          <w:p w14:paraId="5EAE2BFC" w14:textId="3F2918EE" w:rsidR="003F2AAB" w:rsidRPr="00221F0A" w:rsidRDefault="003F2AAB" w:rsidP="003F2AAB">
            <w:pPr>
              <w:spacing w:after="120" w:line="360" w:lineRule="auto"/>
              <w:contextualSpacing/>
              <w:jc w:val="right"/>
              <w:rPr>
                <w:ins w:id="701" w:author="Jujia Li" w:date="2025-08-11T21:47:00Z" w16du:dateUtc="2025-08-12T02:47:00Z"/>
                <w:rFonts w:ascii="Times New Roman" w:eastAsia="Times New Roman" w:hAnsi="Times New Roman" w:cs="Times New Roman"/>
                <w:color w:val="000000"/>
                <w:kern w:val="0"/>
                <w:sz w:val="18"/>
                <w:szCs w:val="18"/>
                <w14:ligatures w14:val="none"/>
              </w:rPr>
            </w:pPr>
            <w:ins w:id="702" w:author="Jujia Li" w:date="2025-08-11T21:47:00Z" w16du:dateUtc="2025-08-12T02:47:00Z">
              <w:r w:rsidRPr="009B385C">
                <w:rPr>
                  <w:rFonts w:ascii="Times New Roman" w:hAnsi="Times New Roman" w:cs="Times New Roman"/>
                  <w:color w:val="000000"/>
                  <w:sz w:val="18"/>
                  <w:szCs w:val="18"/>
                </w:rPr>
                <w:t>1.81</w:t>
              </w:r>
            </w:ins>
          </w:p>
        </w:tc>
        <w:tc>
          <w:tcPr>
            <w:tcW w:w="380" w:type="pct"/>
            <w:noWrap/>
            <w:vAlign w:val="bottom"/>
            <w:hideMark/>
          </w:tcPr>
          <w:p w14:paraId="5ADA4C0B" w14:textId="026C48C2" w:rsidR="003F2AAB" w:rsidRPr="00221F0A" w:rsidRDefault="003F2AAB" w:rsidP="003F2AAB">
            <w:pPr>
              <w:spacing w:after="120" w:line="360" w:lineRule="auto"/>
              <w:contextualSpacing/>
              <w:jc w:val="right"/>
              <w:rPr>
                <w:ins w:id="703" w:author="Jujia Li" w:date="2025-08-11T21:47:00Z" w16du:dateUtc="2025-08-12T02:47:00Z"/>
                <w:rFonts w:ascii="Times New Roman" w:eastAsia="Times New Roman" w:hAnsi="Times New Roman" w:cs="Times New Roman"/>
                <w:color w:val="000000"/>
                <w:kern w:val="0"/>
                <w:sz w:val="18"/>
                <w:szCs w:val="18"/>
                <w14:ligatures w14:val="none"/>
              </w:rPr>
            </w:pPr>
            <w:ins w:id="704" w:author="Jujia Li" w:date="2025-08-11T21:47:00Z" w16du:dateUtc="2025-08-12T02:47:00Z">
              <w:r w:rsidRPr="009B385C">
                <w:rPr>
                  <w:rFonts w:ascii="Times New Roman" w:hAnsi="Times New Roman" w:cs="Times New Roman"/>
                  <w:color w:val="000000"/>
                  <w:sz w:val="18"/>
                  <w:szCs w:val="18"/>
                </w:rPr>
                <w:t>93</w:t>
              </w:r>
            </w:ins>
          </w:p>
        </w:tc>
        <w:tc>
          <w:tcPr>
            <w:tcW w:w="315" w:type="pct"/>
            <w:gridSpan w:val="2"/>
            <w:noWrap/>
            <w:vAlign w:val="bottom"/>
            <w:hideMark/>
          </w:tcPr>
          <w:p w14:paraId="03A4389D" w14:textId="161F3D1B" w:rsidR="003F2AAB" w:rsidRPr="00221F0A" w:rsidRDefault="003F2AAB" w:rsidP="003F2AAB">
            <w:pPr>
              <w:spacing w:after="120" w:line="360" w:lineRule="auto"/>
              <w:contextualSpacing/>
              <w:jc w:val="right"/>
              <w:rPr>
                <w:ins w:id="705" w:author="Jujia Li" w:date="2025-08-11T21:47:00Z" w16du:dateUtc="2025-08-12T02:47:00Z"/>
                <w:rFonts w:ascii="Times New Roman" w:eastAsia="Times New Roman" w:hAnsi="Times New Roman" w:cs="Times New Roman"/>
                <w:color w:val="000000"/>
                <w:kern w:val="0"/>
                <w:sz w:val="18"/>
                <w:szCs w:val="18"/>
                <w14:ligatures w14:val="none"/>
              </w:rPr>
            </w:pPr>
            <w:ins w:id="706" w:author="Jujia Li" w:date="2025-08-11T21:47:00Z" w16du:dateUtc="2025-08-12T02:47:00Z">
              <w:r w:rsidRPr="009B385C">
                <w:rPr>
                  <w:rFonts w:ascii="Times New Roman" w:hAnsi="Times New Roman" w:cs="Times New Roman"/>
                  <w:color w:val="000000"/>
                  <w:sz w:val="18"/>
                  <w:szCs w:val="18"/>
                </w:rPr>
                <w:t>2.14</w:t>
              </w:r>
            </w:ins>
          </w:p>
        </w:tc>
        <w:tc>
          <w:tcPr>
            <w:tcW w:w="380" w:type="pct"/>
            <w:noWrap/>
            <w:vAlign w:val="bottom"/>
            <w:hideMark/>
          </w:tcPr>
          <w:p w14:paraId="4E1C80C1" w14:textId="5D8750A8" w:rsidR="003F2AAB" w:rsidRPr="00221F0A" w:rsidRDefault="003F2AAB" w:rsidP="003F2AAB">
            <w:pPr>
              <w:spacing w:after="120" w:line="360" w:lineRule="auto"/>
              <w:contextualSpacing/>
              <w:jc w:val="right"/>
              <w:rPr>
                <w:ins w:id="707" w:author="Jujia Li" w:date="2025-08-11T21:47:00Z" w16du:dateUtc="2025-08-12T02:47:00Z"/>
                <w:rFonts w:ascii="Times New Roman" w:eastAsia="Times New Roman" w:hAnsi="Times New Roman" w:cs="Times New Roman"/>
                <w:color w:val="000000"/>
                <w:kern w:val="0"/>
                <w:sz w:val="18"/>
                <w:szCs w:val="18"/>
                <w14:ligatures w14:val="none"/>
              </w:rPr>
            </w:pPr>
            <w:ins w:id="708" w:author="Jujia Li" w:date="2025-08-11T21:47:00Z" w16du:dateUtc="2025-08-12T02:47:00Z">
              <w:r w:rsidRPr="009B385C">
                <w:rPr>
                  <w:rFonts w:ascii="Times New Roman" w:hAnsi="Times New Roman" w:cs="Times New Roman"/>
                  <w:color w:val="000000"/>
                  <w:sz w:val="18"/>
                  <w:szCs w:val="18"/>
                </w:rPr>
                <w:t>90</w:t>
              </w:r>
            </w:ins>
          </w:p>
        </w:tc>
        <w:tc>
          <w:tcPr>
            <w:tcW w:w="316" w:type="pct"/>
            <w:gridSpan w:val="2"/>
            <w:noWrap/>
            <w:vAlign w:val="bottom"/>
            <w:hideMark/>
          </w:tcPr>
          <w:p w14:paraId="36843BEA" w14:textId="244122E4" w:rsidR="003F2AAB" w:rsidRPr="00221F0A" w:rsidRDefault="003F2AAB" w:rsidP="003F2AAB">
            <w:pPr>
              <w:spacing w:after="120" w:line="360" w:lineRule="auto"/>
              <w:contextualSpacing/>
              <w:jc w:val="right"/>
              <w:rPr>
                <w:ins w:id="709" w:author="Jujia Li" w:date="2025-08-11T21:47:00Z" w16du:dateUtc="2025-08-12T02:47:00Z"/>
                <w:rFonts w:ascii="Times New Roman" w:eastAsia="Times New Roman" w:hAnsi="Times New Roman" w:cs="Times New Roman"/>
                <w:color w:val="000000"/>
                <w:kern w:val="0"/>
                <w:sz w:val="18"/>
                <w:szCs w:val="18"/>
                <w14:ligatures w14:val="none"/>
              </w:rPr>
            </w:pPr>
            <w:ins w:id="710" w:author="Jujia Li" w:date="2025-08-11T21:47:00Z" w16du:dateUtc="2025-08-12T02:47:00Z">
              <w:r w:rsidRPr="009B385C">
                <w:rPr>
                  <w:rFonts w:ascii="Times New Roman" w:hAnsi="Times New Roman" w:cs="Times New Roman"/>
                  <w:color w:val="000000"/>
                  <w:sz w:val="18"/>
                  <w:szCs w:val="18"/>
                </w:rPr>
                <w:t>2.07</w:t>
              </w:r>
            </w:ins>
          </w:p>
        </w:tc>
        <w:tc>
          <w:tcPr>
            <w:tcW w:w="380" w:type="pct"/>
            <w:noWrap/>
            <w:vAlign w:val="bottom"/>
            <w:hideMark/>
          </w:tcPr>
          <w:p w14:paraId="09FB44A5" w14:textId="5C988B43" w:rsidR="003F2AAB" w:rsidRPr="00221F0A" w:rsidRDefault="003F2AAB" w:rsidP="003F2AAB">
            <w:pPr>
              <w:spacing w:after="120" w:line="360" w:lineRule="auto"/>
              <w:contextualSpacing/>
              <w:jc w:val="right"/>
              <w:rPr>
                <w:ins w:id="711" w:author="Jujia Li" w:date="2025-08-11T21:47:00Z" w16du:dateUtc="2025-08-12T02:47:00Z"/>
                <w:rFonts w:ascii="Times New Roman" w:eastAsia="Times New Roman" w:hAnsi="Times New Roman" w:cs="Times New Roman"/>
                <w:color w:val="000000"/>
                <w:kern w:val="0"/>
                <w:sz w:val="18"/>
                <w:szCs w:val="18"/>
                <w14:ligatures w14:val="none"/>
              </w:rPr>
            </w:pPr>
            <w:ins w:id="712" w:author="Jujia Li" w:date="2025-08-11T21:47:00Z" w16du:dateUtc="2025-08-12T02:47:00Z">
              <w:r w:rsidRPr="009B385C">
                <w:rPr>
                  <w:rFonts w:ascii="Times New Roman" w:hAnsi="Times New Roman" w:cs="Times New Roman"/>
                  <w:color w:val="000000"/>
                  <w:sz w:val="18"/>
                  <w:szCs w:val="18"/>
                </w:rPr>
                <w:t>57</w:t>
              </w:r>
            </w:ins>
          </w:p>
        </w:tc>
        <w:tc>
          <w:tcPr>
            <w:tcW w:w="321" w:type="pct"/>
            <w:noWrap/>
            <w:vAlign w:val="bottom"/>
            <w:hideMark/>
          </w:tcPr>
          <w:p w14:paraId="0785301B" w14:textId="63E4FC3D" w:rsidR="003F2AAB" w:rsidRPr="00221F0A" w:rsidRDefault="003F2AAB" w:rsidP="003F2AAB">
            <w:pPr>
              <w:spacing w:after="120" w:line="360" w:lineRule="auto"/>
              <w:contextualSpacing/>
              <w:jc w:val="right"/>
              <w:rPr>
                <w:ins w:id="713" w:author="Jujia Li" w:date="2025-08-11T21:47:00Z" w16du:dateUtc="2025-08-12T02:47:00Z"/>
                <w:rFonts w:ascii="Times New Roman" w:eastAsia="Times New Roman" w:hAnsi="Times New Roman" w:cs="Times New Roman"/>
                <w:color w:val="000000"/>
                <w:kern w:val="0"/>
                <w:sz w:val="18"/>
                <w:szCs w:val="18"/>
                <w14:ligatures w14:val="none"/>
              </w:rPr>
            </w:pPr>
            <w:ins w:id="714" w:author="Jujia Li" w:date="2025-08-11T21:47:00Z" w16du:dateUtc="2025-08-12T02:47:00Z">
              <w:r w:rsidRPr="009B385C">
                <w:rPr>
                  <w:rFonts w:ascii="Times New Roman" w:hAnsi="Times New Roman" w:cs="Times New Roman"/>
                  <w:color w:val="000000"/>
                  <w:sz w:val="18"/>
                  <w:szCs w:val="18"/>
                </w:rPr>
                <w:t>1.3</w:t>
              </w:r>
              <w:r>
                <w:rPr>
                  <w:rFonts w:ascii="Times New Roman" w:hAnsi="Times New Roman" w:cs="Times New Roman"/>
                  <w:color w:val="000000"/>
                  <w:sz w:val="18"/>
                  <w:szCs w:val="18"/>
                </w:rPr>
                <w:t>0</w:t>
              </w:r>
            </w:ins>
          </w:p>
        </w:tc>
        <w:tc>
          <w:tcPr>
            <w:tcW w:w="428" w:type="pct"/>
            <w:noWrap/>
            <w:vAlign w:val="bottom"/>
            <w:hideMark/>
          </w:tcPr>
          <w:p w14:paraId="1B933E33" w14:textId="378B288D" w:rsidR="003F2AAB" w:rsidRPr="00221F0A" w:rsidRDefault="003F2AAB" w:rsidP="003F2AAB">
            <w:pPr>
              <w:spacing w:after="120" w:line="360" w:lineRule="auto"/>
              <w:contextualSpacing/>
              <w:jc w:val="right"/>
              <w:rPr>
                <w:ins w:id="715" w:author="Jujia Li" w:date="2025-08-11T21:47:00Z" w16du:dateUtc="2025-08-12T02:47:00Z"/>
                <w:rFonts w:ascii="Times New Roman" w:eastAsia="Times New Roman" w:hAnsi="Times New Roman" w:cs="Times New Roman"/>
                <w:color w:val="000000"/>
                <w:kern w:val="0"/>
                <w:sz w:val="18"/>
                <w:szCs w:val="18"/>
                <w14:ligatures w14:val="none"/>
              </w:rPr>
            </w:pPr>
            <w:ins w:id="716" w:author="Jujia Li" w:date="2025-08-11T21:47:00Z" w16du:dateUtc="2025-08-12T02:47:00Z">
              <w:r w:rsidRPr="009B385C">
                <w:rPr>
                  <w:rFonts w:ascii="Times New Roman" w:hAnsi="Times New Roman" w:cs="Times New Roman"/>
                  <w:color w:val="000000"/>
                  <w:sz w:val="18"/>
                  <w:szCs w:val="18"/>
                </w:rPr>
                <w:t>319</w:t>
              </w:r>
            </w:ins>
          </w:p>
        </w:tc>
        <w:tc>
          <w:tcPr>
            <w:tcW w:w="344" w:type="pct"/>
            <w:vAlign w:val="bottom"/>
          </w:tcPr>
          <w:p w14:paraId="7AC5DB74" w14:textId="3103DF0A" w:rsidR="003F2AAB" w:rsidRPr="00221F0A" w:rsidRDefault="003F2AAB" w:rsidP="003F2AAB">
            <w:pPr>
              <w:spacing w:after="120" w:line="360" w:lineRule="auto"/>
              <w:contextualSpacing/>
              <w:jc w:val="right"/>
              <w:rPr>
                <w:ins w:id="717" w:author="Jujia Li" w:date="2025-08-11T21:47:00Z" w16du:dateUtc="2025-08-12T02:47:00Z"/>
                <w:rFonts w:ascii="Times New Roman" w:hAnsi="Times New Roman" w:cs="Times New Roman"/>
                <w:sz w:val="18"/>
                <w:szCs w:val="18"/>
              </w:rPr>
            </w:pPr>
            <w:ins w:id="718" w:author="Jujia Li" w:date="2025-08-11T21:47:00Z" w16du:dateUtc="2025-08-12T02:47:00Z">
              <w:r w:rsidRPr="009B385C">
                <w:rPr>
                  <w:rFonts w:ascii="Times New Roman" w:hAnsi="Times New Roman" w:cs="Times New Roman"/>
                  <w:color w:val="000000"/>
                  <w:sz w:val="18"/>
                  <w:szCs w:val="18"/>
                </w:rPr>
                <w:t>1.83</w:t>
              </w:r>
            </w:ins>
          </w:p>
        </w:tc>
      </w:tr>
      <w:tr w:rsidR="003F2AAB" w:rsidRPr="006A0CE7" w14:paraId="57D1CD00" w14:textId="77777777" w:rsidTr="009B385C">
        <w:trPr>
          <w:trHeight w:val="290"/>
          <w:ins w:id="719" w:author="Jujia Li" w:date="2025-08-11T21:47:00Z"/>
        </w:trPr>
        <w:tc>
          <w:tcPr>
            <w:tcW w:w="808" w:type="pct"/>
            <w:noWrap/>
            <w:vAlign w:val="bottom"/>
            <w:hideMark/>
          </w:tcPr>
          <w:p w14:paraId="527B8860" w14:textId="77777777" w:rsidR="003F2AAB" w:rsidRPr="00221F0A" w:rsidRDefault="003F2AAB" w:rsidP="003F2AAB">
            <w:pPr>
              <w:spacing w:after="120" w:line="360" w:lineRule="auto"/>
              <w:contextualSpacing/>
              <w:rPr>
                <w:ins w:id="720" w:author="Jujia Li" w:date="2025-08-11T21:47:00Z" w16du:dateUtc="2025-08-12T02:47:00Z"/>
                <w:rFonts w:ascii="Times New Roman" w:eastAsia="Times New Roman" w:hAnsi="Times New Roman" w:cs="Times New Roman"/>
                <w:color w:val="000000"/>
                <w:kern w:val="0"/>
                <w:sz w:val="18"/>
                <w:szCs w:val="18"/>
                <w14:ligatures w14:val="none"/>
              </w:rPr>
            </w:pPr>
            <w:ins w:id="721" w:author="Jujia Li" w:date="2025-08-11T21:47:00Z" w16du:dateUtc="2025-08-12T02:47:00Z">
              <w:r w:rsidRPr="009B385C">
                <w:rPr>
                  <w:rFonts w:ascii="Times New Roman" w:hAnsi="Times New Roman" w:cs="Times New Roman"/>
                  <w:color w:val="000000"/>
                  <w:sz w:val="18"/>
                  <w:szCs w:val="18"/>
                </w:rPr>
                <w:t>PICKENS</w:t>
              </w:r>
            </w:ins>
          </w:p>
        </w:tc>
        <w:tc>
          <w:tcPr>
            <w:tcW w:w="566" w:type="pct"/>
            <w:vAlign w:val="bottom"/>
          </w:tcPr>
          <w:p w14:paraId="682BB2B9" w14:textId="77777777" w:rsidR="003F2AAB" w:rsidRPr="00221F0A" w:rsidRDefault="003F2AAB" w:rsidP="003F2AAB">
            <w:pPr>
              <w:spacing w:after="120" w:line="360" w:lineRule="auto"/>
              <w:contextualSpacing/>
              <w:jc w:val="right"/>
              <w:rPr>
                <w:ins w:id="722" w:author="Jujia Li" w:date="2025-08-11T21:47:00Z" w16du:dateUtc="2025-08-12T02:47:00Z"/>
                <w:rFonts w:ascii="Times New Roman" w:hAnsi="Times New Roman" w:cs="Times New Roman"/>
                <w:sz w:val="18"/>
                <w:szCs w:val="18"/>
              </w:rPr>
            </w:pPr>
            <w:ins w:id="723" w:author="Jujia Li" w:date="2025-08-11T21:47:00Z" w16du:dateUtc="2025-08-12T02:47:00Z">
              <w:r w:rsidRPr="005E344C">
                <w:rPr>
                  <w:rFonts w:ascii="Times New Roman" w:hAnsi="Times New Roman" w:cs="Times New Roman"/>
                  <w:color w:val="000000"/>
                  <w:sz w:val="18"/>
                  <w:szCs w:val="18"/>
                </w:rPr>
                <w:t>20109.90</w:t>
              </w:r>
            </w:ins>
          </w:p>
        </w:tc>
        <w:tc>
          <w:tcPr>
            <w:tcW w:w="454" w:type="pct"/>
            <w:noWrap/>
            <w:vAlign w:val="bottom"/>
            <w:hideMark/>
          </w:tcPr>
          <w:p w14:paraId="6F7459F7" w14:textId="47BCF0B3" w:rsidR="003F2AAB" w:rsidRPr="00221F0A" w:rsidRDefault="003F2AAB" w:rsidP="003F2AAB">
            <w:pPr>
              <w:spacing w:after="120" w:line="360" w:lineRule="auto"/>
              <w:contextualSpacing/>
              <w:jc w:val="right"/>
              <w:rPr>
                <w:ins w:id="724" w:author="Jujia Li" w:date="2025-08-11T21:47:00Z" w16du:dateUtc="2025-08-12T02:47:00Z"/>
                <w:rFonts w:ascii="Times New Roman" w:eastAsia="Times New Roman" w:hAnsi="Times New Roman" w:cs="Times New Roman"/>
                <w:color w:val="000000"/>
                <w:kern w:val="0"/>
                <w:sz w:val="18"/>
                <w:szCs w:val="18"/>
                <w14:ligatures w14:val="none"/>
              </w:rPr>
            </w:pPr>
            <w:ins w:id="725" w:author="Jujia Li" w:date="2025-08-11T21:47:00Z" w16du:dateUtc="2025-08-12T02:47:00Z">
              <w:r w:rsidRPr="009B385C">
                <w:rPr>
                  <w:rFonts w:ascii="Times New Roman" w:hAnsi="Times New Roman" w:cs="Times New Roman"/>
                  <w:color w:val="000000"/>
                  <w:sz w:val="18"/>
                  <w:szCs w:val="18"/>
                </w:rPr>
                <w:t>-</w:t>
              </w:r>
            </w:ins>
          </w:p>
        </w:tc>
        <w:tc>
          <w:tcPr>
            <w:tcW w:w="308" w:type="pct"/>
            <w:gridSpan w:val="2"/>
            <w:noWrap/>
            <w:vAlign w:val="bottom"/>
            <w:hideMark/>
          </w:tcPr>
          <w:p w14:paraId="5DAC551C" w14:textId="3DA4F6F1" w:rsidR="003F2AAB" w:rsidRPr="00221F0A" w:rsidRDefault="003F2AAB" w:rsidP="003F2AAB">
            <w:pPr>
              <w:spacing w:after="120" w:line="360" w:lineRule="auto"/>
              <w:contextualSpacing/>
              <w:jc w:val="right"/>
              <w:rPr>
                <w:ins w:id="726" w:author="Jujia Li" w:date="2025-08-11T21:47:00Z" w16du:dateUtc="2025-08-12T02:47:00Z"/>
                <w:rFonts w:ascii="Times New Roman" w:eastAsia="Times New Roman" w:hAnsi="Times New Roman" w:cs="Times New Roman"/>
                <w:color w:val="000000"/>
                <w:kern w:val="0"/>
                <w:sz w:val="18"/>
                <w:szCs w:val="18"/>
                <w14:ligatures w14:val="none"/>
              </w:rPr>
            </w:pPr>
            <w:ins w:id="727" w:author="Jujia Li" w:date="2025-08-11T21:47:00Z" w16du:dateUtc="2025-08-12T02:47:00Z">
              <w:r w:rsidRPr="009B385C">
                <w:rPr>
                  <w:rFonts w:ascii="Times New Roman" w:hAnsi="Times New Roman" w:cs="Times New Roman"/>
                  <w:color w:val="000000"/>
                  <w:sz w:val="18"/>
                  <w:szCs w:val="18"/>
                </w:rPr>
                <w:t>1.21</w:t>
              </w:r>
            </w:ins>
          </w:p>
        </w:tc>
        <w:tc>
          <w:tcPr>
            <w:tcW w:w="380" w:type="pct"/>
            <w:noWrap/>
            <w:vAlign w:val="bottom"/>
            <w:hideMark/>
          </w:tcPr>
          <w:p w14:paraId="374A0118" w14:textId="78068DC7" w:rsidR="003F2AAB" w:rsidRPr="00221F0A" w:rsidRDefault="003F2AAB" w:rsidP="003F2AAB">
            <w:pPr>
              <w:spacing w:after="120" w:line="360" w:lineRule="auto"/>
              <w:contextualSpacing/>
              <w:jc w:val="right"/>
              <w:rPr>
                <w:ins w:id="728" w:author="Jujia Li" w:date="2025-08-11T21:47:00Z" w16du:dateUtc="2025-08-12T02:47:00Z"/>
                <w:rFonts w:ascii="Times New Roman" w:eastAsia="Times New Roman" w:hAnsi="Times New Roman" w:cs="Times New Roman"/>
                <w:color w:val="000000"/>
                <w:kern w:val="0"/>
                <w:sz w:val="18"/>
                <w:szCs w:val="18"/>
                <w14:ligatures w14:val="none"/>
              </w:rPr>
            </w:pPr>
            <w:ins w:id="729" w:author="Jujia Li" w:date="2025-08-11T21:47:00Z" w16du:dateUtc="2025-08-12T02:47:00Z">
              <w:r w:rsidRPr="009B385C">
                <w:rPr>
                  <w:rFonts w:ascii="Times New Roman" w:hAnsi="Times New Roman" w:cs="Times New Roman"/>
                  <w:color w:val="000000"/>
                  <w:sz w:val="18"/>
                  <w:szCs w:val="18"/>
                </w:rPr>
                <w:t>-</w:t>
              </w:r>
            </w:ins>
          </w:p>
        </w:tc>
        <w:tc>
          <w:tcPr>
            <w:tcW w:w="315" w:type="pct"/>
            <w:gridSpan w:val="2"/>
            <w:noWrap/>
            <w:vAlign w:val="bottom"/>
            <w:hideMark/>
          </w:tcPr>
          <w:p w14:paraId="2D18BB1B" w14:textId="1888765F" w:rsidR="003F2AAB" w:rsidRPr="00221F0A" w:rsidRDefault="003F2AAB" w:rsidP="003F2AAB">
            <w:pPr>
              <w:spacing w:after="120" w:line="360" w:lineRule="auto"/>
              <w:contextualSpacing/>
              <w:jc w:val="right"/>
              <w:rPr>
                <w:ins w:id="730" w:author="Jujia Li" w:date="2025-08-11T21:47:00Z" w16du:dateUtc="2025-08-12T02:47:00Z"/>
                <w:rFonts w:ascii="Times New Roman" w:eastAsia="Times New Roman" w:hAnsi="Times New Roman" w:cs="Times New Roman"/>
                <w:color w:val="000000"/>
                <w:kern w:val="0"/>
                <w:sz w:val="18"/>
                <w:szCs w:val="18"/>
                <w14:ligatures w14:val="none"/>
              </w:rPr>
            </w:pPr>
            <w:ins w:id="731" w:author="Jujia Li" w:date="2025-08-11T21:47:00Z" w16du:dateUtc="2025-08-12T02:47:00Z">
              <w:r w:rsidRPr="009B385C">
                <w:rPr>
                  <w:rFonts w:ascii="Times New Roman" w:hAnsi="Times New Roman" w:cs="Times New Roman"/>
                  <w:color w:val="000000"/>
                  <w:sz w:val="18"/>
                  <w:szCs w:val="18"/>
                </w:rPr>
                <w:t>1.22</w:t>
              </w:r>
            </w:ins>
          </w:p>
        </w:tc>
        <w:tc>
          <w:tcPr>
            <w:tcW w:w="380" w:type="pct"/>
            <w:noWrap/>
            <w:vAlign w:val="bottom"/>
            <w:hideMark/>
          </w:tcPr>
          <w:p w14:paraId="28CEB5EE" w14:textId="0386A8BF" w:rsidR="003F2AAB" w:rsidRPr="00221F0A" w:rsidRDefault="003F2AAB" w:rsidP="003F2AAB">
            <w:pPr>
              <w:spacing w:after="120" w:line="360" w:lineRule="auto"/>
              <w:contextualSpacing/>
              <w:jc w:val="right"/>
              <w:rPr>
                <w:ins w:id="732" w:author="Jujia Li" w:date="2025-08-11T21:47:00Z" w16du:dateUtc="2025-08-12T02:47:00Z"/>
                <w:rFonts w:ascii="Times New Roman" w:eastAsia="Times New Roman" w:hAnsi="Times New Roman" w:cs="Times New Roman"/>
                <w:color w:val="000000"/>
                <w:kern w:val="0"/>
                <w:sz w:val="18"/>
                <w:szCs w:val="18"/>
                <w14:ligatures w14:val="none"/>
              </w:rPr>
            </w:pPr>
            <w:ins w:id="733" w:author="Jujia Li" w:date="2025-08-11T21:47:00Z" w16du:dateUtc="2025-08-12T02:47:00Z">
              <w:r w:rsidRPr="009B385C">
                <w:rPr>
                  <w:rFonts w:ascii="Times New Roman" w:hAnsi="Times New Roman" w:cs="Times New Roman"/>
                  <w:color w:val="000000"/>
                  <w:sz w:val="18"/>
                  <w:szCs w:val="18"/>
                </w:rPr>
                <w:t>-</w:t>
              </w:r>
            </w:ins>
          </w:p>
        </w:tc>
        <w:tc>
          <w:tcPr>
            <w:tcW w:w="316" w:type="pct"/>
            <w:gridSpan w:val="2"/>
            <w:noWrap/>
            <w:vAlign w:val="bottom"/>
            <w:hideMark/>
          </w:tcPr>
          <w:p w14:paraId="1D262B01" w14:textId="1FA91E48" w:rsidR="003F2AAB" w:rsidRPr="00221F0A" w:rsidRDefault="003F2AAB" w:rsidP="003F2AAB">
            <w:pPr>
              <w:spacing w:after="120" w:line="360" w:lineRule="auto"/>
              <w:contextualSpacing/>
              <w:jc w:val="right"/>
              <w:rPr>
                <w:ins w:id="734" w:author="Jujia Li" w:date="2025-08-11T21:47:00Z" w16du:dateUtc="2025-08-12T02:47:00Z"/>
                <w:rFonts w:ascii="Times New Roman" w:eastAsia="Times New Roman" w:hAnsi="Times New Roman" w:cs="Times New Roman"/>
                <w:color w:val="000000"/>
                <w:kern w:val="0"/>
                <w:sz w:val="18"/>
                <w:szCs w:val="18"/>
                <w14:ligatures w14:val="none"/>
              </w:rPr>
            </w:pPr>
            <w:ins w:id="735" w:author="Jujia Li" w:date="2025-08-11T21:47:00Z" w16du:dateUtc="2025-08-12T02:47:00Z">
              <w:r w:rsidRPr="009B385C">
                <w:rPr>
                  <w:rFonts w:ascii="Times New Roman" w:hAnsi="Times New Roman" w:cs="Times New Roman"/>
                  <w:color w:val="000000"/>
                  <w:sz w:val="18"/>
                  <w:szCs w:val="18"/>
                </w:rPr>
                <w:t>0.41</w:t>
              </w:r>
            </w:ins>
          </w:p>
        </w:tc>
        <w:tc>
          <w:tcPr>
            <w:tcW w:w="380" w:type="pct"/>
            <w:noWrap/>
            <w:vAlign w:val="bottom"/>
            <w:hideMark/>
          </w:tcPr>
          <w:p w14:paraId="5C4C7A09" w14:textId="0B1E0D84" w:rsidR="003F2AAB" w:rsidRPr="00221F0A" w:rsidRDefault="003F2AAB" w:rsidP="003F2AAB">
            <w:pPr>
              <w:spacing w:after="120" w:line="360" w:lineRule="auto"/>
              <w:contextualSpacing/>
              <w:jc w:val="right"/>
              <w:rPr>
                <w:ins w:id="736" w:author="Jujia Li" w:date="2025-08-11T21:47:00Z" w16du:dateUtc="2025-08-12T02:47:00Z"/>
                <w:rFonts w:ascii="Times New Roman" w:eastAsia="Times New Roman" w:hAnsi="Times New Roman" w:cs="Times New Roman"/>
                <w:color w:val="000000"/>
                <w:kern w:val="0"/>
                <w:sz w:val="18"/>
                <w:szCs w:val="18"/>
                <w14:ligatures w14:val="none"/>
              </w:rPr>
            </w:pPr>
            <w:ins w:id="737" w:author="Jujia Li" w:date="2025-08-11T21:47:00Z" w16du:dateUtc="2025-08-12T02:47:00Z">
              <w:r w:rsidRPr="009B385C">
                <w:rPr>
                  <w:rFonts w:ascii="Times New Roman" w:hAnsi="Times New Roman" w:cs="Times New Roman"/>
                  <w:color w:val="000000"/>
                  <w:sz w:val="18"/>
                  <w:szCs w:val="18"/>
                </w:rPr>
                <w:t>-</w:t>
              </w:r>
            </w:ins>
          </w:p>
        </w:tc>
        <w:tc>
          <w:tcPr>
            <w:tcW w:w="321" w:type="pct"/>
            <w:noWrap/>
            <w:vAlign w:val="bottom"/>
            <w:hideMark/>
          </w:tcPr>
          <w:p w14:paraId="7CF29FB4" w14:textId="63D92317" w:rsidR="003F2AAB" w:rsidRPr="00221F0A" w:rsidRDefault="003F2AAB" w:rsidP="003F2AAB">
            <w:pPr>
              <w:spacing w:after="120" w:line="360" w:lineRule="auto"/>
              <w:contextualSpacing/>
              <w:jc w:val="right"/>
              <w:rPr>
                <w:ins w:id="738" w:author="Jujia Li" w:date="2025-08-11T21:47:00Z" w16du:dateUtc="2025-08-12T02:47:00Z"/>
                <w:rFonts w:ascii="Times New Roman" w:eastAsia="Times New Roman" w:hAnsi="Times New Roman" w:cs="Times New Roman"/>
                <w:color w:val="000000"/>
                <w:kern w:val="0"/>
                <w:sz w:val="18"/>
                <w:szCs w:val="18"/>
                <w14:ligatures w14:val="none"/>
              </w:rPr>
            </w:pPr>
            <w:ins w:id="739" w:author="Jujia Li" w:date="2025-08-11T21:47:00Z" w16du:dateUtc="2025-08-12T02:47:00Z">
              <w:r w:rsidRPr="009B385C">
                <w:rPr>
                  <w:rFonts w:ascii="Times New Roman" w:hAnsi="Times New Roman" w:cs="Times New Roman"/>
                  <w:color w:val="000000"/>
                  <w:sz w:val="18"/>
                  <w:szCs w:val="18"/>
                </w:rPr>
                <w:t>0.27</w:t>
              </w:r>
            </w:ins>
          </w:p>
        </w:tc>
        <w:tc>
          <w:tcPr>
            <w:tcW w:w="428" w:type="pct"/>
            <w:noWrap/>
            <w:vAlign w:val="bottom"/>
            <w:hideMark/>
          </w:tcPr>
          <w:p w14:paraId="02E5C6F0" w14:textId="2F6CE660" w:rsidR="003F2AAB" w:rsidRPr="00221F0A" w:rsidRDefault="003F2AAB" w:rsidP="003F2AAB">
            <w:pPr>
              <w:spacing w:after="120" w:line="360" w:lineRule="auto"/>
              <w:contextualSpacing/>
              <w:jc w:val="right"/>
              <w:rPr>
                <w:ins w:id="740" w:author="Jujia Li" w:date="2025-08-11T21:47:00Z" w16du:dateUtc="2025-08-12T02:47:00Z"/>
                <w:rFonts w:ascii="Times New Roman" w:eastAsia="Times New Roman" w:hAnsi="Times New Roman" w:cs="Times New Roman"/>
                <w:color w:val="000000"/>
                <w:kern w:val="0"/>
                <w:sz w:val="18"/>
                <w:szCs w:val="18"/>
                <w14:ligatures w14:val="none"/>
              </w:rPr>
            </w:pPr>
            <w:ins w:id="741" w:author="Jujia Li" w:date="2025-08-11T21:47:00Z" w16du:dateUtc="2025-08-12T02:47:00Z">
              <w:r w:rsidRPr="009B385C">
                <w:rPr>
                  <w:rFonts w:ascii="Times New Roman" w:hAnsi="Times New Roman" w:cs="Times New Roman"/>
                  <w:color w:val="000000"/>
                  <w:sz w:val="18"/>
                  <w:szCs w:val="18"/>
                </w:rPr>
                <w:t>23</w:t>
              </w:r>
            </w:ins>
          </w:p>
        </w:tc>
        <w:tc>
          <w:tcPr>
            <w:tcW w:w="344" w:type="pct"/>
            <w:vAlign w:val="bottom"/>
          </w:tcPr>
          <w:p w14:paraId="440D931E" w14:textId="3B68FE79" w:rsidR="003F2AAB" w:rsidRPr="00221F0A" w:rsidRDefault="003F2AAB" w:rsidP="003F2AAB">
            <w:pPr>
              <w:spacing w:after="120" w:line="360" w:lineRule="auto"/>
              <w:contextualSpacing/>
              <w:jc w:val="right"/>
              <w:rPr>
                <w:ins w:id="742" w:author="Jujia Li" w:date="2025-08-11T21:47:00Z" w16du:dateUtc="2025-08-12T02:47:00Z"/>
                <w:rFonts w:ascii="Times New Roman" w:hAnsi="Times New Roman" w:cs="Times New Roman"/>
                <w:sz w:val="18"/>
                <w:szCs w:val="18"/>
              </w:rPr>
            </w:pPr>
            <w:ins w:id="743" w:author="Jujia Li" w:date="2025-08-11T21:47:00Z" w16du:dateUtc="2025-08-12T02:47:00Z">
              <w:r w:rsidRPr="009B385C">
                <w:rPr>
                  <w:rFonts w:ascii="Times New Roman" w:hAnsi="Times New Roman" w:cs="Times New Roman"/>
                  <w:color w:val="000000"/>
                  <w:sz w:val="18"/>
                  <w:szCs w:val="18"/>
                </w:rPr>
                <w:t>0.78</w:t>
              </w:r>
            </w:ins>
          </w:p>
        </w:tc>
      </w:tr>
      <w:tr w:rsidR="003F2AAB" w:rsidRPr="006A0CE7" w14:paraId="1862689A" w14:textId="77777777" w:rsidTr="009B385C">
        <w:trPr>
          <w:trHeight w:val="290"/>
          <w:ins w:id="744" w:author="Jujia Li" w:date="2025-08-11T21:47:00Z"/>
        </w:trPr>
        <w:tc>
          <w:tcPr>
            <w:tcW w:w="808" w:type="pct"/>
            <w:noWrap/>
            <w:vAlign w:val="bottom"/>
            <w:hideMark/>
          </w:tcPr>
          <w:p w14:paraId="26B26772" w14:textId="77777777" w:rsidR="003F2AAB" w:rsidRPr="00221F0A" w:rsidRDefault="003F2AAB" w:rsidP="003F2AAB">
            <w:pPr>
              <w:spacing w:after="120" w:line="360" w:lineRule="auto"/>
              <w:contextualSpacing/>
              <w:rPr>
                <w:ins w:id="745" w:author="Jujia Li" w:date="2025-08-11T21:47:00Z" w16du:dateUtc="2025-08-12T02:47:00Z"/>
                <w:rFonts w:ascii="Times New Roman" w:eastAsia="Times New Roman" w:hAnsi="Times New Roman" w:cs="Times New Roman"/>
                <w:color w:val="000000"/>
                <w:kern w:val="0"/>
                <w:sz w:val="18"/>
                <w:szCs w:val="18"/>
                <w14:ligatures w14:val="none"/>
              </w:rPr>
            </w:pPr>
            <w:ins w:id="746" w:author="Jujia Li" w:date="2025-08-11T21:47:00Z" w16du:dateUtc="2025-08-12T02:47:00Z">
              <w:r w:rsidRPr="009B385C">
                <w:rPr>
                  <w:rFonts w:ascii="Times New Roman" w:hAnsi="Times New Roman" w:cs="Times New Roman"/>
                  <w:color w:val="000000"/>
                  <w:sz w:val="18"/>
                  <w:szCs w:val="18"/>
                </w:rPr>
                <w:t>SHELBY</w:t>
              </w:r>
            </w:ins>
          </w:p>
        </w:tc>
        <w:tc>
          <w:tcPr>
            <w:tcW w:w="566" w:type="pct"/>
            <w:vAlign w:val="bottom"/>
          </w:tcPr>
          <w:p w14:paraId="25375037" w14:textId="77777777" w:rsidR="003F2AAB" w:rsidRPr="00221F0A" w:rsidRDefault="003F2AAB" w:rsidP="003F2AAB">
            <w:pPr>
              <w:spacing w:after="120" w:line="360" w:lineRule="auto"/>
              <w:contextualSpacing/>
              <w:jc w:val="right"/>
              <w:rPr>
                <w:ins w:id="747" w:author="Jujia Li" w:date="2025-08-11T21:47:00Z" w16du:dateUtc="2025-08-12T02:47:00Z"/>
                <w:rFonts w:ascii="Times New Roman" w:hAnsi="Times New Roman" w:cs="Times New Roman"/>
                <w:sz w:val="18"/>
                <w:szCs w:val="18"/>
              </w:rPr>
            </w:pPr>
            <w:ins w:id="748" w:author="Jujia Li" w:date="2025-08-11T21:47:00Z" w16du:dateUtc="2025-08-12T02:47:00Z">
              <w:r w:rsidRPr="005E344C">
                <w:rPr>
                  <w:rFonts w:ascii="Times New Roman" w:hAnsi="Times New Roman" w:cs="Times New Roman"/>
                  <w:color w:val="000000"/>
                  <w:sz w:val="18"/>
                  <w:szCs w:val="18"/>
                </w:rPr>
                <w:t>214547.76</w:t>
              </w:r>
            </w:ins>
          </w:p>
        </w:tc>
        <w:tc>
          <w:tcPr>
            <w:tcW w:w="454" w:type="pct"/>
            <w:noWrap/>
            <w:vAlign w:val="bottom"/>
            <w:hideMark/>
          </w:tcPr>
          <w:p w14:paraId="560D129D" w14:textId="374E1BAF" w:rsidR="003F2AAB" w:rsidRPr="00221F0A" w:rsidRDefault="003F2AAB" w:rsidP="003F2AAB">
            <w:pPr>
              <w:spacing w:after="120" w:line="360" w:lineRule="auto"/>
              <w:contextualSpacing/>
              <w:jc w:val="right"/>
              <w:rPr>
                <w:ins w:id="749" w:author="Jujia Li" w:date="2025-08-11T21:47:00Z" w16du:dateUtc="2025-08-12T02:47:00Z"/>
                <w:rFonts w:ascii="Times New Roman" w:eastAsia="Times New Roman" w:hAnsi="Times New Roman" w:cs="Times New Roman"/>
                <w:color w:val="000000"/>
                <w:kern w:val="0"/>
                <w:sz w:val="18"/>
                <w:szCs w:val="18"/>
                <w14:ligatures w14:val="none"/>
              </w:rPr>
            </w:pPr>
            <w:ins w:id="750" w:author="Jujia Li" w:date="2025-08-11T21:47:00Z" w16du:dateUtc="2025-08-12T02:47:00Z">
              <w:r w:rsidRPr="009B385C">
                <w:rPr>
                  <w:rFonts w:ascii="Times New Roman" w:hAnsi="Times New Roman" w:cs="Times New Roman"/>
                  <w:color w:val="000000"/>
                  <w:sz w:val="18"/>
                  <w:szCs w:val="18"/>
                </w:rPr>
                <w:t>147</w:t>
              </w:r>
            </w:ins>
          </w:p>
        </w:tc>
        <w:tc>
          <w:tcPr>
            <w:tcW w:w="308" w:type="pct"/>
            <w:gridSpan w:val="2"/>
            <w:noWrap/>
            <w:vAlign w:val="bottom"/>
            <w:hideMark/>
          </w:tcPr>
          <w:p w14:paraId="4E8FF98F" w14:textId="7C8BBA68" w:rsidR="003F2AAB" w:rsidRPr="00221F0A" w:rsidRDefault="003F2AAB" w:rsidP="003F2AAB">
            <w:pPr>
              <w:spacing w:after="120" w:line="360" w:lineRule="auto"/>
              <w:contextualSpacing/>
              <w:jc w:val="right"/>
              <w:rPr>
                <w:ins w:id="751" w:author="Jujia Li" w:date="2025-08-11T21:47:00Z" w16du:dateUtc="2025-08-12T02:47:00Z"/>
                <w:rFonts w:ascii="Times New Roman" w:eastAsia="Times New Roman" w:hAnsi="Times New Roman" w:cs="Times New Roman"/>
                <w:color w:val="000000"/>
                <w:kern w:val="0"/>
                <w:sz w:val="18"/>
                <w:szCs w:val="18"/>
                <w14:ligatures w14:val="none"/>
              </w:rPr>
            </w:pPr>
            <w:ins w:id="752" w:author="Jujia Li" w:date="2025-08-11T21:47:00Z" w16du:dateUtc="2025-08-12T02:47:00Z">
              <w:r w:rsidRPr="009B385C">
                <w:rPr>
                  <w:rFonts w:ascii="Times New Roman" w:hAnsi="Times New Roman" w:cs="Times New Roman"/>
                  <w:color w:val="000000"/>
                  <w:sz w:val="18"/>
                  <w:szCs w:val="18"/>
                </w:rPr>
                <w:t>1.9</w:t>
              </w:r>
              <w:r>
                <w:rPr>
                  <w:rFonts w:ascii="Times New Roman" w:hAnsi="Times New Roman" w:cs="Times New Roman"/>
                  <w:color w:val="000000"/>
                  <w:sz w:val="18"/>
                  <w:szCs w:val="18"/>
                </w:rPr>
                <w:t>0</w:t>
              </w:r>
            </w:ins>
          </w:p>
        </w:tc>
        <w:tc>
          <w:tcPr>
            <w:tcW w:w="380" w:type="pct"/>
            <w:noWrap/>
            <w:vAlign w:val="bottom"/>
            <w:hideMark/>
          </w:tcPr>
          <w:p w14:paraId="0465CBB4" w14:textId="69275266" w:rsidR="003F2AAB" w:rsidRPr="00221F0A" w:rsidRDefault="003F2AAB" w:rsidP="003F2AAB">
            <w:pPr>
              <w:spacing w:after="120" w:line="360" w:lineRule="auto"/>
              <w:contextualSpacing/>
              <w:jc w:val="right"/>
              <w:rPr>
                <w:ins w:id="753" w:author="Jujia Li" w:date="2025-08-11T21:47:00Z" w16du:dateUtc="2025-08-12T02:47:00Z"/>
                <w:rFonts w:ascii="Times New Roman" w:eastAsia="Times New Roman" w:hAnsi="Times New Roman" w:cs="Times New Roman"/>
                <w:color w:val="000000"/>
                <w:kern w:val="0"/>
                <w:sz w:val="18"/>
                <w:szCs w:val="18"/>
                <w14:ligatures w14:val="none"/>
              </w:rPr>
            </w:pPr>
            <w:ins w:id="754" w:author="Jujia Li" w:date="2025-08-11T21:47:00Z" w16du:dateUtc="2025-08-12T02:47:00Z">
              <w:r w:rsidRPr="009B385C">
                <w:rPr>
                  <w:rFonts w:ascii="Times New Roman" w:hAnsi="Times New Roman" w:cs="Times New Roman"/>
                  <w:color w:val="000000"/>
                  <w:sz w:val="18"/>
                  <w:szCs w:val="18"/>
                </w:rPr>
                <w:t>118</w:t>
              </w:r>
            </w:ins>
          </w:p>
        </w:tc>
        <w:tc>
          <w:tcPr>
            <w:tcW w:w="315" w:type="pct"/>
            <w:gridSpan w:val="2"/>
            <w:noWrap/>
            <w:vAlign w:val="bottom"/>
            <w:hideMark/>
          </w:tcPr>
          <w:p w14:paraId="50446951" w14:textId="68107106" w:rsidR="003F2AAB" w:rsidRPr="00221F0A" w:rsidRDefault="003F2AAB" w:rsidP="003F2AAB">
            <w:pPr>
              <w:spacing w:after="120" w:line="360" w:lineRule="auto"/>
              <w:contextualSpacing/>
              <w:jc w:val="right"/>
              <w:rPr>
                <w:ins w:id="755" w:author="Jujia Li" w:date="2025-08-11T21:47:00Z" w16du:dateUtc="2025-08-12T02:47:00Z"/>
                <w:rFonts w:ascii="Times New Roman" w:eastAsia="Times New Roman" w:hAnsi="Times New Roman" w:cs="Times New Roman"/>
                <w:color w:val="000000"/>
                <w:kern w:val="0"/>
                <w:sz w:val="18"/>
                <w:szCs w:val="18"/>
                <w14:ligatures w14:val="none"/>
              </w:rPr>
            </w:pPr>
            <w:ins w:id="756" w:author="Jujia Li" w:date="2025-08-11T21:47:00Z" w16du:dateUtc="2025-08-12T02:47:00Z">
              <w:r w:rsidRPr="009B385C">
                <w:rPr>
                  <w:rFonts w:ascii="Times New Roman" w:hAnsi="Times New Roman" w:cs="Times New Roman"/>
                  <w:color w:val="000000"/>
                  <w:sz w:val="18"/>
                  <w:szCs w:val="18"/>
                </w:rPr>
                <w:t>1.51</w:t>
              </w:r>
            </w:ins>
          </w:p>
        </w:tc>
        <w:tc>
          <w:tcPr>
            <w:tcW w:w="380" w:type="pct"/>
            <w:noWrap/>
            <w:vAlign w:val="bottom"/>
            <w:hideMark/>
          </w:tcPr>
          <w:p w14:paraId="6B8939B7" w14:textId="23B949C5" w:rsidR="003F2AAB" w:rsidRPr="00221F0A" w:rsidRDefault="003F2AAB" w:rsidP="003F2AAB">
            <w:pPr>
              <w:spacing w:after="120" w:line="360" w:lineRule="auto"/>
              <w:contextualSpacing/>
              <w:jc w:val="right"/>
              <w:rPr>
                <w:ins w:id="757" w:author="Jujia Li" w:date="2025-08-11T21:47:00Z" w16du:dateUtc="2025-08-12T02:47:00Z"/>
                <w:rFonts w:ascii="Times New Roman" w:eastAsia="Times New Roman" w:hAnsi="Times New Roman" w:cs="Times New Roman"/>
                <w:color w:val="000000"/>
                <w:kern w:val="0"/>
                <w:sz w:val="18"/>
                <w:szCs w:val="18"/>
                <w14:ligatures w14:val="none"/>
              </w:rPr>
            </w:pPr>
            <w:ins w:id="758" w:author="Jujia Li" w:date="2025-08-11T21:47:00Z" w16du:dateUtc="2025-08-12T02:47:00Z">
              <w:r w:rsidRPr="009B385C">
                <w:rPr>
                  <w:rFonts w:ascii="Times New Roman" w:hAnsi="Times New Roman" w:cs="Times New Roman"/>
                  <w:color w:val="000000"/>
                  <w:sz w:val="18"/>
                  <w:szCs w:val="18"/>
                </w:rPr>
                <w:t>129</w:t>
              </w:r>
            </w:ins>
          </w:p>
        </w:tc>
        <w:tc>
          <w:tcPr>
            <w:tcW w:w="316" w:type="pct"/>
            <w:gridSpan w:val="2"/>
            <w:noWrap/>
            <w:vAlign w:val="bottom"/>
            <w:hideMark/>
          </w:tcPr>
          <w:p w14:paraId="0A7813E6" w14:textId="10E36800" w:rsidR="003F2AAB" w:rsidRPr="00221F0A" w:rsidRDefault="003F2AAB" w:rsidP="003F2AAB">
            <w:pPr>
              <w:spacing w:after="120" w:line="360" w:lineRule="auto"/>
              <w:contextualSpacing/>
              <w:jc w:val="right"/>
              <w:rPr>
                <w:ins w:id="759" w:author="Jujia Li" w:date="2025-08-11T21:47:00Z" w16du:dateUtc="2025-08-12T02:47:00Z"/>
                <w:rFonts w:ascii="Times New Roman" w:eastAsia="Times New Roman" w:hAnsi="Times New Roman" w:cs="Times New Roman"/>
                <w:color w:val="000000"/>
                <w:kern w:val="0"/>
                <w:sz w:val="18"/>
                <w:szCs w:val="18"/>
                <w14:ligatures w14:val="none"/>
              </w:rPr>
            </w:pPr>
            <w:ins w:id="760" w:author="Jujia Li" w:date="2025-08-11T21:47:00Z" w16du:dateUtc="2025-08-12T02:47:00Z">
              <w:r w:rsidRPr="009B385C">
                <w:rPr>
                  <w:rFonts w:ascii="Times New Roman" w:hAnsi="Times New Roman" w:cs="Times New Roman"/>
                  <w:color w:val="000000"/>
                  <w:sz w:val="18"/>
                  <w:szCs w:val="18"/>
                </w:rPr>
                <w:t>1.64</w:t>
              </w:r>
            </w:ins>
          </w:p>
        </w:tc>
        <w:tc>
          <w:tcPr>
            <w:tcW w:w="380" w:type="pct"/>
            <w:noWrap/>
            <w:vAlign w:val="bottom"/>
            <w:hideMark/>
          </w:tcPr>
          <w:p w14:paraId="3BA0201E" w14:textId="11FB8DF7" w:rsidR="003F2AAB" w:rsidRPr="00221F0A" w:rsidRDefault="003F2AAB" w:rsidP="003F2AAB">
            <w:pPr>
              <w:spacing w:after="120" w:line="360" w:lineRule="auto"/>
              <w:contextualSpacing/>
              <w:jc w:val="right"/>
              <w:rPr>
                <w:ins w:id="761" w:author="Jujia Li" w:date="2025-08-11T21:47:00Z" w16du:dateUtc="2025-08-12T02:47:00Z"/>
                <w:rFonts w:ascii="Times New Roman" w:eastAsia="Times New Roman" w:hAnsi="Times New Roman" w:cs="Times New Roman"/>
                <w:color w:val="000000"/>
                <w:kern w:val="0"/>
                <w:sz w:val="18"/>
                <w:szCs w:val="18"/>
                <w14:ligatures w14:val="none"/>
              </w:rPr>
            </w:pPr>
            <w:ins w:id="762" w:author="Jujia Li" w:date="2025-08-11T21:47:00Z" w16du:dateUtc="2025-08-12T02:47:00Z">
              <w:r w:rsidRPr="009B385C">
                <w:rPr>
                  <w:rFonts w:ascii="Times New Roman" w:hAnsi="Times New Roman" w:cs="Times New Roman"/>
                  <w:color w:val="000000"/>
                  <w:sz w:val="18"/>
                  <w:szCs w:val="18"/>
                </w:rPr>
                <w:t>143</w:t>
              </w:r>
            </w:ins>
          </w:p>
        </w:tc>
        <w:tc>
          <w:tcPr>
            <w:tcW w:w="321" w:type="pct"/>
            <w:noWrap/>
            <w:vAlign w:val="bottom"/>
            <w:hideMark/>
          </w:tcPr>
          <w:p w14:paraId="08FCF645" w14:textId="69024F3B" w:rsidR="003F2AAB" w:rsidRPr="00221F0A" w:rsidRDefault="003F2AAB" w:rsidP="003F2AAB">
            <w:pPr>
              <w:spacing w:after="120" w:line="360" w:lineRule="auto"/>
              <w:contextualSpacing/>
              <w:jc w:val="right"/>
              <w:rPr>
                <w:ins w:id="763" w:author="Jujia Li" w:date="2025-08-11T21:47:00Z" w16du:dateUtc="2025-08-12T02:47:00Z"/>
                <w:rFonts w:ascii="Times New Roman" w:eastAsia="Times New Roman" w:hAnsi="Times New Roman" w:cs="Times New Roman"/>
                <w:color w:val="000000"/>
                <w:kern w:val="0"/>
                <w:sz w:val="18"/>
                <w:szCs w:val="18"/>
                <w14:ligatures w14:val="none"/>
              </w:rPr>
            </w:pPr>
            <w:ins w:id="764" w:author="Jujia Li" w:date="2025-08-11T21:47:00Z" w16du:dateUtc="2025-08-12T02:47:00Z">
              <w:r w:rsidRPr="009B385C">
                <w:rPr>
                  <w:rFonts w:ascii="Times New Roman" w:hAnsi="Times New Roman" w:cs="Times New Roman"/>
                  <w:color w:val="000000"/>
                  <w:sz w:val="18"/>
                  <w:szCs w:val="18"/>
                </w:rPr>
                <w:t>1.8</w:t>
              </w:r>
              <w:r>
                <w:rPr>
                  <w:rFonts w:ascii="Times New Roman" w:hAnsi="Times New Roman" w:cs="Times New Roman"/>
                  <w:color w:val="000000"/>
                  <w:sz w:val="18"/>
                  <w:szCs w:val="18"/>
                </w:rPr>
                <w:t>0</w:t>
              </w:r>
            </w:ins>
          </w:p>
        </w:tc>
        <w:tc>
          <w:tcPr>
            <w:tcW w:w="428" w:type="pct"/>
            <w:noWrap/>
            <w:vAlign w:val="bottom"/>
            <w:hideMark/>
          </w:tcPr>
          <w:p w14:paraId="6B806099" w14:textId="445B8C57" w:rsidR="003F2AAB" w:rsidRPr="00221F0A" w:rsidRDefault="003F2AAB" w:rsidP="003F2AAB">
            <w:pPr>
              <w:spacing w:after="120" w:line="360" w:lineRule="auto"/>
              <w:contextualSpacing/>
              <w:jc w:val="right"/>
              <w:rPr>
                <w:ins w:id="765" w:author="Jujia Li" w:date="2025-08-11T21:47:00Z" w16du:dateUtc="2025-08-12T02:47:00Z"/>
                <w:rFonts w:ascii="Times New Roman" w:eastAsia="Times New Roman" w:hAnsi="Times New Roman" w:cs="Times New Roman"/>
                <w:color w:val="000000"/>
                <w:kern w:val="0"/>
                <w:sz w:val="18"/>
                <w:szCs w:val="18"/>
                <w14:ligatures w14:val="none"/>
              </w:rPr>
            </w:pPr>
            <w:ins w:id="766" w:author="Jujia Li" w:date="2025-08-11T21:47:00Z" w16du:dateUtc="2025-08-12T02:47:00Z">
              <w:r w:rsidRPr="009B385C">
                <w:rPr>
                  <w:rFonts w:ascii="Times New Roman" w:hAnsi="Times New Roman" w:cs="Times New Roman"/>
                  <w:color w:val="000000"/>
                  <w:sz w:val="18"/>
                  <w:szCs w:val="18"/>
                </w:rPr>
                <w:t>537</w:t>
              </w:r>
            </w:ins>
          </w:p>
        </w:tc>
        <w:tc>
          <w:tcPr>
            <w:tcW w:w="344" w:type="pct"/>
            <w:vAlign w:val="bottom"/>
          </w:tcPr>
          <w:p w14:paraId="3706BBE1" w14:textId="01ED04A9" w:rsidR="003F2AAB" w:rsidRPr="00221F0A" w:rsidRDefault="003F2AAB" w:rsidP="003F2AAB">
            <w:pPr>
              <w:spacing w:after="120" w:line="360" w:lineRule="auto"/>
              <w:contextualSpacing/>
              <w:jc w:val="right"/>
              <w:rPr>
                <w:ins w:id="767" w:author="Jujia Li" w:date="2025-08-11T21:47:00Z" w16du:dateUtc="2025-08-12T02:47:00Z"/>
                <w:rFonts w:ascii="Times New Roman" w:hAnsi="Times New Roman" w:cs="Times New Roman"/>
                <w:sz w:val="18"/>
                <w:szCs w:val="18"/>
              </w:rPr>
            </w:pPr>
            <w:ins w:id="768" w:author="Jujia Li" w:date="2025-08-11T21:47:00Z" w16du:dateUtc="2025-08-12T02:47:00Z">
              <w:r w:rsidRPr="009B385C">
                <w:rPr>
                  <w:rFonts w:ascii="Times New Roman" w:hAnsi="Times New Roman" w:cs="Times New Roman"/>
                  <w:color w:val="000000"/>
                  <w:sz w:val="18"/>
                  <w:szCs w:val="18"/>
                </w:rPr>
                <w:t>1.71</w:t>
              </w:r>
            </w:ins>
          </w:p>
        </w:tc>
      </w:tr>
      <w:tr w:rsidR="003F2AAB" w:rsidRPr="006A0CE7" w14:paraId="0303DDC0" w14:textId="77777777" w:rsidTr="009B385C">
        <w:trPr>
          <w:trHeight w:val="290"/>
          <w:ins w:id="769" w:author="Jujia Li" w:date="2025-08-11T21:47:00Z"/>
        </w:trPr>
        <w:tc>
          <w:tcPr>
            <w:tcW w:w="808" w:type="pct"/>
            <w:noWrap/>
            <w:vAlign w:val="bottom"/>
            <w:hideMark/>
          </w:tcPr>
          <w:p w14:paraId="1253A8D3" w14:textId="77777777" w:rsidR="003F2AAB" w:rsidRPr="00221F0A" w:rsidRDefault="003F2AAB" w:rsidP="003F2AAB">
            <w:pPr>
              <w:spacing w:after="120" w:line="360" w:lineRule="auto"/>
              <w:contextualSpacing/>
              <w:rPr>
                <w:ins w:id="770" w:author="Jujia Li" w:date="2025-08-11T21:47:00Z" w16du:dateUtc="2025-08-12T02:47:00Z"/>
                <w:rFonts w:ascii="Times New Roman" w:eastAsia="Times New Roman" w:hAnsi="Times New Roman" w:cs="Times New Roman"/>
                <w:color w:val="000000"/>
                <w:kern w:val="0"/>
                <w:sz w:val="18"/>
                <w:szCs w:val="18"/>
                <w14:ligatures w14:val="none"/>
              </w:rPr>
            </w:pPr>
            <w:ins w:id="771" w:author="Jujia Li" w:date="2025-08-11T21:47:00Z" w16du:dateUtc="2025-08-12T02:47:00Z">
              <w:r w:rsidRPr="009B385C">
                <w:rPr>
                  <w:rFonts w:ascii="Times New Roman" w:hAnsi="Times New Roman" w:cs="Times New Roman"/>
                  <w:color w:val="000000"/>
                  <w:sz w:val="18"/>
                  <w:szCs w:val="18"/>
                </w:rPr>
                <w:t>TUSCALOOSA</w:t>
              </w:r>
            </w:ins>
          </w:p>
        </w:tc>
        <w:tc>
          <w:tcPr>
            <w:tcW w:w="566" w:type="pct"/>
            <w:vAlign w:val="bottom"/>
          </w:tcPr>
          <w:p w14:paraId="2E806811" w14:textId="77777777" w:rsidR="003F2AAB" w:rsidRPr="00221F0A" w:rsidRDefault="003F2AAB" w:rsidP="003F2AAB">
            <w:pPr>
              <w:spacing w:after="120" w:line="360" w:lineRule="auto"/>
              <w:contextualSpacing/>
              <w:jc w:val="right"/>
              <w:rPr>
                <w:ins w:id="772" w:author="Jujia Li" w:date="2025-08-11T21:47:00Z" w16du:dateUtc="2025-08-12T02:47:00Z"/>
                <w:rFonts w:ascii="Times New Roman" w:hAnsi="Times New Roman" w:cs="Times New Roman"/>
                <w:sz w:val="18"/>
                <w:szCs w:val="18"/>
              </w:rPr>
            </w:pPr>
            <w:ins w:id="773" w:author="Jujia Li" w:date="2025-08-11T21:47:00Z" w16du:dateUtc="2025-08-12T02:47:00Z">
              <w:r w:rsidRPr="005E344C">
                <w:rPr>
                  <w:rFonts w:ascii="Times New Roman" w:hAnsi="Times New Roman" w:cs="Times New Roman"/>
                  <w:color w:val="000000"/>
                  <w:sz w:val="18"/>
                  <w:szCs w:val="18"/>
                </w:rPr>
                <w:t>207937.99</w:t>
              </w:r>
            </w:ins>
          </w:p>
        </w:tc>
        <w:tc>
          <w:tcPr>
            <w:tcW w:w="454" w:type="pct"/>
            <w:noWrap/>
            <w:vAlign w:val="bottom"/>
            <w:hideMark/>
          </w:tcPr>
          <w:p w14:paraId="0F251D9C" w14:textId="442DE558" w:rsidR="003F2AAB" w:rsidRPr="00221F0A" w:rsidRDefault="003F2AAB" w:rsidP="003F2AAB">
            <w:pPr>
              <w:spacing w:after="120" w:line="360" w:lineRule="auto"/>
              <w:contextualSpacing/>
              <w:jc w:val="right"/>
              <w:rPr>
                <w:ins w:id="774" w:author="Jujia Li" w:date="2025-08-11T21:47:00Z" w16du:dateUtc="2025-08-12T02:47:00Z"/>
                <w:rFonts w:ascii="Times New Roman" w:eastAsia="Times New Roman" w:hAnsi="Times New Roman" w:cs="Times New Roman"/>
                <w:color w:val="000000"/>
                <w:kern w:val="0"/>
                <w:sz w:val="18"/>
                <w:szCs w:val="18"/>
                <w14:ligatures w14:val="none"/>
              </w:rPr>
            </w:pPr>
            <w:ins w:id="775" w:author="Jujia Li" w:date="2025-08-11T21:47:00Z" w16du:dateUtc="2025-08-12T02:47:00Z">
              <w:r w:rsidRPr="009B385C">
                <w:rPr>
                  <w:rFonts w:ascii="Times New Roman" w:hAnsi="Times New Roman" w:cs="Times New Roman"/>
                  <w:color w:val="000000"/>
                  <w:sz w:val="18"/>
                  <w:szCs w:val="18"/>
                </w:rPr>
                <w:t>91</w:t>
              </w:r>
            </w:ins>
          </w:p>
        </w:tc>
        <w:tc>
          <w:tcPr>
            <w:tcW w:w="308" w:type="pct"/>
            <w:gridSpan w:val="2"/>
            <w:noWrap/>
            <w:vAlign w:val="bottom"/>
            <w:hideMark/>
          </w:tcPr>
          <w:p w14:paraId="1DED9D73" w14:textId="16364731" w:rsidR="003F2AAB" w:rsidRPr="00221F0A" w:rsidRDefault="003F2AAB" w:rsidP="003F2AAB">
            <w:pPr>
              <w:spacing w:after="120" w:line="360" w:lineRule="auto"/>
              <w:contextualSpacing/>
              <w:jc w:val="right"/>
              <w:rPr>
                <w:ins w:id="776" w:author="Jujia Li" w:date="2025-08-11T21:47:00Z" w16du:dateUtc="2025-08-12T02:47:00Z"/>
                <w:rFonts w:ascii="Times New Roman" w:eastAsia="Times New Roman" w:hAnsi="Times New Roman" w:cs="Times New Roman"/>
                <w:color w:val="000000"/>
                <w:kern w:val="0"/>
                <w:sz w:val="18"/>
                <w:szCs w:val="18"/>
                <w14:ligatures w14:val="none"/>
              </w:rPr>
            </w:pPr>
            <w:ins w:id="777" w:author="Jujia Li" w:date="2025-08-11T21:47:00Z" w16du:dateUtc="2025-08-12T02:47:00Z">
              <w:r w:rsidRPr="009B385C">
                <w:rPr>
                  <w:rFonts w:ascii="Times New Roman" w:hAnsi="Times New Roman" w:cs="Times New Roman"/>
                  <w:color w:val="000000"/>
                  <w:sz w:val="18"/>
                  <w:szCs w:val="18"/>
                </w:rPr>
                <w:t>1.2</w:t>
              </w:r>
              <w:r>
                <w:rPr>
                  <w:rFonts w:ascii="Times New Roman" w:hAnsi="Times New Roman" w:cs="Times New Roman"/>
                  <w:color w:val="000000"/>
                  <w:sz w:val="18"/>
                  <w:szCs w:val="18"/>
                </w:rPr>
                <w:t>0</w:t>
              </w:r>
            </w:ins>
          </w:p>
        </w:tc>
        <w:tc>
          <w:tcPr>
            <w:tcW w:w="380" w:type="pct"/>
            <w:noWrap/>
            <w:vAlign w:val="bottom"/>
            <w:hideMark/>
          </w:tcPr>
          <w:p w14:paraId="3FBE0BF6" w14:textId="6A712C47" w:rsidR="003F2AAB" w:rsidRPr="00221F0A" w:rsidRDefault="003F2AAB" w:rsidP="003F2AAB">
            <w:pPr>
              <w:spacing w:after="120" w:line="360" w:lineRule="auto"/>
              <w:contextualSpacing/>
              <w:jc w:val="right"/>
              <w:rPr>
                <w:ins w:id="778" w:author="Jujia Li" w:date="2025-08-11T21:47:00Z" w16du:dateUtc="2025-08-12T02:47:00Z"/>
                <w:rFonts w:ascii="Times New Roman" w:eastAsia="Times New Roman" w:hAnsi="Times New Roman" w:cs="Times New Roman"/>
                <w:color w:val="000000"/>
                <w:kern w:val="0"/>
                <w:sz w:val="18"/>
                <w:szCs w:val="18"/>
                <w14:ligatures w14:val="none"/>
              </w:rPr>
            </w:pPr>
            <w:ins w:id="779" w:author="Jujia Li" w:date="2025-08-11T21:47:00Z" w16du:dateUtc="2025-08-12T02:47:00Z">
              <w:r w:rsidRPr="009B385C">
                <w:rPr>
                  <w:rFonts w:ascii="Times New Roman" w:hAnsi="Times New Roman" w:cs="Times New Roman"/>
                  <w:color w:val="000000"/>
                  <w:sz w:val="18"/>
                  <w:szCs w:val="18"/>
                </w:rPr>
                <w:t>87</w:t>
              </w:r>
            </w:ins>
          </w:p>
        </w:tc>
        <w:tc>
          <w:tcPr>
            <w:tcW w:w="315" w:type="pct"/>
            <w:gridSpan w:val="2"/>
            <w:noWrap/>
            <w:vAlign w:val="bottom"/>
            <w:hideMark/>
          </w:tcPr>
          <w:p w14:paraId="78DDA545" w14:textId="6619D06C" w:rsidR="003F2AAB" w:rsidRPr="00221F0A" w:rsidRDefault="003F2AAB" w:rsidP="003F2AAB">
            <w:pPr>
              <w:spacing w:after="120" w:line="360" w:lineRule="auto"/>
              <w:contextualSpacing/>
              <w:jc w:val="right"/>
              <w:rPr>
                <w:ins w:id="780" w:author="Jujia Li" w:date="2025-08-11T21:47:00Z" w16du:dateUtc="2025-08-12T02:47:00Z"/>
                <w:rFonts w:ascii="Times New Roman" w:eastAsia="Times New Roman" w:hAnsi="Times New Roman" w:cs="Times New Roman"/>
                <w:color w:val="000000"/>
                <w:kern w:val="0"/>
                <w:sz w:val="18"/>
                <w:szCs w:val="18"/>
                <w14:ligatures w14:val="none"/>
              </w:rPr>
            </w:pPr>
            <w:ins w:id="781" w:author="Jujia Li" w:date="2025-08-11T21:47:00Z" w16du:dateUtc="2025-08-12T02:47:00Z">
              <w:r w:rsidRPr="009B385C">
                <w:rPr>
                  <w:rFonts w:ascii="Times New Roman" w:hAnsi="Times New Roman" w:cs="Times New Roman"/>
                  <w:color w:val="000000"/>
                  <w:sz w:val="18"/>
                  <w:szCs w:val="18"/>
                </w:rPr>
                <w:t>1.15</w:t>
              </w:r>
            </w:ins>
          </w:p>
        </w:tc>
        <w:tc>
          <w:tcPr>
            <w:tcW w:w="380" w:type="pct"/>
            <w:noWrap/>
            <w:vAlign w:val="bottom"/>
            <w:hideMark/>
          </w:tcPr>
          <w:p w14:paraId="6A1A3E27" w14:textId="49C113FB" w:rsidR="003F2AAB" w:rsidRPr="00221F0A" w:rsidRDefault="003F2AAB" w:rsidP="003F2AAB">
            <w:pPr>
              <w:spacing w:after="120" w:line="360" w:lineRule="auto"/>
              <w:contextualSpacing/>
              <w:jc w:val="right"/>
              <w:rPr>
                <w:ins w:id="782" w:author="Jujia Li" w:date="2025-08-11T21:47:00Z" w16du:dateUtc="2025-08-12T02:47:00Z"/>
                <w:rFonts w:ascii="Times New Roman" w:eastAsia="Times New Roman" w:hAnsi="Times New Roman" w:cs="Times New Roman"/>
                <w:color w:val="000000"/>
                <w:kern w:val="0"/>
                <w:sz w:val="18"/>
                <w:szCs w:val="18"/>
                <w14:ligatures w14:val="none"/>
              </w:rPr>
            </w:pPr>
            <w:ins w:id="783" w:author="Jujia Li" w:date="2025-08-11T21:47:00Z" w16du:dateUtc="2025-08-12T02:47:00Z">
              <w:r w:rsidRPr="009B385C">
                <w:rPr>
                  <w:rFonts w:ascii="Times New Roman" w:hAnsi="Times New Roman" w:cs="Times New Roman"/>
                  <w:color w:val="000000"/>
                  <w:sz w:val="18"/>
                  <w:szCs w:val="18"/>
                </w:rPr>
                <w:t>51</w:t>
              </w:r>
            </w:ins>
          </w:p>
        </w:tc>
        <w:tc>
          <w:tcPr>
            <w:tcW w:w="316" w:type="pct"/>
            <w:gridSpan w:val="2"/>
            <w:noWrap/>
            <w:vAlign w:val="bottom"/>
            <w:hideMark/>
          </w:tcPr>
          <w:p w14:paraId="0BCF4233" w14:textId="19756BD2" w:rsidR="003F2AAB" w:rsidRPr="00221F0A" w:rsidRDefault="003F2AAB" w:rsidP="003F2AAB">
            <w:pPr>
              <w:spacing w:after="120" w:line="360" w:lineRule="auto"/>
              <w:contextualSpacing/>
              <w:jc w:val="right"/>
              <w:rPr>
                <w:ins w:id="784" w:author="Jujia Li" w:date="2025-08-11T21:47:00Z" w16du:dateUtc="2025-08-12T02:47:00Z"/>
                <w:rFonts w:ascii="Times New Roman" w:eastAsia="Times New Roman" w:hAnsi="Times New Roman" w:cs="Times New Roman"/>
                <w:color w:val="000000"/>
                <w:kern w:val="0"/>
                <w:sz w:val="18"/>
                <w:szCs w:val="18"/>
                <w14:ligatures w14:val="none"/>
              </w:rPr>
            </w:pPr>
            <w:ins w:id="785" w:author="Jujia Li" w:date="2025-08-11T21:47:00Z" w16du:dateUtc="2025-08-12T02:47:00Z">
              <w:r w:rsidRPr="009B385C">
                <w:rPr>
                  <w:rFonts w:ascii="Times New Roman" w:hAnsi="Times New Roman" w:cs="Times New Roman"/>
                  <w:color w:val="000000"/>
                  <w:sz w:val="18"/>
                  <w:szCs w:val="18"/>
                </w:rPr>
                <w:t>0.67</w:t>
              </w:r>
            </w:ins>
          </w:p>
        </w:tc>
        <w:tc>
          <w:tcPr>
            <w:tcW w:w="380" w:type="pct"/>
            <w:noWrap/>
            <w:vAlign w:val="bottom"/>
            <w:hideMark/>
          </w:tcPr>
          <w:p w14:paraId="292B64D0" w14:textId="0E2BEBD2" w:rsidR="003F2AAB" w:rsidRPr="00221F0A" w:rsidRDefault="003F2AAB" w:rsidP="003F2AAB">
            <w:pPr>
              <w:spacing w:after="120" w:line="360" w:lineRule="auto"/>
              <w:contextualSpacing/>
              <w:jc w:val="right"/>
              <w:rPr>
                <w:ins w:id="786" w:author="Jujia Li" w:date="2025-08-11T21:47:00Z" w16du:dateUtc="2025-08-12T02:47:00Z"/>
                <w:rFonts w:ascii="Times New Roman" w:eastAsia="Times New Roman" w:hAnsi="Times New Roman" w:cs="Times New Roman"/>
                <w:color w:val="000000"/>
                <w:kern w:val="0"/>
                <w:sz w:val="18"/>
                <w:szCs w:val="18"/>
                <w14:ligatures w14:val="none"/>
              </w:rPr>
            </w:pPr>
            <w:ins w:id="787" w:author="Jujia Li" w:date="2025-08-11T21:47:00Z" w16du:dateUtc="2025-08-12T02:47:00Z">
              <w:r w:rsidRPr="009B385C">
                <w:rPr>
                  <w:rFonts w:ascii="Times New Roman" w:hAnsi="Times New Roman" w:cs="Times New Roman"/>
                  <w:color w:val="000000"/>
                  <w:sz w:val="18"/>
                  <w:szCs w:val="18"/>
                </w:rPr>
                <w:t>51</w:t>
              </w:r>
            </w:ins>
          </w:p>
        </w:tc>
        <w:tc>
          <w:tcPr>
            <w:tcW w:w="321" w:type="pct"/>
            <w:noWrap/>
            <w:vAlign w:val="bottom"/>
            <w:hideMark/>
          </w:tcPr>
          <w:p w14:paraId="00C74194" w14:textId="6DB72EA9" w:rsidR="003F2AAB" w:rsidRPr="00221F0A" w:rsidRDefault="003F2AAB" w:rsidP="003F2AAB">
            <w:pPr>
              <w:spacing w:after="120" w:line="360" w:lineRule="auto"/>
              <w:contextualSpacing/>
              <w:jc w:val="right"/>
              <w:rPr>
                <w:ins w:id="788" w:author="Jujia Li" w:date="2025-08-11T21:47:00Z" w16du:dateUtc="2025-08-12T02:47:00Z"/>
                <w:rFonts w:ascii="Times New Roman" w:eastAsia="Times New Roman" w:hAnsi="Times New Roman" w:cs="Times New Roman"/>
                <w:color w:val="000000"/>
                <w:kern w:val="0"/>
                <w:sz w:val="18"/>
                <w:szCs w:val="18"/>
                <w14:ligatures w14:val="none"/>
              </w:rPr>
            </w:pPr>
            <w:ins w:id="789" w:author="Jujia Li" w:date="2025-08-11T21:47:00Z" w16du:dateUtc="2025-08-12T02:47:00Z">
              <w:r w:rsidRPr="009B385C">
                <w:rPr>
                  <w:rFonts w:ascii="Times New Roman" w:hAnsi="Times New Roman" w:cs="Times New Roman"/>
                  <w:color w:val="000000"/>
                  <w:sz w:val="18"/>
                  <w:szCs w:val="18"/>
                </w:rPr>
                <w:t>0.67</w:t>
              </w:r>
            </w:ins>
          </w:p>
        </w:tc>
        <w:tc>
          <w:tcPr>
            <w:tcW w:w="428" w:type="pct"/>
            <w:noWrap/>
            <w:vAlign w:val="bottom"/>
            <w:hideMark/>
          </w:tcPr>
          <w:p w14:paraId="772B7F36" w14:textId="5BA6CA47" w:rsidR="003F2AAB" w:rsidRPr="00221F0A" w:rsidRDefault="003F2AAB" w:rsidP="003F2AAB">
            <w:pPr>
              <w:spacing w:after="120" w:line="360" w:lineRule="auto"/>
              <w:contextualSpacing/>
              <w:jc w:val="right"/>
              <w:rPr>
                <w:ins w:id="790" w:author="Jujia Li" w:date="2025-08-11T21:47:00Z" w16du:dateUtc="2025-08-12T02:47:00Z"/>
                <w:rFonts w:ascii="Times New Roman" w:eastAsia="Times New Roman" w:hAnsi="Times New Roman" w:cs="Times New Roman"/>
                <w:color w:val="000000"/>
                <w:kern w:val="0"/>
                <w:sz w:val="18"/>
                <w:szCs w:val="18"/>
                <w14:ligatures w14:val="none"/>
              </w:rPr>
            </w:pPr>
            <w:ins w:id="791" w:author="Jujia Li" w:date="2025-08-11T21:47:00Z" w16du:dateUtc="2025-08-12T02:47:00Z">
              <w:r w:rsidRPr="009B385C">
                <w:rPr>
                  <w:rFonts w:ascii="Times New Roman" w:hAnsi="Times New Roman" w:cs="Times New Roman"/>
                  <w:color w:val="000000"/>
                  <w:sz w:val="18"/>
                  <w:szCs w:val="18"/>
                </w:rPr>
                <w:t>280</w:t>
              </w:r>
            </w:ins>
          </w:p>
        </w:tc>
        <w:tc>
          <w:tcPr>
            <w:tcW w:w="344" w:type="pct"/>
            <w:vAlign w:val="bottom"/>
          </w:tcPr>
          <w:p w14:paraId="5ABC4084" w14:textId="7CA450D5" w:rsidR="003F2AAB" w:rsidRPr="00221F0A" w:rsidRDefault="003F2AAB" w:rsidP="003F2AAB">
            <w:pPr>
              <w:spacing w:after="120" w:line="360" w:lineRule="auto"/>
              <w:contextualSpacing/>
              <w:jc w:val="right"/>
              <w:rPr>
                <w:ins w:id="792" w:author="Jujia Li" w:date="2025-08-11T21:47:00Z" w16du:dateUtc="2025-08-12T02:47:00Z"/>
                <w:rFonts w:ascii="Times New Roman" w:hAnsi="Times New Roman" w:cs="Times New Roman"/>
                <w:sz w:val="18"/>
                <w:szCs w:val="18"/>
              </w:rPr>
            </w:pPr>
            <w:ins w:id="793" w:author="Jujia Li" w:date="2025-08-11T21:47:00Z" w16du:dateUtc="2025-08-12T02:47:00Z">
              <w:r w:rsidRPr="009B385C">
                <w:rPr>
                  <w:rFonts w:ascii="Times New Roman" w:hAnsi="Times New Roman" w:cs="Times New Roman"/>
                  <w:color w:val="000000"/>
                  <w:sz w:val="18"/>
                  <w:szCs w:val="18"/>
                </w:rPr>
                <w:t>0.92</w:t>
              </w:r>
            </w:ins>
          </w:p>
        </w:tc>
      </w:tr>
      <w:tr w:rsidR="003F2AAB" w:rsidRPr="006A0CE7" w14:paraId="6E8A4FD1" w14:textId="77777777" w:rsidTr="009B385C">
        <w:trPr>
          <w:trHeight w:val="290"/>
          <w:ins w:id="794" w:author="Jujia Li" w:date="2025-08-11T21:47:00Z"/>
        </w:trPr>
        <w:tc>
          <w:tcPr>
            <w:tcW w:w="808" w:type="pct"/>
            <w:noWrap/>
            <w:vAlign w:val="bottom"/>
            <w:hideMark/>
          </w:tcPr>
          <w:p w14:paraId="465EC167" w14:textId="77777777" w:rsidR="003F2AAB" w:rsidRPr="00221F0A" w:rsidRDefault="003F2AAB" w:rsidP="003F2AAB">
            <w:pPr>
              <w:spacing w:after="120" w:line="360" w:lineRule="auto"/>
              <w:contextualSpacing/>
              <w:rPr>
                <w:ins w:id="795" w:author="Jujia Li" w:date="2025-08-11T21:47:00Z" w16du:dateUtc="2025-08-12T02:47:00Z"/>
                <w:rFonts w:ascii="Times New Roman" w:eastAsia="Times New Roman" w:hAnsi="Times New Roman" w:cs="Times New Roman"/>
                <w:color w:val="000000"/>
                <w:kern w:val="0"/>
                <w:sz w:val="18"/>
                <w:szCs w:val="18"/>
                <w14:ligatures w14:val="none"/>
              </w:rPr>
            </w:pPr>
            <w:ins w:id="796" w:author="Jujia Li" w:date="2025-08-11T21:47:00Z" w16du:dateUtc="2025-08-12T02:47:00Z">
              <w:r w:rsidRPr="009B385C">
                <w:rPr>
                  <w:rFonts w:ascii="Times New Roman" w:hAnsi="Times New Roman" w:cs="Times New Roman"/>
                  <w:color w:val="000000"/>
                  <w:sz w:val="18"/>
                  <w:szCs w:val="18"/>
                </w:rPr>
                <w:t>WALKER</w:t>
              </w:r>
            </w:ins>
          </w:p>
        </w:tc>
        <w:tc>
          <w:tcPr>
            <w:tcW w:w="566" w:type="pct"/>
            <w:vAlign w:val="bottom"/>
          </w:tcPr>
          <w:p w14:paraId="3C2E5E2B" w14:textId="77777777" w:rsidR="003F2AAB" w:rsidRPr="00221F0A" w:rsidRDefault="003F2AAB" w:rsidP="003F2AAB">
            <w:pPr>
              <w:spacing w:after="120" w:line="360" w:lineRule="auto"/>
              <w:contextualSpacing/>
              <w:jc w:val="right"/>
              <w:rPr>
                <w:ins w:id="797" w:author="Jujia Li" w:date="2025-08-11T21:47:00Z" w16du:dateUtc="2025-08-12T02:47:00Z"/>
                <w:rFonts w:ascii="Times New Roman" w:hAnsi="Times New Roman" w:cs="Times New Roman"/>
                <w:sz w:val="18"/>
                <w:szCs w:val="18"/>
              </w:rPr>
            </w:pPr>
            <w:ins w:id="798" w:author="Jujia Li" w:date="2025-08-11T21:47:00Z" w16du:dateUtc="2025-08-12T02:47:00Z">
              <w:r w:rsidRPr="005E344C">
                <w:rPr>
                  <w:rFonts w:ascii="Times New Roman" w:hAnsi="Times New Roman" w:cs="Times New Roman"/>
                  <w:color w:val="000000"/>
                  <w:sz w:val="18"/>
                  <w:szCs w:val="18"/>
                </w:rPr>
                <w:t>63904.93</w:t>
              </w:r>
            </w:ins>
          </w:p>
        </w:tc>
        <w:tc>
          <w:tcPr>
            <w:tcW w:w="454" w:type="pct"/>
            <w:noWrap/>
            <w:vAlign w:val="bottom"/>
            <w:hideMark/>
          </w:tcPr>
          <w:p w14:paraId="59DF689E" w14:textId="02DF0411" w:rsidR="003F2AAB" w:rsidRPr="00221F0A" w:rsidRDefault="003F2AAB" w:rsidP="003F2AAB">
            <w:pPr>
              <w:spacing w:after="120" w:line="360" w:lineRule="auto"/>
              <w:contextualSpacing/>
              <w:jc w:val="right"/>
              <w:rPr>
                <w:ins w:id="799" w:author="Jujia Li" w:date="2025-08-11T21:47:00Z" w16du:dateUtc="2025-08-12T02:47:00Z"/>
                <w:rFonts w:ascii="Times New Roman" w:eastAsia="Times New Roman" w:hAnsi="Times New Roman" w:cs="Times New Roman"/>
                <w:color w:val="000000"/>
                <w:kern w:val="0"/>
                <w:sz w:val="18"/>
                <w:szCs w:val="18"/>
                <w14:ligatures w14:val="none"/>
              </w:rPr>
            </w:pPr>
            <w:ins w:id="800" w:author="Jujia Li" w:date="2025-08-11T21:47:00Z" w16du:dateUtc="2025-08-12T02:47:00Z">
              <w:r w:rsidRPr="009B385C">
                <w:rPr>
                  <w:rFonts w:ascii="Times New Roman" w:hAnsi="Times New Roman" w:cs="Times New Roman"/>
                  <w:color w:val="000000"/>
                  <w:sz w:val="18"/>
                  <w:szCs w:val="18"/>
                </w:rPr>
                <w:t>82</w:t>
              </w:r>
            </w:ins>
          </w:p>
        </w:tc>
        <w:tc>
          <w:tcPr>
            <w:tcW w:w="308" w:type="pct"/>
            <w:gridSpan w:val="2"/>
            <w:noWrap/>
            <w:vAlign w:val="bottom"/>
            <w:hideMark/>
          </w:tcPr>
          <w:p w14:paraId="6ABD5CCC" w14:textId="1745B1C4" w:rsidR="003F2AAB" w:rsidRPr="00221F0A" w:rsidRDefault="003F2AAB" w:rsidP="003F2AAB">
            <w:pPr>
              <w:spacing w:after="120" w:line="360" w:lineRule="auto"/>
              <w:contextualSpacing/>
              <w:jc w:val="right"/>
              <w:rPr>
                <w:ins w:id="801" w:author="Jujia Li" w:date="2025-08-11T21:47:00Z" w16du:dateUtc="2025-08-12T02:47:00Z"/>
                <w:rFonts w:ascii="Times New Roman" w:eastAsia="Times New Roman" w:hAnsi="Times New Roman" w:cs="Times New Roman"/>
                <w:color w:val="000000"/>
                <w:kern w:val="0"/>
                <w:sz w:val="18"/>
                <w:szCs w:val="18"/>
                <w14:ligatures w14:val="none"/>
              </w:rPr>
            </w:pPr>
            <w:ins w:id="802" w:author="Jujia Li" w:date="2025-08-11T21:47:00Z" w16du:dateUtc="2025-08-12T02:47:00Z">
              <w:r w:rsidRPr="009B385C">
                <w:rPr>
                  <w:rFonts w:ascii="Times New Roman" w:hAnsi="Times New Roman" w:cs="Times New Roman"/>
                  <w:color w:val="000000"/>
                  <w:sz w:val="18"/>
                  <w:szCs w:val="18"/>
                </w:rPr>
                <w:t>3.47</w:t>
              </w:r>
            </w:ins>
          </w:p>
        </w:tc>
        <w:tc>
          <w:tcPr>
            <w:tcW w:w="380" w:type="pct"/>
            <w:noWrap/>
            <w:vAlign w:val="bottom"/>
            <w:hideMark/>
          </w:tcPr>
          <w:p w14:paraId="7D9DF16C" w14:textId="02469374" w:rsidR="003F2AAB" w:rsidRPr="00221F0A" w:rsidRDefault="003F2AAB" w:rsidP="003F2AAB">
            <w:pPr>
              <w:spacing w:after="120" w:line="360" w:lineRule="auto"/>
              <w:contextualSpacing/>
              <w:jc w:val="right"/>
              <w:rPr>
                <w:ins w:id="803" w:author="Jujia Li" w:date="2025-08-11T21:47:00Z" w16du:dateUtc="2025-08-12T02:47:00Z"/>
                <w:rFonts w:ascii="Times New Roman" w:eastAsia="Times New Roman" w:hAnsi="Times New Roman" w:cs="Times New Roman"/>
                <w:color w:val="000000"/>
                <w:kern w:val="0"/>
                <w:sz w:val="18"/>
                <w:szCs w:val="18"/>
                <w14:ligatures w14:val="none"/>
              </w:rPr>
            </w:pPr>
            <w:ins w:id="804" w:author="Jujia Li" w:date="2025-08-11T21:47:00Z" w16du:dateUtc="2025-08-12T02:47:00Z">
              <w:r w:rsidRPr="009B385C">
                <w:rPr>
                  <w:rFonts w:ascii="Times New Roman" w:hAnsi="Times New Roman" w:cs="Times New Roman"/>
                  <w:color w:val="000000"/>
                  <w:sz w:val="18"/>
                  <w:szCs w:val="18"/>
                </w:rPr>
                <w:t>85</w:t>
              </w:r>
            </w:ins>
          </w:p>
        </w:tc>
        <w:tc>
          <w:tcPr>
            <w:tcW w:w="315" w:type="pct"/>
            <w:gridSpan w:val="2"/>
            <w:noWrap/>
            <w:vAlign w:val="bottom"/>
            <w:hideMark/>
          </w:tcPr>
          <w:p w14:paraId="2F43AAFB" w14:textId="7D378A09" w:rsidR="003F2AAB" w:rsidRPr="00221F0A" w:rsidRDefault="003F2AAB" w:rsidP="003F2AAB">
            <w:pPr>
              <w:spacing w:after="120" w:line="360" w:lineRule="auto"/>
              <w:contextualSpacing/>
              <w:jc w:val="right"/>
              <w:rPr>
                <w:ins w:id="805" w:author="Jujia Li" w:date="2025-08-11T21:47:00Z" w16du:dateUtc="2025-08-12T02:47:00Z"/>
                <w:rFonts w:ascii="Times New Roman" w:eastAsia="Times New Roman" w:hAnsi="Times New Roman" w:cs="Times New Roman"/>
                <w:color w:val="000000"/>
                <w:kern w:val="0"/>
                <w:sz w:val="18"/>
                <w:szCs w:val="18"/>
                <w14:ligatures w14:val="none"/>
              </w:rPr>
            </w:pPr>
            <w:ins w:id="806" w:author="Jujia Li" w:date="2025-08-11T21:47:00Z" w16du:dateUtc="2025-08-12T02:47:00Z">
              <w:r w:rsidRPr="009B385C">
                <w:rPr>
                  <w:rFonts w:ascii="Times New Roman" w:hAnsi="Times New Roman" w:cs="Times New Roman"/>
                  <w:color w:val="000000"/>
                  <w:sz w:val="18"/>
                  <w:szCs w:val="18"/>
                </w:rPr>
                <w:t>3.64</w:t>
              </w:r>
            </w:ins>
          </w:p>
        </w:tc>
        <w:tc>
          <w:tcPr>
            <w:tcW w:w="380" w:type="pct"/>
            <w:noWrap/>
            <w:vAlign w:val="bottom"/>
            <w:hideMark/>
          </w:tcPr>
          <w:p w14:paraId="520324A4" w14:textId="5679149B" w:rsidR="003F2AAB" w:rsidRPr="00221F0A" w:rsidRDefault="003F2AAB" w:rsidP="003F2AAB">
            <w:pPr>
              <w:spacing w:after="120" w:line="360" w:lineRule="auto"/>
              <w:contextualSpacing/>
              <w:jc w:val="right"/>
              <w:rPr>
                <w:ins w:id="807" w:author="Jujia Li" w:date="2025-08-11T21:47:00Z" w16du:dateUtc="2025-08-12T02:47:00Z"/>
                <w:rFonts w:ascii="Times New Roman" w:eastAsia="Times New Roman" w:hAnsi="Times New Roman" w:cs="Times New Roman"/>
                <w:color w:val="000000"/>
                <w:kern w:val="0"/>
                <w:sz w:val="18"/>
                <w:szCs w:val="18"/>
                <w14:ligatures w14:val="none"/>
              </w:rPr>
            </w:pPr>
            <w:ins w:id="808" w:author="Jujia Li" w:date="2025-08-11T21:47:00Z" w16du:dateUtc="2025-08-12T02:47:00Z">
              <w:r w:rsidRPr="009B385C">
                <w:rPr>
                  <w:rFonts w:ascii="Times New Roman" w:hAnsi="Times New Roman" w:cs="Times New Roman"/>
                  <w:color w:val="000000"/>
                  <w:sz w:val="18"/>
                  <w:szCs w:val="18"/>
                </w:rPr>
                <w:t>73</w:t>
              </w:r>
            </w:ins>
          </w:p>
        </w:tc>
        <w:tc>
          <w:tcPr>
            <w:tcW w:w="316" w:type="pct"/>
            <w:gridSpan w:val="2"/>
            <w:noWrap/>
            <w:vAlign w:val="bottom"/>
            <w:hideMark/>
          </w:tcPr>
          <w:p w14:paraId="5DA19007" w14:textId="0684A0C8" w:rsidR="003F2AAB" w:rsidRPr="00221F0A" w:rsidRDefault="003F2AAB" w:rsidP="003F2AAB">
            <w:pPr>
              <w:spacing w:after="120" w:line="360" w:lineRule="auto"/>
              <w:contextualSpacing/>
              <w:jc w:val="right"/>
              <w:rPr>
                <w:ins w:id="809" w:author="Jujia Li" w:date="2025-08-11T21:47:00Z" w16du:dateUtc="2025-08-12T02:47:00Z"/>
                <w:rFonts w:ascii="Times New Roman" w:eastAsia="Times New Roman" w:hAnsi="Times New Roman" w:cs="Times New Roman"/>
                <w:color w:val="000000"/>
                <w:kern w:val="0"/>
                <w:sz w:val="18"/>
                <w:szCs w:val="18"/>
                <w14:ligatures w14:val="none"/>
              </w:rPr>
            </w:pPr>
            <w:ins w:id="810" w:author="Jujia Li" w:date="2025-08-11T21:47:00Z" w16du:dateUtc="2025-08-12T02:47:00Z">
              <w:r w:rsidRPr="009B385C">
                <w:rPr>
                  <w:rFonts w:ascii="Times New Roman" w:hAnsi="Times New Roman" w:cs="Times New Roman"/>
                  <w:color w:val="000000"/>
                  <w:sz w:val="18"/>
                  <w:szCs w:val="18"/>
                </w:rPr>
                <w:t>3.14</w:t>
              </w:r>
            </w:ins>
          </w:p>
        </w:tc>
        <w:tc>
          <w:tcPr>
            <w:tcW w:w="380" w:type="pct"/>
            <w:noWrap/>
            <w:vAlign w:val="bottom"/>
            <w:hideMark/>
          </w:tcPr>
          <w:p w14:paraId="1A1F3E54" w14:textId="39A0ABE6" w:rsidR="003F2AAB" w:rsidRPr="00221F0A" w:rsidRDefault="003F2AAB" w:rsidP="003F2AAB">
            <w:pPr>
              <w:spacing w:after="120" w:line="360" w:lineRule="auto"/>
              <w:contextualSpacing/>
              <w:jc w:val="right"/>
              <w:rPr>
                <w:ins w:id="811" w:author="Jujia Li" w:date="2025-08-11T21:47:00Z" w16du:dateUtc="2025-08-12T02:47:00Z"/>
                <w:rFonts w:ascii="Times New Roman" w:eastAsia="Times New Roman" w:hAnsi="Times New Roman" w:cs="Times New Roman"/>
                <w:color w:val="000000"/>
                <w:kern w:val="0"/>
                <w:sz w:val="18"/>
                <w:szCs w:val="18"/>
                <w14:ligatures w14:val="none"/>
              </w:rPr>
            </w:pPr>
            <w:ins w:id="812" w:author="Jujia Li" w:date="2025-08-11T21:47:00Z" w16du:dateUtc="2025-08-12T02:47:00Z">
              <w:r w:rsidRPr="009B385C">
                <w:rPr>
                  <w:rFonts w:ascii="Times New Roman" w:hAnsi="Times New Roman" w:cs="Times New Roman"/>
                  <w:color w:val="000000"/>
                  <w:sz w:val="18"/>
                  <w:szCs w:val="18"/>
                </w:rPr>
                <w:t>69</w:t>
              </w:r>
            </w:ins>
          </w:p>
        </w:tc>
        <w:tc>
          <w:tcPr>
            <w:tcW w:w="321" w:type="pct"/>
            <w:noWrap/>
            <w:vAlign w:val="bottom"/>
            <w:hideMark/>
          </w:tcPr>
          <w:p w14:paraId="3BA6D191" w14:textId="75611138" w:rsidR="003F2AAB" w:rsidRPr="00221F0A" w:rsidRDefault="003F2AAB" w:rsidP="003F2AAB">
            <w:pPr>
              <w:spacing w:after="120" w:line="360" w:lineRule="auto"/>
              <w:contextualSpacing/>
              <w:jc w:val="right"/>
              <w:rPr>
                <w:ins w:id="813" w:author="Jujia Li" w:date="2025-08-11T21:47:00Z" w16du:dateUtc="2025-08-12T02:47:00Z"/>
                <w:rFonts w:ascii="Times New Roman" w:eastAsia="Times New Roman" w:hAnsi="Times New Roman" w:cs="Times New Roman"/>
                <w:color w:val="000000"/>
                <w:kern w:val="0"/>
                <w:sz w:val="18"/>
                <w:szCs w:val="18"/>
                <w14:ligatures w14:val="none"/>
              </w:rPr>
            </w:pPr>
            <w:ins w:id="814" w:author="Jujia Li" w:date="2025-08-11T21:47:00Z" w16du:dateUtc="2025-08-12T02:47:00Z">
              <w:r w:rsidRPr="009B385C">
                <w:rPr>
                  <w:rFonts w:ascii="Times New Roman" w:hAnsi="Times New Roman" w:cs="Times New Roman"/>
                  <w:color w:val="000000"/>
                  <w:sz w:val="18"/>
                  <w:szCs w:val="18"/>
                </w:rPr>
                <w:t>2.98</w:t>
              </w:r>
            </w:ins>
          </w:p>
        </w:tc>
        <w:tc>
          <w:tcPr>
            <w:tcW w:w="428" w:type="pct"/>
            <w:noWrap/>
            <w:vAlign w:val="bottom"/>
            <w:hideMark/>
          </w:tcPr>
          <w:p w14:paraId="09C2723C" w14:textId="2106B3A9" w:rsidR="003F2AAB" w:rsidRPr="00221F0A" w:rsidRDefault="003F2AAB" w:rsidP="003F2AAB">
            <w:pPr>
              <w:spacing w:after="120" w:line="360" w:lineRule="auto"/>
              <w:contextualSpacing/>
              <w:jc w:val="right"/>
              <w:rPr>
                <w:ins w:id="815" w:author="Jujia Li" w:date="2025-08-11T21:47:00Z" w16du:dateUtc="2025-08-12T02:47:00Z"/>
                <w:rFonts w:ascii="Times New Roman" w:eastAsia="Times New Roman" w:hAnsi="Times New Roman" w:cs="Times New Roman"/>
                <w:color w:val="000000"/>
                <w:kern w:val="0"/>
                <w:sz w:val="18"/>
                <w:szCs w:val="18"/>
                <w14:ligatures w14:val="none"/>
              </w:rPr>
            </w:pPr>
            <w:ins w:id="816" w:author="Jujia Li" w:date="2025-08-11T21:47:00Z" w16du:dateUtc="2025-08-12T02:47:00Z">
              <w:r w:rsidRPr="009B385C">
                <w:rPr>
                  <w:rFonts w:ascii="Times New Roman" w:hAnsi="Times New Roman" w:cs="Times New Roman"/>
                  <w:color w:val="000000"/>
                  <w:sz w:val="18"/>
                  <w:szCs w:val="18"/>
                </w:rPr>
                <w:t>309</w:t>
              </w:r>
            </w:ins>
          </w:p>
        </w:tc>
        <w:tc>
          <w:tcPr>
            <w:tcW w:w="344" w:type="pct"/>
            <w:vAlign w:val="bottom"/>
          </w:tcPr>
          <w:p w14:paraId="03A51103" w14:textId="0B9C468E" w:rsidR="003F2AAB" w:rsidRPr="00221F0A" w:rsidRDefault="003F2AAB" w:rsidP="003F2AAB">
            <w:pPr>
              <w:spacing w:after="120" w:line="360" w:lineRule="auto"/>
              <w:contextualSpacing/>
              <w:jc w:val="right"/>
              <w:rPr>
                <w:ins w:id="817" w:author="Jujia Li" w:date="2025-08-11T21:47:00Z" w16du:dateUtc="2025-08-12T02:47:00Z"/>
                <w:rFonts w:ascii="Times New Roman" w:hAnsi="Times New Roman" w:cs="Times New Roman"/>
                <w:sz w:val="18"/>
                <w:szCs w:val="18"/>
              </w:rPr>
            </w:pPr>
            <w:ins w:id="818" w:author="Jujia Li" w:date="2025-08-11T21:47:00Z" w16du:dateUtc="2025-08-12T02:47:00Z">
              <w:r w:rsidRPr="009B385C">
                <w:rPr>
                  <w:rFonts w:ascii="Times New Roman" w:hAnsi="Times New Roman" w:cs="Times New Roman"/>
                  <w:color w:val="000000"/>
                  <w:sz w:val="18"/>
                  <w:szCs w:val="18"/>
                </w:rPr>
                <w:t>3.31</w:t>
              </w:r>
            </w:ins>
          </w:p>
        </w:tc>
      </w:tr>
      <w:tr w:rsidR="003F2AAB" w:rsidRPr="006A0CE7" w14:paraId="254B02FC" w14:textId="77777777" w:rsidTr="009B385C">
        <w:trPr>
          <w:trHeight w:val="290"/>
          <w:ins w:id="819" w:author="Jujia Li" w:date="2025-08-11T21:47:00Z"/>
        </w:trPr>
        <w:tc>
          <w:tcPr>
            <w:tcW w:w="808" w:type="pct"/>
            <w:noWrap/>
            <w:vAlign w:val="bottom"/>
            <w:hideMark/>
          </w:tcPr>
          <w:p w14:paraId="4B24F9D0" w14:textId="77777777" w:rsidR="003F2AAB" w:rsidRPr="00221F0A" w:rsidRDefault="003F2AAB" w:rsidP="003F2AAB">
            <w:pPr>
              <w:spacing w:after="120" w:line="360" w:lineRule="auto"/>
              <w:contextualSpacing/>
              <w:rPr>
                <w:ins w:id="820" w:author="Jujia Li" w:date="2025-08-11T21:47:00Z" w16du:dateUtc="2025-08-12T02:47:00Z"/>
                <w:rFonts w:ascii="Times New Roman" w:eastAsia="Times New Roman" w:hAnsi="Times New Roman" w:cs="Times New Roman"/>
                <w:color w:val="000000"/>
                <w:kern w:val="0"/>
                <w:sz w:val="18"/>
                <w:szCs w:val="18"/>
                <w14:ligatures w14:val="none"/>
              </w:rPr>
            </w:pPr>
            <w:ins w:id="821" w:author="Jujia Li" w:date="2025-08-11T21:47:00Z" w16du:dateUtc="2025-08-12T02:47:00Z">
              <w:r w:rsidRPr="009B385C">
                <w:rPr>
                  <w:rFonts w:ascii="Times New Roman" w:hAnsi="Times New Roman" w:cs="Times New Roman"/>
                  <w:color w:val="000000"/>
                  <w:sz w:val="18"/>
                  <w:szCs w:val="18"/>
                </w:rPr>
                <w:t>WINSTON</w:t>
              </w:r>
            </w:ins>
          </w:p>
        </w:tc>
        <w:tc>
          <w:tcPr>
            <w:tcW w:w="566" w:type="pct"/>
            <w:vAlign w:val="bottom"/>
          </w:tcPr>
          <w:p w14:paraId="64908830" w14:textId="77777777" w:rsidR="003F2AAB" w:rsidRPr="00221F0A" w:rsidRDefault="003F2AAB" w:rsidP="003F2AAB">
            <w:pPr>
              <w:spacing w:after="120" w:line="360" w:lineRule="auto"/>
              <w:contextualSpacing/>
              <w:jc w:val="right"/>
              <w:rPr>
                <w:ins w:id="822" w:author="Jujia Li" w:date="2025-08-11T21:47:00Z" w16du:dateUtc="2025-08-12T02:47:00Z"/>
                <w:rFonts w:ascii="Times New Roman" w:hAnsi="Times New Roman" w:cs="Times New Roman"/>
                <w:sz w:val="18"/>
                <w:szCs w:val="18"/>
              </w:rPr>
            </w:pPr>
            <w:ins w:id="823" w:author="Jujia Li" w:date="2025-08-11T21:47:00Z" w16du:dateUtc="2025-08-12T02:47:00Z">
              <w:r w:rsidRPr="005E344C">
                <w:rPr>
                  <w:rFonts w:ascii="Times New Roman" w:hAnsi="Times New Roman" w:cs="Times New Roman"/>
                  <w:color w:val="000000"/>
                  <w:sz w:val="18"/>
                  <w:szCs w:val="18"/>
                </w:rPr>
                <w:t>23747.36</w:t>
              </w:r>
            </w:ins>
          </w:p>
        </w:tc>
        <w:tc>
          <w:tcPr>
            <w:tcW w:w="454" w:type="pct"/>
            <w:noWrap/>
            <w:vAlign w:val="bottom"/>
            <w:hideMark/>
          </w:tcPr>
          <w:p w14:paraId="17C57B4C" w14:textId="7AADC8ED" w:rsidR="003F2AAB" w:rsidRPr="00221F0A" w:rsidRDefault="003F2AAB" w:rsidP="003F2AAB">
            <w:pPr>
              <w:spacing w:after="120" w:line="360" w:lineRule="auto"/>
              <w:contextualSpacing/>
              <w:jc w:val="right"/>
              <w:rPr>
                <w:ins w:id="824" w:author="Jujia Li" w:date="2025-08-11T21:47:00Z" w16du:dateUtc="2025-08-12T02:47:00Z"/>
                <w:rFonts w:ascii="Times New Roman" w:eastAsia="Times New Roman" w:hAnsi="Times New Roman" w:cs="Times New Roman"/>
                <w:color w:val="000000"/>
                <w:kern w:val="0"/>
                <w:sz w:val="18"/>
                <w:szCs w:val="18"/>
                <w14:ligatures w14:val="none"/>
              </w:rPr>
            </w:pPr>
            <w:ins w:id="825" w:author="Jujia Li" w:date="2025-08-11T21:47:00Z" w16du:dateUtc="2025-08-12T02:47:00Z">
              <w:r w:rsidRPr="009B385C">
                <w:rPr>
                  <w:rFonts w:ascii="Times New Roman" w:hAnsi="Times New Roman" w:cs="Times New Roman"/>
                  <w:color w:val="000000"/>
                  <w:sz w:val="18"/>
                  <w:szCs w:val="18"/>
                </w:rPr>
                <w:t>25</w:t>
              </w:r>
            </w:ins>
          </w:p>
        </w:tc>
        <w:tc>
          <w:tcPr>
            <w:tcW w:w="308" w:type="pct"/>
            <w:gridSpan w:val="2"/>
            <w:noWrap/>
            <w:vAlign w:val="bottom"/>
            <w:hideMark/>
          </w:tcPr>
          <w:p w14:paraId="0E17CEA1" w14:textId="053F652C" w:rsidR="003F2AAB" w:rsidRPr="00221F0A" w:rsidRDefault="003F2AAB" w:rsidP="003F2AAB">
            <w:pPr>
              <w:spacing w:after="120" w:line="360" w:lineRule="auto"/>
              <w:contextualSpacing/>
              <w:jc w:val="right"/>
              <w:rPr>
                <w:ins w:id="826" w:author="Jujia Li" w:date="2025-08-11T21:47:00Z" w16du:dateUtc="2025-08-12T02:47:00Z"/>
                <w:rFonts w:ascii="Times New Roman" w:eastAsia="Times New Roman" w:hAnsi="Times New Roman" w:cs="Times New Roman"/>
                <w:color w:val="000000"/>
                <w:kern w:val="0"/>
                <w:sz w:val="18"/>
                <w:szCs w:val="18"/>
                <w14:ligatures w14:val="none"/>
              </w:rPr>
            </w:pPr>
            <w:ins w:id="827" w:author="Jujia Li" w:date="2025-08-11T21:47:00Z" w16du:dateUtc="2025-08-12T02:47:00Z">
              <w:r w:rsidRPr="009B385C">
                <w:rPr>
                  <w:rFonts w:ascii="Times New Roman" w:hAnsi="Times New Roman" w:cs="Times New Roman"/>
                  <w:color w:val="000000"/>
                  <w:sz w:val="18"/>
                  <w:szCs w:val="18"/>
                </w:rPr>
                <w:t>2.86</w:t>
              </w:r>
            </w:ins>
          </w:p>
        </w:tc>
        <w:tc>
          <w:tcPr>
            <w:tcW w:w="380" w:type="pct"/>
            <w:noWrap/>
            <w:vAlign w:val="bottom"/>
            <w:hideMark/>
          </w:tcPr>
          <w:p w14:paraId="425EBCEC" w14:textId="1793F5C8" w:rsidR="003F2AAB" w:rsidRPr="00221F0A" w:rsidRDefault="003F2AAB" w:rsidP="003F2AAB">
            <w:pPr>
              <w:spacing w:after="120" w:line="360" w:lineRule="auto"/>
              <w:contextualSpacing/>
              <w:jc w:val="right"/>
              <w:rPr>
                <w:ins w:id="828" w:author="Jujia Li" w:date="2025-08-11T21:47:00Z" w16du:dateUtc="2025-08-12T02:47:00Z"/>
                <w:rFonts w:ascii="Times New Roman" w:eastAsia="Times New Roman" w:hAnsi="Times New Roman" w:cs="Times New Roman"/>
                <w:color w:val="000000"/>
                <w:kern w:val="0"/>
                <w:sz w:val="18"/>
                <w:szCs w:val="18"/>
                <w14:ligatures w14:val="none"/>
              </w:rPr>
            </w:pPr>
            <w:ins w:id="829" w:author="Jujia Li" w:date="2025-08-11T21:47:00Z" w16du:dateUtc="2025-08-12T02:47:00Z">
              <w:r w:rsidRPr="009B385C">
                <w:rPr>
                  <w:rFonts w:ascii="Times New Roman" w:hAnsi="Times New Roman" w:cs="Times New Roman"/>
                  <w:color w:val="000000"/>
                  <w:sz w:val="18"/>
                  <w:szCs w:val="18"/>
                </w:rPr>
                <w:t>20</w:t>
              </w:r>
            </w:ins>
          </w:p>
        </w:tc>
        <w:tc>
          <w:tcPr>
            <w:tcW w:w="315" w:type="pct"/>
            <w:gridSpan w:val="2"/>
            <w:noWrap/>
            <w:vAlign w:val="bottom"/>
            <w:hideMark/>
          </w:tcPr>
          <w:p w14:paraId="478279AF" w14:textId="59A53D55" w:rsidR="003F2AAB" w:rsidRPr="00221F0A" w:rsidRDefault="003F2AAB" w:rsidP="003F2AAB">
            <w:pPr>
              <w:spacing w:after="120" w:line="360" w:lineRule="auto"/>
              <w:contextualSpacing/>
              <w:jc w:val="right"/>
              <w:rPr>
                <w:ins w:id="830" w:author="Jujia Li" w:date="2025-08-11T21:47:00Z" w16du:dateUtc="2025-08-12T02:47:00Z"/>
                <w:rFonts w:ascii="Times New Roman" w:eastAsia="Times New Roman" w:hAnsi="Times New Roman" w:cs="Times New Roman"/>
                <w:color w:val="000000"/>
                <w:kern w:val="0"/>
                <w:sz w:val="18"/>
                <w:szCs w:val="18"/>
                <w14:ligatures w14:val="none"/>
              </w:rPr>
            </w:pPr>
            <w:ins w:id="831" w:author="Jujia Li" w:date="2025-08-11T21:47:00Z" w16du:dateUtc="2025-08-12T02:47:00Z">
              <w:r w:rsidRPr="009B385C">
                <w:rPr>
                  <w:rFonts w:ascii="Times New Roman" w:hAnsi="Times New Roman" w:cs="Times New Roman"/>
                  <w:color w:val="000000"/>
                  <w:sz w:val="18"/>
                  <w:szCs w:val="18"/>
                </w:rPr>
                <w:t>2.31</w:t>
              </w:r>
            </w:ins>
          </w:p>
        </w:tc>
        <w:tc>
          <w:tcPr>
            <w:tcW w:w="380" w:type="pct"/>
            <w:noWrap/>
            <w:vAlign w:val="bottom"/>
            <w:hideMark/>
          </w:tcPr>
          <w:p w14:paraId="73830124" w14:textId="24FEF630" w:rsidR="003F2AAB" w:rsidRPr="00221F0A" w:rsidRDefault="003F2AAB" w:rsidP="003F2AAB">
            <w:pPr>
              <w:spacing w:after="120" w:line="360" w:lineRule="auto"/>
              <w:contextualSpacing/>
              <w:jc w:val="right"/>
              <w:rPr>
                <w:ins w:id="832" w:author="Jujia Li" w:date="2025-08-11T21:47:00Z" w16du:dateUtc="2025-08-12T02:47:00Z"/>
                <w:rFonts w:ascii="Times New Roman" w:eastAsia="Times New Roman" w:hAnsi="Times New Roman" w:cs="Times New Roman"/>
                <w:color w:val="000000"/>
                <w:kern w:val="0"/>
                <w:sz w:val="18"/>
                <w:szCs w:val="18"/>
                <w14:ligatures w14:val="none"/>
              </w:rPr>
            </w:pPr>
            <w:ins w:id="833" w:author="Jujia Li" w:date="2025-08-11T21:47:00Z" w16du:dateUtc="2025-08-12T02:47:00Z">
              <w:r w:rsidRPr="009B385C">
                <w:rPr>
                  <w:rFonts w:ascii="Times New Roman" w:hAnsi="Times New Roman" w:cs="Times New Roman"/>
                  <w:color w:val="000000"/>
                  <w:sz w:val="18"/>
                  <w:szCs w:val="18"/>
                </w:rPr>
                <w:t>30</w:t>
              </w:r>
            </w:ins>
          </w:p>
        </w:tc>
        <w:tc>
          <w:tcPr>
            <w:tcW w:w="316" w:type="pct"/>
            <w:gridSpan w:val="2"/>
            <w:noWrap/>
            <w:vAlign w:val="bottom"/>
            <w:hideMark/>
          </w:tcPr>
          <w:p w14:paraId="03CFC8BA" w14:textId="43D2975D" w:rsidR="003F2AAB" w:rsidRPr="00221F0A" w:rsidRDefault="003F2AAB" w:rsidP="003F2AAB">
            <w:pPr>
              <w:spacing w:after="120" w:line="360" w:lineRule="auto"/>
              <w:contextualSpacing/>
              <w:jc w:val="right"/>
              <w:rPr>
                <w:ins w:id="834" w:author="Jujia Li" w:date="2025-08-11T21:47:00Z" w16du:dateUtc="2025-08-12T02:47:00Z"/>
                <w:rFonts w:ascii="Times New Roman" w:eastAsia="Times New Roman" w:hAnsi="Times New Roman" w:cs="Times New Roman"/>
                <w:color w:val="000000"/>
                <w:kern w:val="0"/>
                <w:sz w:val="18"/>
                <w:szCs w:val="18"/>
                <w14:ligatures w14:val="none"/>
              </w:rPr>
            </w:pPr>
            <w:ins w:id="835" w:author="Jujia Li" w:date="2025-08-11T21:47:00Z" w16du:dateUtc="2025-08-12T02:47:00Z">
              <w:r w:rsidRPr="009B385C">
                <w:rPr>
                  <w:rFonts w:ascii="Times New Roman" w:hAnsi="Times New Roman" w:cs="Times New Roman"/>
                  <w:color w:val="000000"/>
                  <w:sz w:val="18"/>
                  <w:szCs w:val="18"/>
                </w:rPr>
                <w:t>3.47</w:t>
              </w:r>
            </w:ins>
          </w:p>
        </w:tc>
        <w:tc>
          <w:tcPr>
            <w:tcW w:w="380" w:type="pct"/>
            <w:noWrap/>
            <w:vAlign w:val="bottom"/>
            <w:hideMark/>
          </w:tcPr>
          <w:p w14:paraId="55544AC8" w14:textId="4E9DD5E9" w:rsidR="003F2AAB" w:rsidRPr="00221F0A" w:rsidRDefault="003F2AAB" w:rsidP="003F2AAB">
            <w:pPr>
              <w:spacing w:after="120" w:line="360" w:lineRule="auto"/>
              <w:contextualSpacing/>
              <w:jc w:val="right"/>
              <w:rPr>
                <w:ins w:id="836" w:author="Jujia Li" w:date="2025-08-11T21:47:00Z" w16du:dateUtc="2025-08-12T02:47:00Z"/>
                <w:rFonts w:ascii="Times New Roman" w:eastAsia="Times New Roman" w:hAnsi="Times New Roman" w:cs="Times New Roman"/>
                <w:color w:val="000000"/>
                <w:kern w:val="0"/>
                <w:sz w:val="18"/>
                <w:szCs w:val="18"/>
                <w14:ligatures w14:val="none"/>
              </w:rPr>
            </w:pPr>
            <w:ins w:id="837" w:author="Jujia Li" w:date="2025-08-11T21:47:00Z" w16du:dateUtc="2025-08-12T02:47:00Z">
              <w:r w:rsidRPr="009B385C">
                <w:rPr>
                  <w:rFonts w:ascii="Times New Roman" w:hAnsi="Times New Roman" w:cs="Times New Roman"/>
                  <w:color w:val="000000"/>
                  <w:sz w:val="18"/>
                  <w:szCs w:val="18"/>
                </w:rPr>
                <w:t>34</w:t>
              </w:r>
            </w:ins>
          </w:p>
        </w:tc>
        <w:tc>
          <w:tcPr>
            <w:tcW w:w="321" w:type="pct"/>
            <w:noWrap/>
            <w:vAlign w:val="bottom"/>
            <w:hideMark/>
          </w:tcPr>
          <w:p w14:paraId="1DC5B1E0" w14:textId="3FCCEB84" w:rsidR="003F2AAB" w:rsidRPr="00221F0A" w:rsidRDefault="003F2AAB" w:rsidP="003F2AAB">
            <w:pPr>
              <w:spacing w:after="120" w:line="360" w:lineRule="auto"/>
              <w:contextualSpacing/>
              <w:jc w:val="right"/>
              <w:rPr>
                <w:ins w:id="838" w:author="Jujia Li" w:date="2025-08-11T21:47:00Z" w16du:dateUtc="2025-08-12T02:47:00Z"/>
                <w:rFonts w:ascii="Times New Roman" w:eastAsia="Times New Roman" w:hAnsi="Times New Roman" w:cs="Times New Roman"/>
                <w:color w:val="000000"/>
                <w:kern w:val="0"/>
                <w:sz w:val="18"/>
                <w:szCs w:val="18"/>
                <w14:ligatures w14:val="none"/>
              </w:rPr>
            </w:pPr>
            <w:ins w:id="839" w:author="Jujia Li" w:date="2025-08-11T21:47:00Z" w16du:dateUtc="2025-08-12T02:47:00Z">
              <w:r w:rsidRPr="009B385C">
                <w:rPr>
                  <w:rFonts w:ascii="Times New Roman" w:hAnsi="Times New Roman" w:cs="Times New Roman"/>
                  <w:color w:val="000000"/>
                  <w:sz w:val="18"/>
                  <w:szCs w:val="18"/>
                </w:rPr>
                <w:t>3.94</w:t>
              </w:r>
            </w:ins>
          </w:p>
        </w:tc>
        <w:tc>
          <w:tcPr>
            <w:tcW w:w="428" w:type="pct"/>
            <w:noWrap/>
            <w:vAlign w:val="bottom"/>
            <w:hideMark/>
          </w:tcPr>
          <w:p w14:paraId="4445A256" w14:textId="05017567" w:rsidR="003F2AAB" w:rsidRPr="00221F0A" w:rsidRDefault="003F2AAB" w:rsidP="003F2AAB">
            <w:pPr>
              <w:spacing w:after="120" w:line="360" w:lineRule="auto"/>
              <w:contextualSpacing/>
              <w:jc w:val="right"/>
              <w:rPr>
                <w:ins w:id="840" w:author="Jujia Li" w:date="2025-08-11T21:47:00Z" w16du:dateUtc="2025-08-12T02:47:00Z"/>
                <w:rFonts w:ascii="Times New Roman" w:eastAsia="Times New Roman" w:hAnsi="Times New Roman" w:cs="Times New Roman"/>
                <w:color w:val="000000"/>
                <w:kern w:val="0"/>
                <w:sz w:val="18"/>
                <w:szCs w:val="18"/>
                <w14:ligatures w14:val="none"/>
              </w:rPr>
            </w:pPr>
            <w:ins w:id="841" w:author="Jujia Li" w:date="2025-08-11T21:47:00Z" w16du:dateUtc="2025-08-12T02:47:00Z">
              <w:r w:rsidRPr="009B385C">
                <w:rPr>
                  <w:rFonts w:ascii="Times New Roman" w:hAnsi="Times New Roman" w:cs="Times New Roman"/>
                  <w:color w:val="000000"/>
                  <w:sz w:val="18"/>
                  <w:szCs w:val="18"/>
                </w:rPr>
                <w:t>109</w:t>
              </w:r>
            </w:ins>
          </w:p>
        </w:tc>
        <w:tc>
          <w:tcPr>
            <w:tcW w:w="344" w:type="pct"/>
            <w:vAlign w:val="bottom"/>
          </w:tcPr>
          <w:p w14:paraId="3E718D6A" w14:textId="6FDC4422" w:rsidR="003F2AAB" w:rsidRPr="00221F0A" w:rsidRDefault="003F2AAB" w:rsidP="003F2AAB">
            <w:pPr>
              <w:spacing w:after="120" w:line="360" w:lineRule="auto"/>
              <w:contextualSpacing/>
              <w:jc w:val="right"/>
              <w:rPr>
                <w:ins w:id="842" w:author="Jujia Li" w:date="2025-08-11T21:47:00Z" w16du:dateUtc="2025-08-12T02:47:00Z"/>
                <w:rFonts w:ascii="Times New Roman" w:hAnsi="Times New Roman" w:cs="Times New Roman"/>
                <w:sz w:val="18"/>
                <w:szCs w:val="18"/>
              </w:rPr>
            </w:pPr>
            <w:ins w:id="843" w:author="Jujia Li" w:date="2025-08-11T21:47:00Z" w16du:dateUtc="2025-08-12T02:47:00Z">
              <w:r w:rsidRPr="009B385C">
                <w:rPr>
                  <w:rFonts w:ascii="Times New Roman" w:hAnsi="Times New Roman" w:cs="Times New Roman"/>
                  <w:color w:val="000000"/>
                  <w:sz w:val="18"/>
                  <w:szCs w:val="18"/>
                </w:rPr>
                <w:t>3.14</w:t>
              </w:r>
            </w:ins>
          </w:p>
        </w:tc>
      </w:tr>
    </w:tbl>
    <w:p w14:paraId="0ADD8365" w14:textId="0FBD571C" w:rsidR="00E946E5" w:rsidDel="003C463D" w:rsidRDefault="00E946E5">
      <w:pPr>
        <w:spacing w:after="120" w:line="360" w:lineRule="auto"/>
        <w:contextualSpacing/>
        <w:rPr>
          <w:del w:id="844" w:author="Jujia Li" w:date="2025-08-11T21:48:00Z" w16du:dateUtc="2025-08-12T02:48:00Z"/>
          <w:rFonts w:ascii="Times New Roman" w:hAnsi="Times New Roman" w:cs="Times New Roman"/>
        </w:rPr>
        <w:pPrChange w:id="845" w:author="Jujia Li" w:date="2025-07-21T17:51:00Z" w16du:dateUtc="2025-07-21T22:51:00Z">
          <w:pPr/>
        </w:pPrChange>
      </w:pPr>
    </w:p>
    <w:p w14:paraId="6E9036ED" w14:textId="00D2A37B" w:rsidR="00F41D7F" w:rsidRPr="002E17C2" w:rsidRDefault="00E33763">
      <w:pPr>
        <w:spacing w:after="120" w:line="360" w:lineRule="auto"/>
        <w:contextualSpacing/>
        <w:rPr>
          <w:ins w:id="846" w:author="Microsoft Word" w:date="2025-08-11T16:30:00Z" w16du:dateUtc="2025-08-11T21:30:00Z"/>
          <w:rFonts w:ascii="Times New Roman" w:hAnsi="Times New Roman" w:cs="Times New Roman"/>
          <w:rPrChange w:id="847" w:author="Jujia Li" w:date="2025-08-10T15:07:00Z" w16du:dateUtc="2025-08-10T20:07:00Z">
            <w:rPr>
              <w:ins w:id="848" w:author="Microsoft Word" w:date="2025-08-11T16:30:00Z" w16du:dateUtc="2025-08-11T21:30:00Z"/>
              <w:rFonts w:ascii="Times New Roman" w:hAnsi="Times New Roman" w:cs="Times New Roman"/>
              <w:i/>
              <w:iCs/>
            </w:rPr>
          </w:rPrChange>
        </w:rPr>
      </w:pPr>
      <w:del w:id="849" w:author="Microsoft Word" w:date="2025-08-11T16:30:00Z" w16du:dateUtc="2025-08-11T21:30:00Z">
        <w:r w:rsidRPr="004157A8">
          <w:rPr>
            <w:rFonts w:ascii="Times New Roman" w:hAnsi="Times New Roman" w:cs="Times New Roman"/>
          </w:rPr>
          <w:delText xml:space="preserve">Figure </w:delText>
        </w:r>
        <w:r w:rsidR="00503425">
          <w:rPr>
            <w:rFonts w:ascii="Times New Roman" w:hAnsi="Times New Roman" w:cs="Times New Roman"/>
          </w:rPr>
          <w:delText>1</w:delText>
        </w:r>
        <w:r w:rsidRPr="004157A8">
          <w:rPr>
            <w:rFonts w:ascii="Times New Roman" w:hAnsi="Times New Roman" w:cs="Times New Roman"/>
          </w:rPr>
          <w:delText xml:space="preserve">. </w:delText>
        </w:r>
      </w:del>
      <w:ins w:id="850" w:author="Microsoft Word" w:date="2025-08-11T16:30:00Z" w16du:dateUtc="2025-08-11T21:30:00Z">
        <w:r w:rsidR="002E17C2">
          <w:rPr>
            <w:rFonts w:ascii="Times New Roman" w:hAnsi="Times New Roman" w:cs="Times New Roman"/>
            <w:i/>
            <w:iCs/>
          </w:rPr>
          <w:t xml:space="preserve">Note. </w:t>
        </w:r>
        <w:r w:rsidR="002E17C2" w:rsidRPr="002E17C2">
          <w:rPr>
            <w:rFonts w:ascii="Times New Roman" w:hAnsi="Times New Roman" w:cs="Times New Roman"/>
            <w:rPrChange w:id="851" w:author="Jujia Li" w:date="2025-08-10T15:07:00Z" w16du:dateUtc="2025-08-10T20:07:00Z">
              <w:rPr>
                <w:rFonts w:ascii="Times New Roman" w:hAnsi="Times New Roman" w:cs="Times New Roman"/>
                <w:i/>
                <w:iCs/>
              </w:rPr>
            </w:rPrChange>
          </w:rPr>
          <w:t xml:space="preserve">Visit </w:t>
        </w:r>
        <w:r w:rsidR="002E17C2">
          <w:rPr>
            <w:rFonts w:ascii="Times New Roman" w:hAnsi="Times New Roman" w:cs="Times New Roman"/>
          </w:rPr>
          <w:t>=</w:t>
        </w:r>
        <w:r w:rsidR="002E17C2" w:rsidRPr="002E17C2">
          <w:rPr>
            <w:rFonts w:ascii="Times New Roman" w:hAnsi="Times New Roman" w:cs="Times New Roman"/>
            <w:rPrChange w:id="852" w:author="Jujia Li" w:date="2025-08-10T15:07:00Z" w16du:dateUtc="2025-08-10T20:07:00Z">
              <w:rPr>
                <w:rFonts w:ascii="Times New Roman" w:hAnsi="Times New Roman" w:cs="Times New Roman"/>
                <w:i/>
                <w:iCs/>
              </w:rPr>
            </w:rPrChange>
          </w:rPr>
          <w:t xml:space="preserve"> the total number of ER visits; Rate </w:t>
        </w:r>
        <w:r w:rsidR="002E17C2">
          <w:rPr>
            <w:rFonts w:ascii="Times New Roman" w:hAnsi="Times New Roman" w:cs="Times New Roman"/>
          </w:rPr>
          <w:t>=</w:t>
        </w:r>
        <w:r w:rsidR="002E17C2" w:rsidRPr="002E17C2">
          <w:rPr>
            <w:rFonts w:ascii="Times New Roman" w:hAnsi="Times New Roman" w:cs="Times New Roman"/>
            <w:rPrChange w:id="853" w:author="Jujia Li" w:date="2025-08-10T15:07:00Z" w16du:dateUtc="2025-08-10T20:07:00Z">
              <w:rPr>
                <w:rFonts w:ascii="Times New Roman" w:hAnsi="Times New Roman" w:cs="Times New Roman"/>
                <w:i/>
                <w:iCs/>
              </w:rPr>
            </w:rPrChange>
          </w:rPr>
          <w:t xml:space="preserve"> the number of visits per 1,000,000 residents; “Avg Rate” is the mean annual rate across the study period. Data for Lamar and Pickens counties are suppressed for individual years in accordance with CMS cell-size suppression policy (N &lt; 10).</w:t>
        </w:r>
      </w:ins>
    </w:p>
    <w:p w14:paraId="1A125C46" w14:textId="77777777" w:rsidR="002E17C2" w:rsidRDefault="002E17C2">
      <w:pPr>
        <w:spacing w:after="120" w:line="360" w:lineRule="auto"/>
        <w:contextualSpacing/>
        <w:rPr>
          <w:ins w:id="854" w:author="Microsoft Word" w:date="2025-08-11T16:30:00Z" w16du:dateUtc="2025-08-11T21:30:00Z"/>
          <w:rFonts w:ascii="Times New Roman" w:hAnsi="Times New Roman" w:cs="Times New Roman"/>
        </w:rPr>
      </w:pPr>
    </w:p>
    <w:p w14:paraId="665E3134" w14:textId="19146C38" w:rsidR="00F41D7F" w:rsidRDefault="002E17C2">
      <w:pPr>
        <w:spacing w:after="120" w:line="360" w:lineRule="auto"/>
        <w:contextualSpacing/>
        <w:rPr>
          <w:ins w:id="855" w:author="Microsoft Word" w:date="2025-08-11T16:30:00Z" w16du:dateUtc="2025-08-11T21:30:00Z"/>
          <w:rFonts w:ascii="Times New Roman" w:hAnsi="Times New Roman" w:cs="Times New Roman"/>
          <w:b/>
          <w:bCs/>
          <w:i/>
          <w:iCs/>
        </w:rPr>
      </w:pPr>
      <w:ins w:id="856" w:author="Microsoft Word" w:date="2025-08-11T16:30:00Z" w16du:dateUtc="2025-08-11T21:30:00Z">
        <w:r w:rsidRPr="005E344C">
          <w:rPr>
            <w:rFonts w:ascii="Times New Roman" w:hAnsi="Times New Roman" w:cs="Times New Roman"/>
            <w:b/>
            <w:bCs/>
            <w:i/>
            <w:iCs/>
          </w:rPr>
          <w:t>1.</w:t>
        </w:r>
        <w:r>
          <w:rPr>
            <w:rFonts w:ascii="Times New Roman" w:hAnsi="Times New Roman" w:cs="Times New Roman"/>
            <w:b/>
            <w:bCs/>
            <w:i/>
            <w:iCs/>
          </w:rPr>
          <w:t>2</w:t>
        </w:r>
        <w:r w:rsidRPr="005E344C">
          <w:rPr>
            <w:rFonts w:ascii="Times New Roman" w:hAnsi="Times New Roman" w:cs="Times New Roman"/>
            <w:b/>
            <w:bCs/>
            <w:i/>
            <w:iCs/>
          </w:rPr>
          <w:t xml:space="preserve"> </w:t>
        </w:r>
        <w:r>
          <w:rPr>
            <w:rFonts w:ascii="Times New Roman" w:hAnsi="Times New Roman" w:cs="Times New Roman"/>
            <w:b/>
            <w:bCs/>
            <w:i/>
            <w:iCs/>
          </w:rPr>
          <w:t>Annual</w:t>
        </w:r>
        <w:r w:rsidR="00037CD4">
          <w:rPr>
            <w:rFonts w:ascii="Times New Roman" w:hAnsi="Times New Roman" w:cs="Times New Roman"/>
            <w:b/>
            <w:bCs/>
            <w:i/>
            <w:iCs/>
          </w:rPr>
          <w:t xml:space="preserve"> Drug</w:t>
        </w:r>
        <w:r>
          <w:rPr>
            <w:rFonts w:ascii="Times New Roman" w:hAnsi="Times New Roman" w:cs="Times New Roman"/>
            <w:b/>
            <w:bCs/>
            <w:i/>
            <w:iCs/>
          </w:rPr>
          <w:t xml:space="preserve"> Consumption</w:t>
        </w:r>
      </w:ins>
    </w:p>
    <w:p w14:paraId="21F18D61" w14:textId="77777777" w:rsidR="003A4292" w:rsidRDefault="00037CD4" w:rsidP="00037CD4">
      <w:pPr>
        <w:spacing w:after="120" w:line="360" w:lineRule="auto"/>
        <w:contextualSpacing/>
        <w:rPr>
          <w:ins w:id="857" w:author="Jujia Li" w:date="2025-08-11T21:48:00Z" w16du:dateUtc="2025-08-12T02:48:00Z"/>
          <w:rFonts w:ascii="Times New Roman" w:hAnsi="Times New Roman" w:cs="Times New Roman"/>
        </w:rPr>
      </w:pPr>
      <w:ins w:id="858" w:author="Microsoft Word" w:date="2025-08-11T16:30:00Z" w16du:dateUtc="2025-08-11T21:30:00Z">
        <w:r w:rsidRPr="005E344C">
          <w:rPr>
            <w:rFonts w:ascii="Times New Roman" w:hAnsi="Times New Roman" w:cs="Times New Roman"/>
          </w:rPr>
          <w:t xml:space="preserve">Table </w:t>
        </w:r>
        <w:r w:rsidR="00B42467">
          <w:rPr>
            <w:rFonts w:ascii="Times New Roman" w:hAnsi="Times New Roman" w:cs="Times New Roman"/>
          </w:rPr>
          <w:t>2</w:t>
        </w:r>
        <w:r w:rsidRPr="005E344C">
          <w:rPr>
            <w:rFonts w:ascii="Times New Roman" w:hAnsi="Times New Roman" w:cs="Times New Roman"/>
          </w:rPr>
          <w:t>.</w:t>
        </w:r>
      </w:ins>
    </w:p>
    <w:p w14:paraId="20D6793E" w14:textId="1256AB2D" w:rsidR="00037CD4" w:rsidRPr="005E344C" w:rsidRDefault="00037CD4" w:rsidP="00037CD4">
      <w:pPr>
        <w:spacing w:after="120" w:line="360" w:lineRule="auto"/>
        <w:contextualSpacing/>
        <w:rPr>
          <w:ins w:id="859" w:author="Microsoft Word" w:date="2025-08-11T16:30:00Z" w16du:dateUtc="2025-08-11T21:30:00Z"/>
          <w:rFonts w:ascii="Times New Roman" w:hAnsi="Times New Roman" w:cs="Times New Roman"/>
        </w:rPr>
      </w:pPr>
      <w:ins w:id="860" w:author="Microsoft Word" w:date="2025-08-11T16:30:00Z" w16du:dateUtc="2025-08-11T21:30:00Z">
        <w:del w:id="861" w:author="Jujia Li" w:date="2025-08-11T21:48:00Z" w16du:dateUtc="2025-08-12T02:48:00Z">
          <w:r w:rsidRPr="005E344C" w:rsidDel="003A4292">
            <w:rPr>
              <w:rFonts w:ascii="Times New Roman" w:hAnsi="Times New Roman" w:cs="Times New Roman"/>
            </w:rPr>
            <w:lastRenderedPageBreak/>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sidRPr="00037CD4">
          <w:rPr>
            <w:rFonts w:ascii="Times New Roman" w:hAnsi="Times New Roman" w:cs="Times New Roman"/>
            <w:i/>
            <w:iCs/>
            <w:rPrChange w:id="862" w:author="Jujia Li" w:date="2025-08-10T15:18:00Z" w16du:dateUtc="2025-08-10T20:18:00Z">
              <w:rPr>
                <w:rFonts w:ascii="Times New Roman" w:hAnsi="Times New Roman" w:cs="Times New Roman"/>
                <w:b/>
                <w:bCs/>
                <w:i/>
                <w:iCs/>
              </w:rPr>
            </w:rPrChange>
          </w:rPr>
          <w:t>Buprenorphine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DD7902" w:rsidRPr="006A0CE7" w14:paraId="34F43612" w14:textId="77777777" w:rsidTr="004D28DD">
        <w:trPr>
          <w:trHeight w:val="290"/>
          <w:ins w:id="863" w:author="Microsoft Word" w:date="2025-08-11T16:30:00Z"/>
        </w:trPr>
        <w:tc>
          <w:tcPr>
            <w:tcW w:w="808" w:type="pct"/>
            <w:vMerge w:val="restart"/>
            <w:tcBorders>
              <w:top w:val="single" w:sz="4" w:space="0" w:color="auto"/>
              <w:bottom w:val="single" w:sz="4" w:space="0" w:color="auto"/>
            </w:tcBorders>
            <w:noWrap/>
            <w:vAlign w:val="center"/>
            <w:hideMark/>
          </w:tcPr>
          <w:p w14:paraId="291B1C82" w14:textId="77777777" w:rsidR="00C179BB" w:rsidRPr="005E344C" w:rsidRDefault="00C179BB" w:rsidP="00DD7902">
            <w:pPr>
              <w:spacing w:after="120" w:line="360" w:lineRule="auto"/>
              <w:contextualSpacing/>
              <w:jc w:val="center"/>
              <w:rPr>
                <w:ins w:id="864" w:author="Microsoft Word" w:date="2025-08-11T16:30:00Z" w16du:dateUtc="2025-08-11T21:30:00Z"/>
                <w:rFonts w:ascii="Times New Roman" w:eastAsia="Times New Roman" w:hAnsi="Times New Roman" w:cs="Times New Roman"/>
                <w:b/>
                <w:bCs/>
                <w:color w:val="000000"/>
                <w:kern w:val="0"/>
                <w:sz w:val="18"/>
                <w:szCs w:val="18"/>
                <w14:ligatures w14:val="none"/>
              </w:rPr>
            </w:pPr>
            <w:ins w:id="865"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10217887" w14:textId="77777777" w:rsidR="00C179BB" w:rsidRPr="005E344C" w:rsidRDefault="00C179BB" w:rsidP="00DD7902">
            <w:pPr>
              <w:spacing w:after="120" w:line="360" w:lineRule="auto"/>
              <w:contextualSpacing/>
              <w:jc w:val="center"/>
              <w:rPr>
                <w:ins w:id="866" w:author="Microsoft Word" w:date="2025-08-11T16:30:00Z" w16du:dateUtc="2025-08-11T21:30:00Z"/>
                <w:rFonts w:ascii="Times New Roman" w:eastAsia="Times New Roman" w:hAnsi="Times New Roman" w:cs="Times New Roman"/>
                <w:b/>
                <w:bCs/>
                <w:color w:val="000000"/>
                <w:kern w:val="0"/>
                <w:sz w:val="18"/>
                <w:szCs w:val="18"/>
                <w14:ligatures w14:val="none"/>
              </w:rPr>
            </w:pPr>
            <w:ins w:id="867"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6F198997" w14:textId="77777777" w:rsidR="00C179BB" w:rsidRPr="005E344C" w:rsidRDefault="00C179BB" w:rsidP="00DD7902">
            <w:pPr>
              <w:spacing w:after="120" w:line="360" w:lineRule="auto"/>
              <w:contextualSpacing/>
              <w:jc w:val="center"/>
              <w:rPr>
                <w:ins w:id="868" w:author="Microsoft Word" w:date="2025-08-11T16:30:00Z" w16du:dateUtc="2025-08-11T21:30:00Z"/>
                <w:rFonts w:ascii="Times New Roman" w:eastAsia="Times New Roman" w:hAnsi="Times New Roman" w:cs="Times New Roman"/>
                <w:b/>
                <w:bCs/>
                <w:color w:val="000000"/>
                <w:kern w:val="0"/>
                <w:sz w:val="18"/>
                <w:szCs w:val="18"/>
                <w14:ligatures w14:val="none"/>
              </w:rPr>
            </w:pPr>
            <w:ins w:id="869"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41C048B0" w14:textId="77777777" w:rsidR="00C179BB" w:rsidRPr="005E344C" w:rsidRDefault="00C179BB" w:rsidP="00DD7902">
            <w:pPr>
              <w:spacing w:after="120" w:line="360" w:lineRule="auto"/>
              <w:contextualSpacing/>
              <w:jc w:val="center"/>
              <w:rPr>
                <w:ins w:id="870" w:author="Microsoft Word" w:date="2025-08-11T16:30:00Z" w16du:dateUtc="2025-08-11T21:30:00Z"/>
                <w:rFonts w:ascii="Times New Roman" w:eastAsia="Times New Roman" w:hAnsi="Times New Roman" w:cs="Times New Roman"/>
                <w:b/>
                <w:bCs/>
                <w:color w:val="000000"/>
                <w:kern w:val="0"/>
                <w:sz w:val="18"/>
                <w:szCs w:val="18"/>
                <w14:ligatures w14:val="none"/>
              </w:rPr>
            </w:pPr>
            <w:ins w:id="871"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08B151E5" w14:textId="77777777" w:rsidR="00C179BB" w:rsidRPr="005E344C" w:rsidRDefault="00C179BB" w:rsidP="00DD7902">
            <w:pPr>
              <w:spacing w:after="120" w:line="360" w:lineRule="auto"/>
              <w:contextualSpacing/>
              <w:jc w:val="center"/>
              <w:rPr>
                <w:ins w:id="872" w:author="Microsoft Word" w:date="2025-08-11T16:30:00Z" w16du:dateUtc="2025-08-11T21:30:00Z"/>
                <w:rFonts w:ascii="Times New Roman" w:eastAsia="Times New Roman" w:hAnsi="Times New Roman" w:cs="Times New Roman"/>
                <w:b/>
                <w:bCs/>
                <w:color w:val="000000"/>
                <w:kern w:val="0"/>
                <w:sz w:val="18"/>
                <w:szCs w:val="18"/>
                <w14:ligatures w14:val="none"/>
              </w:rPr>
            </w:pPr>
            <w:ins w:id="873"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159F7C63" w14:textId="77777777" w:rsidR="00C179BB" w:rsidRPr="005E344C" w:rsidRDefault="00C179BB" w:rsidP="00DD7902">
            <w:pPr>
              <w:spacing w:after="120" w:line="360" w:lineRule="auto"/>
              <w:contextualSpacing/>
              <w:jc w:val="center"/>
              <w:rPr>
                <w:ins w:id="874" w:author="Microsoft Word" w:date="2025-08-11T16:30:00Z" w16du:dateUtc="2025-08-11T21:30:00Z"/>
                <w:rFonts w:ascii="Times New Roman" w:eastAsia="Times New Roman" w:hAnsi="Times New Roman" w:cs="Times New Roman"/>
                <w:b/>
                <w:bCs/>
                <w:color w:val="000000"/>
                <w:kern w:val="0"/>
                <w:sz w:val="18"/>
                <w:szCs w:val="18"/>
                <w14:ligatures w14:val="none"/>
              </w:rPr>
            </w:pPr>
            <w:ins w:id="875"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22738C4D" w14:textId="77777777" w:rsidR="00C179BB" w:rsidRPr="005E344C" w:rsidRDefault="00C179BB" w:rsidP="005E344C">
            <w:pPr>
              <w:spacing w:after="120" w:line="360" w:lineRule="auto"/>
              <w:contextualSpacing/>
              <w:jc w:val="center"/>
              <w:rPr>
                <w:ins w:id="876" w:author="Microsoft Word" w:date="2025-08-11T16:30:00Z" w16du:dateUtc="2025-08-11T21:30:00Z"/>
                <w:rFonts w:ascii="Times New Roman" w:eastAsia="Times New Roman" w:hAnsi="Times New Roman" w:cs="Times New Roman"/>
                <w:b/>
                <w:bCs/>
                <w:color w:val="000000"/>
                <w:kern w:val="0"/>
                <w:sz w:val="18"/>
                <w:szCs w:val="18"/>
                <w14:ligatures w14:val="none"/>
              </w:rPr>
            </w:pPr>
            <w:ins w:id="877"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45DA3180" w14:textId="419B01DA" w:rsidR="00C179BB" w:rsidRPr="005E344C" w:rsidRDefault="00221F0A" w:rsidP="005E344C">
            <w:pPr>
              <w:spacing w:after="120" w:line="360" w:lineRule="auto"/>
              <w:contextualSpacing/>
              <w:jc w:val="center"/>
              <w:rPr>
                <w:ins w:id="878" w:author="Microsoft Word" w:date="2025-08-11T16:30:00Z" w16du:dateUtc="2025-08-11T21:30:00Z"/>
                <w:rFonts w:ascii="Times New Roman" w:eastAsia="Times New Roman" w:hAnsi="Times New Roman" w:cs="Times New Roman"/>
                <w:b/>
                <w:bCs/>
                <w:color w:val="000000"/>
                <w:kern w:val="0"/>
                <w:sz w:val="18"/>
                <w:szCs w:val="18"/>
                <w14:ligatures w14:val="none"/>
              </w:rPr>
            </w:pPr>
            <w:ins w:id="879"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5EA9D8EF" w14:textId="71179C2F" w:rsidR="00C179BB" w:rsidRPr="00332850" w:rsidRDefault="00C179BB" w:rsidP="005E344C">
            <w:pPr>
              <w:spacing w:after="120" w:line="360" w:lineRule="auto"/>
              <w:contextualSpacing/>
              <w:jc w:val="center"/>
              <w:rPr>
                <w:ins w:id="880" w:author="Microsoft Word" w:date="2025-08-11T16:30:00Z" w16du:dateUtc="2025-08-11T21:30:00Z"/>
                <w:rFonts w:ascii="Times New Roman" w:eastAsia="Times New Roman" w:hAnsi="Times New Roman" w:cs="Times New Roman"/>
                <w:b/>
                <w:bCs/>
                <w:color w:val="000000"/>
                <w:kern w:val="0"/>
                <w:sz w:val="18"/>
                <w:szCs w:val="18"/>
                <w14:ligatures w14:val="none"/>
              </w:rPr>
            </w:pPr>
            <w:ins w:id="881" w:author="Microsoft Word" w:date="2025-08-11T16:30:00Z" w16du:dateUtc="2025-08-11T21:30:00Z">
              <w:r>
                <w:rPr>
                  <w:rFonts w:ascii="Times New Roman" w:eastAsia="Times New Roman" w:hAnsi="Times New Roman" w:cs="Times New Roman"/>
                  <w:b/>
                  <w:bCs/>
                  <w:color w:val="000000"/>
                  <w:kern w:val="0"/>
                  <w:sz w:val="18"/>
                  <w:szCs w:val="18"/>
                  <w14:ligatures w14:val="none"/>
                </w:rPr>
                <w:t xml:space="preserve">Avg </w:t>
              </w:r>
              <w:r w:rsidR="00221F0A">
                <w:rPr>
                  <w:rFonts w:ascii="Times New Roman" w:eastAsia="Times New Roman" w:hAnsi="Times New Roman" w:cs="Times New Roman"/>
                  <w:b/>
                  <w:bCs/>
                  <w:color w:val="000000"/>
                  <w:kern w:val="0"/>
                  <w:sz w:val="18"/>
                  <w:szCs w:val="18"/>
                  <w14:ligatures w14:val="none"/>
                </w:rPr>
                <w:t>PC</w:t>
              </w:r>
            </w:ins>
          </w:p>
        </w:tc>
      </w:tr>
      <w:tr w:rsidR="00DD7902" w:rsidRPr="006A0CE7" w14:paraId="1ED2FA7D" w14:textId="77777777" w:rsidTr="004D28DD">
        <w:trPr>
          <w:trHeight w:val="290"/>
          <w:ins w:id="882" w:author="Microsoft Word" w:date="2025-08-11T16:30:00Z"/>
        </w:trPr>
        <w:tc>
          <w:tcPr>
            <w:tcW w:w="808" w:type="pct"/>
            <w:vMerge/>
            <w:tcBorders>
              <w:top w:val="nil"/>
              <w:bottom w:val="single" w:sz="4" w:space="0" w:color="auto"/>
            </w:tcBorders>
            <w:noWrap/>
            <w:vAlign w:val="center"/>
          </w:tcPr>
          <w:p w14:paraId="17CB23F0" w14:textId="77777777" w:rsidR="00221F0A" w:rsidRPr="005E344C" w:rsidRDefault="00221F0A" w:rsidP="00DD7902">
            <w:pPr>
              <w:spacing w:after="120" w:line="360" w:lineRule="auto"/>
              <w:contextualSpacing/>
              <w:jc w:val="center"/>
              <w:rPr>
                <w:ins w:id="883"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672E6808" w14:textId="77777777" w:rsidR="00221F0A" w:rsidRPr="005E344C" w:rsidRDefault="00221F0A" w:rsidP="00DD7902">
            <w:pPr>
              <w:spacing w:after="120" w:line="360" w:lineRule="auto"/>
              <w:contextualSpacing/>
              <w:jc w:val="center"/>
              <w:rPr>
                <w:ins w:id="884"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7A59DD6F" w14:textId="624C3640" w:rsidR="00221F0A" w:rsidRPr="005E344C" w:rsidRDefault="00221F0A" w:rsidP="00DD7902">
            <w:pPr>
              <w:spacing w:after="120" w:line="360" w:lineRule="auto"/>
              <w:contextualSpacing/>
              <w:jc w:val="center"/>
              <w:rPr>
                <w:ins w:id="885" w:author="Microsoft Word" w:date="2025-08-11T16:30:00Z" w16du:dateUtc="2025-08-11T21:30:00Z"/>
                <w:rFonts w:ascii="Times New Roman" w:eastAsia="Times New Roman" w:hAnsi="Times New Roman" w:cs="Times New Roman"/>
                <w:b/>
                <w:bCs/>
                <w:color w:val="000000"/>
                <w:kern w:val="0"/>
                <w:sz w:val="18"/>
                <w:szCs w:val="18"/>
                <w14:ligatures w14:val="none"/>
              </w:rPr>
            </w:pPr>
            <w:ins w:id="886"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6490E60E" w14:textId="34303D5A" w:rsidR="00221F0A" w:rsidRPr="005E344C" w:rsidRDefault="00221F0A" w:rsidP="00DD7902">
            <w:pPr>
              <w:spacing w:after="120" w:line="360" w:lineRule="auto"/>
              <w:contextualSpacing/>
              <w:jc w:val="center"/>
              <w:rPr>
                <w:ins w:id="887" w:author="Microsoft Word" w:date="2025-08-11T16:30:00Z" w16du:dateUtc="2025-08-11T21:30:00Z"/>
                <w:rFonts w:ascii="Times New Roman" w:eastAsia="Times New Roman" w:hAnsi="Times New Roman" w:cs="Times New Roman"/>
                <w:b/>
                <w:bCs/>
                <w:color w:val="000000"/>
                <w:kern w:val="0"/>
                <w:sz w:val="18"/>
                <w:szCs w:val="18"/>
                <w14:ligatures w14:val="none"/>
              </w:rPr>
            </w:pPr>
            <w:ins w:id="888"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5D6954F" w14:textId="57583380" w:rsidR="00221F0A" w:rsidRPr="005E344C" w:rsidRDefault="00221F0A" w:rsidP="00DD7902">
            <w:pPr>
              <w:spacing w:after="120" w:line="360" w:lineRule="auto"/>
              <w:contextualSpacing/>
              <w:jc w:val="center"/>
              <w:rPr>
                <w:ins w:id="889" w:author="Microsoft Word" w:date="2025-08-11T16:30:00Z" w16du:dateUtc="2025-08-11T21:30:00Z"/>
                <w:rFonts w:ascii="Times New Roman" w:eastAsia="Times New Roman" w:hAnsi="Times New Roman" w:cs="Times New Roman"/>
                <w:b/>
                <w:bCs/>
                <w:color w:val="000000"/>
                <w:kern w:val="0"/>
                <w:sz w:val="18"/>
                <w:szCs w:val="18"/>
                <w14:ligatures w14:val="none"/>
              </w:rPr>
            </w:pPr>
            <w:ins w:id="890"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342AB298" w14:textId="783DD278" w:rsidR="00221F0A" w:rsidRPr="005E344C" w:rsidRDefault="00221F0A" w:rsidP="00DD7902">
            <w:pPr>
              <w:spacing w:after="120" w:line="360" w:lineRule="auto"/>
              <w:contextualSpacing/>
              <w:jc w:val="center"/>
              <w:rPr>
                <w:ins w:id="891" w:author="Microsoft Word" w:date="2025-08-11T16:30:00Z" w16du:dateUtc="2025-08-11T21:30:00Z"/>
                <w:rFonts w:ascii="Times New Roman" w:eastAsia="Times New Roman" w:hAnsi="Times New Roman" w:cs="Times New Roman"/>
                <w:b/>
                <w:bCs/>
                <w:color w:val="000000"/>
                <w:kern w:val="0"/>
                <w:sz w:val="18"/>
                <w:szCs w:val="18"/>
                <w14:ligatures w14:val="none"/>
              </w:rPr>
            </w:pPr>
            <w:ins w:id="892"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65124237" w14:textId="50DA181E" w:rsidR="00221F0A" w:rsidRPr="005E344C" w:rsidRDefault="00221F0A" w:rsidP="00DD7902">
            <w:pPr>
              <w:spacing w:after="120" w:line="360" w:lineRule="auto"/>
              <w:contextualSpacing/>
              <w:jc w:val="center"/>
              <w:rPr>
                <w:ins w:id="893" w:author="Microsoft Word" w:date="2025-08-11T16:30:00Z" w16du:dateUtc="2025-08-11T21:30:00Z"/>
                <w:rFonts w:ascii="Times New Roman" w:eastAsia="Times New Roman" w:hAnsi="Times New Roman" w:cs="Times New Roman"/>
                <w:b/>
                <w:bCs/>
                <w:color w:val="000000"/>
                <w:kern w:val="0"/>
                <w:sz w:val="18"/>
                <w:szCs w:val="18"/>
                <w14:ligatures w14:val="none"/>
              </w:rPr>
            </w:pPr>
            <w:ins w:id="894"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08831F63" w14:textId="6E2CA9C8" w:rsidR="00221F0A" w:rsidRPr="005E344C" w:rsidRDefault="00221F0A" w:rsidP="00DD7902">
            <w:pPr>
              <w:spacing w:after="120" w:line="360" w:lineRule="auto"/>
              <w:contextualSpacing/>
              <w:jc w:val="center"/>
              <w:rPr>
                <w:ins w:id="895" w:author="Microsoft Word" w:date="2025-08-11T16:30:00Z" w16du:dateUtc="2025-08-11T21:30:00Z"/>
                <w:rFonts w:ascii="Times New Roman" w:eastAsia="Times New Roman" w:hAnsi="Times New Roman" w:cs="Times New Roman"/>
                <w:b/>
                <w:bCs/>
                <w:color w:val="000000"/>
                <w:kern w:val="0"/>
                <w:sz w:val="18"/>
                <w:szCs w:val="18"/>
                <w14:ligatures w14:val="none"/>
              </w:rPr>
            </w:pPr>
            <w:ins w:id="896"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957BF8E" w14:textId="4FB99B3D" w:rsidR="00221F0A" w:rsidRPr="005E344C" w:rsidRDefault="00221F0A" w:rsidP="00DD7902">
            <w:pPr>
              <w:spacing w:after="120" w:line="360" w:lineRule="auto"/>
              <w:contextualSpacing/>
              <w:jc w:val="center"/>
              <w:rPr>
                <w:ins w:id="897" w:author="Microsoft Word" w:date="2025-08-11T16:30:00Z" w16du:dateUtc="2025-08-11T21:30:00Z"/>
                <w:rFonts w:ascii="Times New Roman" w:eastAsia="Times New Roman" w:hAnsi="Times New Roman" w:cs="Times New Roman"/>
                <w:b/>
                <w:bCs/>
                <w:color w:val="000000"/>
                <w:kern w:val="0"/>
                <w:sz w:val="18"/>
                <w:szCs w:val="18"/>
                <w14:ligatures w14:val="none"/>
              </w:rPr>
            </w:pPr>
            <w:ins w:id="898"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265C72F8" w14:textId="7B4C6624" w:rsidR="00221F0A" w:rsidRPr="005E344C" w:rsidRDefault="00221F0A" w:rsidP="00DD7902">
            <w:pPr>
              <w:spacing w:after="120" w:line="360" w:lineRule="auto"/>
              <w:contextualSpacing/>
              <w:jc w:val="center"/>
              <w:rPr>
                <w:ins w:id="899" w:author="Microsoft Word" w:date="2025-08-11T16:30:00Z" w16du:dateUtc="2025-08-11T21:30:00Z"/>
                <w:rFonts w:ascii="Times New Roman" w:eastAsia="Times New Roman" w:hAnsi="Times New Roman" w:cs="Times New Roman"/>
                <w:b/>
                <w:bCs/>
                <w:color w:val="000000"/>
                <w:kern w:val="0"/>
                <w:sz w:val="18"/>
                <w:szCs w:val="18"/>
                <w14:ligatures w14:val="none"/>
              </w:rPr>
            </w:pPr>
            <w:ins w:id="900"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43B35967" w14:textId="77777777" w:rsidR="00221F0A" w:rsidRPr="005E344C" w:rsidRDefault="00221F0A" w:rsidP="00221F0A">
            <w:pPr>
              <w:spacing w:after="120" w:line="360" w:lineRule="auto"/>
              <w:contextualSpacing/>
              <w:rPr>
                <w:ins w:id="901"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52799EEE" w14:textId="77777777" w:rsidR="00221F0A" w:rsidRPr="00332850" w:rsidRDefault="00221F0A" w:rsidP="00221F0A">
            <w:pPr>
              <w:spacing w:after="120" w:line="360" w:lineRule="auto"/>
              <w:contextualSpacing/>
              <w:rPr>
                <w:ins w:id="902"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7FEB90DC" w14:textId="77777777" w:rsidTr="004D28DD">
        <w:trPr>
          <w:trHeight w:val="290"/>
          <w:ins w:id="903" w:author="Microsoft Word" w:date="2025-08-11T16:30:00Z"/>
        </w:trPr>
        <w:tc>
          <w:tcPr>
            <w:tcW w:w="808" w:type="pct"/>
            <w:tcBorders>
              <w:top w:val="single" w:sz="4" w:space="0" w:color="auto"/>
            </w:tcBorders>
            <w:noWrap/>
            <w:vAlign w:val="bottom"/>
            <w:hideMark/>
          </w:tcPr>
          <w:p w14:paraId="1EE041B6" w14:textId="29E8E7B9" w:rsidR="004D28DD" w:rsidRPr="00221F0A" w:rsidRDefault="004D28DD" w:rsidP="004D28DD">
            <w:pPr>
              <w:spacing w:after="120" w:line="360" w:lineRule="auto"/>
              <w:contextualSpacing/>
              <w:rPr>
                <w:ins w:id="904" w:author="Microsoft Word" w:date="2025-08-11T16:30:00Z" w16du:dateUtc="2025-08-11T21:30:00Z"/>
                <w:rFonts w:ascii="Times New Roman" w:eastAsia="Times New Roman" w:hAnsi="Times New Roman" w:cs="Times New Roman"/>
                <w:color w:val="000000"/>
                <w:kern w:val="0"/>
                <w:sz w:val="18"/>
                <w:szCs w:val="18"/>
                <w14:ligatures w14:val="none"/>
              </w:rPr>
            </w:pPr>
            <w:ins w:id="905" w:author="Microsoft Word" w:date="2025-08-11T16:30:00Z" w16du:dateUtc="2025-08-11T21:30:00Z">
              <w:r w:rsidRPr="00221F0A">
                <w:rPr>
                  <w:rFonts w:ascii="Times New Roman" w:hAnsi="Times New Roman" w:cs="Times New Roman"/>
                  <w:color w:val="000000"/>
                  <w:sz w:val="18"/>
                  <w:szCs w:val="18"/>
                  <w:rPrChange w:id="906" w:author="Jujia Li" w:date="2025-08-10T13:27:00Z" w16du:dateUtc="2025-08-10T18:27:00Z">
                    <w:rPr>
                      <w:rFonts w:ascii="Aptos Narrow" w:hAnsi="Aptos Narrow"/>
                      <w:color w:val="000000"/>
                      <w:sz w:val="22"/>
                      <w:szCs w:val="22"/>
                    </w:rPr>
                  </w:rPrChange>
                </w:rPr>
                <w:t>BLOUNT</w:t>
              </w:r>
            </w:ins>
          </w:p>
        </w:tc>
        <w:tc>
          <w:tcPr>
            <w:tcW w:w="566" w:type="pct"/>
            <w:tcBorders>
              <w:top w:val="single" w:sz="4" w:space="0" w:color="auto"/>
            </w:tcBorders>
            <w:vAlign w:val="bottom"/>
          </w:tcPr>
          <w:p w14:paraId="1C45B4B7" w14:textId="1E9DB421" w:rsidR="004D28DD" w:rsidRPr="00221F0A" w:rsidRDefault="004D28DD" w:rsidP="004D28DD">
            <w:pPr>
              <w:spacing w:after="120" w:line="360" w:lineRule="auto"/>
              <w:contextualSpacing/>
              <w:jc w:val="right"/>
              <w:rPr>
                <w:ins w:id="907" w:author="Microsoft Word" w:date="2025-08-11T16:30:00Z" w16du:dateUtc="2025-08-11T21:30:00Z"/>
                <w:rFonts w:ascii="Times New Roman" w:hAnsi="Times New Roman" w:cs="Times New Roman"/>
                <w:sz w:val="18"/>
                <w:szCs w:val="18"/>
              </w:rPr>
            </w:pPr>
            <w:ins w:id="908" w:author="Microsoft Word" w:date="2025-08-11T16:30:00Z" w16du:dateUtc="2025-08-11T21:30: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3932A2E7" w14:textId="0BBF6A0A" w:rsidR="004D28DD" w:rsidRPr="00221F0A" w:rsidRDefault="004D28DD" w:rsidP="004D28DD">
            <w:pPr>
              <w:spacing w:after="120" w:line="360" w:lineRule="auto"/>
              <w:contextualSpacing/>
              <w:jc w:val="right"/>
              <w:rPr>
                <w:ins w:id="909" w:author="Microsoft Word" w:date="2025-08-11T16:30:00Z" w16du:dateUtc="2025-08-11T21:30:00Z"/>
                <w:rFonts w:ascii="Times New Roman" w:eastAsia="Times New Roman" w:hAnsi="Times New Roman" w:cs="Times New Roman"/>
                <w:color w:val="000000"/>
                <w:kern w:val="0"/>
                <w:sz w:val="18"/>
                <w:szCs w:val="18"/>
                <w14:ligatures w14:val="none"/>
              </w:rPr>
            </w:pPr>
            <w:ins w:id="910" w:author="Microsoft Word" w:date="2025-08-11T16:30:00Z" w16du:dateUtc="2025-08-11T21:30:00Z">
              <w:r w:rsidRPr="00221F0A">
                <w:rPr>
                  <w:rFonts w:ascii="Times New Roman" w:hAnsi="Times New Roman" w:cs="Times New Roman"/>
                  <w:color w:val="000000"/>
                  <w:sz w:val="18"/>
                  <w:szCs w:val="18"/>
                  <w:rPrChange w:id="911" w:author="Jujia Li" w:date="2025-08-10T13:27:00Z" w16du:dateUtc="2025-08-10T18:27:00Z">
                    <w:rPr>
                      <w:rFonts w:ascii="Aptos Narrow" w:hAnsi="Aptos Narrow"/>
                      <w:color w:val="000000"/>
                      <w:sz w:val="22"/>
                      <w:szCs w:val="22"/>
                    </w:rPr>
                  </w:rPrChange>
                </w:rPr>
                <w:t>17.63</w:t>
              </w:r>
            </w:ins>
          </w:p>
        </w:tc>
        <w:tc>
          <w:tcPr>
            <w:tcW w:w="308" w:type="pct"/>
            <w:gridSpan w:val="2"/>
            <w:tcBorders>
              <w:top w:val="single" w:sz="4" w:space="0" w:color="auto"/>
            </w:tcBorders>
            <w:noWrap/>
            <w:vAlign w:val="bottom"/>
            <w:hideMark/>
          </w:tcPr>
          <w:p w14:paraId="66A04A43" w14:textId="2D884BA0" w:rsidR="004D28DD" w:rsidRPr="00221F0A" w:rsidRDefault="004D28DD" w:rsidP="004D28DD">
            <w:pPr>
              <w:spacing w:after="120" w:line="360" w:lineRule="auto"/>
              <w:contextualSpacing/>
              <w:jc w:val="right"/>
              <w:rPr>
                <w:ins w:id="912" w:author="Microsoft Word" w:date="2025-08-11T16:30:00Z" w16du:dateUtc="2025-08-11T21:30:00Z"/>
                <w:rFonts w:ascii="Times New Roman" w:eastAsia="Times New Roman" w:hAnsi="Times New Roman" w:cs="Times New Roman"/>
                <w:color w:val="000000"/>
                <w:kern w:val="0"/>
                <w:sz w:val="18"/>
                <w:szCs w:val="18"/>
                <w14:ligatures w14:val="none"/>
              </w:rPr>
            </w:pPr>
            <w:ins w:id="913" w:author="Microsoft Word" w:date="2025-08-11T16:30:00Z" w16du:dateUtc="2025-08-11T21:30:00Z">
              <w:r w:rsidRPr="00221F0A">
                <w:rPr>
                  <w:rFonts w:ascii="Times New Roman" w:hAnsi="Times New Roman" w:cs="Times New Roman"/>
                  <w:color w:val="000000"/>
                  <w:sz w:val="18"/>
                  <w:szCs w:val="18"/>
                  <w:rPrChange w:id="914" w:author="Jujia Li" w:date="2025-08-10T13:27:00Z" w16du:dateUtc="2025-08-10T18:27:00Z">
                    <w:rPr>
                      <w:rFonts w:ascii="Aptos Narrow" w:hAnsi="Aptos Narrow"/>
                      <w:color w:val="000000"/>
                      <w:sz w:val="22"/>
                      <w:szCs w:val="22"/>
                    </w:rPr>
                  </w:rPrChange>
                </w:rPr>
                <w:t>0.84</w:t>
              </w:r>
            </w:ins>
          </w:p>
        </w:tc>
        <w:tc>
          <w:tcPr>
            <w:tcW w:w="380" w:type="pct"/>
            <w:tcBorders>
              <w:top w:val="single" w:sz="4" w:space="0" w:color="auto"/>
            </w:tcBorders>
            <w:noWrap/>
            <w:vAlign w:val="bottom"/>
            <w:hideMark/>
          </w:tcPr>
          <w:p w14:paraId="2E4DDE15" w14:textId="4382BCB0" w:rsidR="004D28DD" w:rsidRPr="00221F0A" w:rsidRDefault="004D28DD" w:rsidP="004D28DD">
            <w:pPr>
              <w:spacing w:after="120" w:line="360" w:lineRule="auto"/>
              <w:contextualSpacing/>
              <w:jc w:val="right"/>
              <w:rPr>
                <w:ins w:id="915" w:author="Microsoft Word" w:date="2025-08-11T16:30:00Z" w16du:dateUtc="2025-08-11T21:30:00Z"/>
                <w:rFonts w:ascii="Times New Roman" w:eastAsia="Times New Roman" w:hAnsi="Times New Roman" w:cs="Times New Roman"/>
                <w:color w:val="000000"/>
                <w:kern w:val="0"/>
                <w:sz w:val="18"/>
                <w:szCs w:val="18"/>
                <w14:ligatures w14:val="none"/>
              </w:rPr>
            </w:pPr>
            <w:ins w:id="916" w:author="Microsoft Word" w:date="2025-08-11T16:30:00Z" w16du:dateUtc="2025-08-11T21:30:00Z">
              <w:r w:rsidRPr="00221F0A">
                <w:rPr>
                  <w:rFonts w:ascii="Times New Roman" w:hAnsi="Times New Roman" w:cs="Times New Roman"/>
                  <w:color w:val="000000"/>
                  <w:sz w:val="18"/>
                  <w:szCs w:val="18"/>
                  <w:rPrChange w:id="917" w:author="Jujia Li" w:date="2025-08-10T13:27:00Z" w16du:dateUtc="2025-08-10T18:27:00Z">
                    <w:rPr>
                      <w:rFonts w:ascii="Aptos Narrow" w:hAnsi="Aptos Narrow"/>
                      <w:color w:val="000000"/>
                      <w:sz w:val="22"/>
                      <w:szCs w:val="22"/>
                    </w:rPr>
                  </w:rPrChange>
                </w:rPr>
                <w:t>19.35</w:t>
              </w:r>
            </w:ins>
          </w:p>
        </w:tc>
        <w:tc>
          <w:tcPr>
            <w:tcW w:w="315" w:type="pct"/>
            <w:gridSpan w:val="2"/>
            <w:tcBorders>
              <w:top w:val="single" w:sz="4" w:space="0" w:color="auto"/>
            </w:tcBorders>
            <w:noWrap/>
            <w:vAlign w:val="bottom"/>
            <w:hideMark/>
          </w:tcPr>
          <w:p w14:paraId="7C4D9B20" w14:textId="13C826AF" w:rsidR="004D28DD" w:rsidRPr="00221F0A" w:rsidRDefault="004D28DD" w:rsidP="004D28DD">
            <w:pPr>
              <w:spacing w:after="120" w:line="360" w:lineRule="auto"/>
              <w:contextualSpacing/>
              <w:jc w:val="right"/>
              <w:rPr>
                <w:ins w:id="918" w:author="Microsoft Word" w:date="2025-08-11T16:30:00Z" w16du:dateUtc="2025-08-11T21:30:00Z"/>
                <w:rFonts w:ascii="Times New Roman" w:eastAsia="Times New Roman" w:hAnsi="Times New Roman" w:cs="Times New Roman"/>
                <w:color w:val="000000"/>
                <w:kern w:val="0"/>
                <w:sz w:val="18"/>
                <w:szCs w:val="18"/>
                <w14:ligatures w14:val="none"/>
              </w:rPr>
            </w:pPr>
            <w:ins w:id="919" w:author="Microsoft Word" w:date="2025-08-11T16:30:00Z" w16du:dateUtc="2025-08-11T21:30:00Z">
              <w:r w:rsidRPr="00221F0A">
                <w:rPr>
                  <w:rFonts w:ascii="Times New Roman" w:hAnsi="Times New Roman" w:cs="Times New Roman"/>
                  <w:color w:val="000000"/>
                  <w:sz w:val="18"/>
                  <w:szCs w:val="18"/>
                  <w:rPrChange w:id="920" w:author="Jujia Li" w:date="2025-08-10T13:27:00Z" w16du:dateUtc="2025-08-10T18:27:00Z">
                    <w:rPr>
                      <w:rFonts w:ascii="Aptos Narrow" w:hAnsi="Aptos Narrow"/>
                      <w:color w:val="000000"/>
                      <w:sz w:val="22"/>
                      <w:szCs w:val="22"/>
                    </w:rPr>
                  </w:rPrChange>
                </w:rPr>
                <w:t>0.92</w:t>
              </w:r>
            </w:ins>
          </w:p>
        </w:tc>
        <w:tc>
          <w:tcPr>
            <w:tcW w:w="380" w:type="pct"/>
            <w:tcBorders>
              <w:top w:val="single" w:sz="4" w:space="0" w:color="auto"/>
            </w:tcBorders>
            <w:noWrap/>
            <w:vAlign w:val="bottom"/>
            <w:hideMark/>
          </w:tcPr>
          <w:p w14:paraId="4845101D" w14:textId="69A264B5" w:rsidR="004D28DD" w:rsidRPr="00221F0A" w:rsidRDefault="004D28DD" w:rsidP="004D28DD">
            <w:pPr>
              <w:spacing w:after="120" w:line="360" w:lineRule="auto"/>
              <w:contextualSpacing/>
              <w:jc w:val="right"/>
              <w:rPr>
                <w:ins w:id="921" w:author="Microsoft Word" w:date="2025-08-11T16:30:00Z" w16du:dateUtc="2025-08-11T21:30:00Z"/>
                <w:rFonts w:ascii="Times New Roman" w:eastAsia="Times New Roman" w:hAnsi="Times New Roman" w:cs="Times New Roman"/>
                <w:color w:val="000000"/>
                <w:kern w:val="0"/>
                <w:sz w:val="18"/>
                <w:szCs w:val="18"/>
                <w14:ligatures w14:val="none"/>
              </w:rPr>
            </w:pPr>
            <w:ins w:id="922" w:author="Microsoft Word" w:date="2025-08-11T16:30:00Z" w16du:dateUtc="2025-08-11T21:30:00Z">
              <w:r w:rsidRPr="00221F0A">
                <w:rPr>
                  <w:rFonts w:ascii="Times New Roman" w:hAnsi="Times New Roman" w:cs="Times New Roman"/>
                  <w:color w:val="000000"/>
                  <w:sz w:val="18"/>
                  <w:szCs w:val="18"/>
                  <w:rPrChange w:id="923" w:author="Jujia Li" w:date="2025-08-10T13:27:00Z" w16du:dateUtc="2025-08-10T18:27:00Z">
                    <w:rPr>
                      <w:rFonts w:ascii="Aptos Narrow" w:hAnsi="Aptos Narrow"/>
                      <w:color w:val="000000"/>
                      <w:sz w:val="22"/>
                      <w:szCs w:val="22"/>
                    </w:rPr>
                  </w:rPrChange>
                </w:rPr>
                <w:t>22.93</w:t>
              </w:r>
            </w:ins>
          </w:p>
        </w:tc>
        <w:tc>
          <w:tcPr>
            <w:tcW w:w="316" w:type="pct"/>
            <w:gridSpan w:val="2"/>
            <w:tcBorders>
              <w:top w:val="single" w:sz="4" w:space="0" w:color="auto"/>
            </w:tcBorders>
            <w:noWrap/>
            <w:vAlign w:val="bottom"/>
            <w:hideMark/>
          </w:tcPr>
          <w:p w14:paraId="1C87FB2F" w14:textId="59272F84" w:rsidR="004D28DD" w:rsidRPr="00221F0A" w:rsidRDefault="004D28DD" w:rsidP="004D28DD">
            <w:pPr>
              <w:spacing w:after="120" w:line="360" w:lineRule="auto"/>
              <w:contextualSpacing/>
              <w:jc w:val="right"/>
              <w:rPr>
                <w:ins w:id="924" w:author="Microsoft Word" w:date="2025-08-11T16:30:00Z" w16du:dateUtc="2025-08-11T21:30:00Z"/>
                <w:rFonts w:ascii="Times New Roman" w:eastAsia="Times New Roman" w:hAnsi="Times New Roman" w:cs="Times New Roman"/>
                <w:color w:val="000000"/>
                <w:kern w:val="0"/>
                <w:sz w:val="18"/>
                <w:szCs w:val="18"/>
                <w14:ligatures w14:val="none"/>
              </w:rPr>
            </w:pPr>
            <w:ins w:id="925" w:author="Microsoft Word" w:date="2025-08-11T16:30:00Z" w16du:dateUtc="2025-08-11T21:30:00Z">
              <w:r w:rsidRPr="00221F0A">
                <w:rPr>
                  <w:rFonts w:ascii="Times New Roman" w:hAnsi="Times New Roman" w:cs="Times New Roman"/>
                  <w:color w:val="000000"/>
                  <w:sz w:val="18"/>
                  <w:szCs w:val="18"/>
                  <w:rPrChange w:id="926" w:author="Jujia Li" w:date="2025-08-10T13:27:00Z" w16du:dateUtc="2025-08-10T18:27:00Z">
                    <w:rPr>
                      <w:rFonts w:ascii="Aptos Narrow" w:hAnsi="Aptos Narrow"/>
                      <w:color w:val="000000"/>
                      <w:sz w:val="22"/>
                      <w:szCs w:val="22"/>
                    </w:rPr>
                  </w:rPrChange>
                </w:rPr>
                <w:t>1.09</w:t>
              </w:r>
            </w:ins>
          </w:p>
        </w:tc>
        <w:tc>
          <w:tcPr>
            <w:tcW w:w="380" w:type="pct"/>
            <w:tcBorders>
              <w:top w:val="single" w:sz="4" w:space="0" w:color="auto"/>
            </w:tcBorders>
            <w:noWrap/>
            <w:vAlign w:val="bottom"/>
            <w:hideMark/>
          </w:tcPr>
          <w:p w14:paraId="27BBFAF7" w14:textId="4E064E89" w:rsidR="004D28DD" w:rsidRPr="00221F0A" w:rsidRDefault="004D28DD" w:rsidP="004D28DD">
            <w:pPr>
              <w:spacing w:after="120" w:line="360" w:lineRule="auto"/>
              <w:contextualSpacing/>
              <w:jc w:val="right"/>
              <w:rPr>
                <w:ins w:id="927" w:author="Microsoft Word" w:date="2025-08-11T16:30:00Z" w16du:dateUtc="2025-08-11T21:30:00Z"/>
                <w:rFonts w:ascii="Times New Roman" w:eastAsia="Times New Roman" w:hAnsi="Times New Roman" w:cs="Times New Roman"/>
                <w:color w:val="000000"/>
                <w:kern w:val="0"/>
                <w:sz w:val="18"/>
                <w:szCs w:val="18"/>
                <w14:ligatures w14:val="none"/>
              </w:rPr>
            </w:pPr>
            <w:ins w:id="928" w:author="Microsoft Word" w:date="2025-08-11T16:30:00Z" w16du:dateUtc="2025-08-11T21:30:00Z">
              <w:r w:rsidRPr="00221F0A">
                <w:rPr>
                  <w:rFonts w:ascii="Times New Roman" w:hAnsi="Times New Roman" w:cs="Times New Roman"/>
                  <w:color w:val="000000"/>
                  <w:sz w:val="18"/>
                  <w:szCs w:val="18"/>
                  <w:rPrChange w:id="929" w:author="Jujia Li" w:date="2025-08-10T13:27:00Z" w16du:dateUtc="2025-08-10T18:27:00Z">
                    <w:rPr>
                      <w:rFonts w:ascii="Aptos Narrow" w:hAnsi="Aptos Narrow"/>
                      <w:color w:val="000000"/>
                      <w:sz w:val="22"/>
                      <w:szCs w:val="22"/>
                    </w:rPr>
                  </w:rPrChange>
                </w:rPr>
                <w:t>26.66</w:t>
              </w:r>
            </w:ins>
          </w:p>
        </w:tc>
        <w:tc>
          <w:tcPr>
            <w:tcW w:w="321" w:type="pct"/>
            <w:tcBorders>
              <w:top w:val="single" w:sz="4" w:space="0" w:color="auto"/>
            </w:tcBorders>
            <w:noWrap/>
            <w:vAlign w:val="bottom"/>
            <w:hideMark/>
          </w:tcPr>
          <w:p w14:paraId="719794BE" w14:textId="08F4192C" w:rsidR="004D28DD" w:rsidRPr="00221F0A" w:rsidRDefault="004D28DD" w:rsidP="004D28DD">
            <w:pPr>
              <w:spacing w:after="120" w:line="360" w:lineRule="auto"/>
              <w:contextualSpacing/>
              <w:jc w:val="right"/>
              <w:rPr>
                <w:ins w:id="930" w:author="Microsoft Word" w:date="2025-08-11T16:30:00Z" w16du:dateUtc="2025-08-11T21:30:00Z"/>
                <w:rFonts w:ascii="Times New Roman" w:eastAsia="Times New Roman" w:hAnsi="Times New Roman" w:cs="Times New Roman"/>
                <w:color w:val="000000"/>
                <w:kern w:val="0"/>
                <w:sz w:val="18"/>
                <w:szCs w:val="18"/>
                <w14:ligatures w14:val="none"/>
              </w:rPr>
            </w:pPr>
            <w:ins w:id="931" w:author="Microsoft Word" w:date="2025-08-11T16:30:00Z" w16du:dateUtc="2025-08-11T21:30:00Z">
              <w:r w:rsidRPr="00221F0A">
                <w:rPr>
                  <w:rFonts w:ascii="Times New Roman" w:hAnsi="Times New Roman" w:cs="Times New Roman"/>
                  <w:color w:val="000000"/>
                  <w:sz w:val="18"/>
                  <w:szCs w:val="18"/>
                  <w:rPrChange w:id="932" w:author="Jujia Li" w:date="2025-08-10T13:27:00Z" w16du:dateUtc="2025-08-10T18:27:00Z">
                    <w:rPr>
                      <w:rFonts w:ascii="Aptos Narrow" w:hAnsi="Aptos Narrow"/>
                      <w:color w:val="000000"/>
                      <w:sz w:val="22"/>
                      <w:szCs w:val="22"/>
                    </w:rPr>
                  </w:rPrChange>
                </w:rPr>
                <w:t>1.26</w:t>
              </w:r>
            </w:ins>
          </w:p>
        </w:tc>
        <w:tc>
          <w:tcPr>
            <w:tcW w:w="428" w:type="pct"/>
            <w:tcBorders>
              <w:top w:val="single" w:sz="4" w:space="0" w:color="auto"/>
            </w:tcBorders>
            <w:noWrap/>
            <w:vAlign w:val="bottom"/>
            <w:hideMark/>
          </w:tcPr>
          <w:p w14:paraId="5F323402" w14:textId="34B29148" w:rsidR="004D28DD" w:rsidRPr="00221F0A" w:rsidRDefault="004D28DD" w:rsidP="004D28DD">
            <w:pPr>
              <w:spacing w:after="120" w:line="360" w:lineRule="auto"/>
              <w:contextualSpacing/>
              <w:jc w:val="right"/>
              <w:rPr>
                <w:ins w:id="933" w:author="Microsoft Word" w:date="2025-08-11T16:30:00Z" w16du:dateUtc="2025-08-11T21:30:00Z"/>
                <w:rFonts w:ascii="Times New Roman" w:eastAsia="Times New Roman" w:hAnsi="Times New Roman" w:cs="Times New Roman"/>
                <w:color w:val="000000"/>
                <w:kern w:val="0"/>
                <w:sz w:val="18"/>
                <w:szCs w:val="18"/>
                <w14:ligatures w14:val="none"/>
              </w:rPr>
            </w:pPr>
            <w:ins w:id="934" w:author="Microsoft Word" w:date="2025-08-11T16:30:00Z" w16du:dateUtc="2025-08-11T21:30:00Z">
              <w:r w:rsidRPr="00221F0A">
                <w:rPr>
                  <w:rFonts w:ascii="Times New Roman" w:hAnsi="Times New Roman" w:cs="Times New Roman"/>
                  <w:color w:val="000000"/>
                  <w:sz w:val="18"/>
                  <w:szCs w:val="18"/>
                  <w:rPrChange w:id="935" w:author="Jujia Li" w:date="2025-08-10T13:27:00Z" w16du:dateUtc="2025-08-10T18:27:00Z">
                    <w:rPr>
                      <w:rFonts w:ascii="Aptos Narrow" w:hAnsi="Aptos Narrow"/>
                      <w:color w:val="000000"/>
                      <w:sz w:val="22"/>
                      <w:szCs w:val="22"/>
                    </w:rPr>
                  </w:rPrChange>
                </w:rPr>
                <w:t>86.57</w:t>
              </w:r>
            </w:ins>
          </w:p>
        </w:tc>
        <w:tc>
          <w:tcPr>
            <w:tcW w:w="344" w:type="pct"/>
            <w:tcBorders>
              <w:top w:val="single" w:sz="4" w:space="0" w:color="auto"/>
            </w:tcBorders>
            <w:vAlign w:val="bottom"/>
          </w:tcPr>
          <w:p w14:paraId="24021BA7" w14:textId="554845D5" w:rsidR="004D28DD" w:rsidRPr="00221F0A" w:rsidRDefault="004D28DD" w:rsidP="004D28DD">
            <w:pPr>
              <w:spacing w:after="120" w:line="360" w:lineRule="auto"/>
              <w:contextualSpacing/>
              <w:jc w:val="right"/>
              <w:rPr>
                <w:ins w:id="936" w:author="Microsoft Word" w:date="2025-08-11T16:30:00Z" w16du:dateUtc="2025-08-11T21:30:00Z"/>
                <w:rFonts w:ascii="Times New Roman" w:hAnsi="Times New Roman" w:cs="Times New Roman"/>
                <w:sz w:val="18"/>
                <w:szCs w:val="18"/>
              </w:rPr>
            </w:pPr>
            <w:ins w:id="937" w:author="Microsoft Word" w:date="2025-08-11T16:30:00Z" w16du:dateUtc="2025-08-11T21:30:00Z">
              <w:r w:rsidRPr="00221F0A">
                <w:rPr>
                  <w:rFonts w:ascii="Times New Roman" w:hAnsi="Times New Roman" w:cs="Times New Roman"/>
                  <w:color w:val="000000"/>
                  <w:sz w:val="18"/>
                  <w:szCs w:val="18"/>
                  <w:rPrChange w:id="938" w:author="Jujia Li" w:date="2025-08-10T13:27:00Z" w16du:dateUtc="2025-08-10T18:27:00Z">
                    <w:rPr>
                      <w:rFonts w:ascii="Aptos Narrow" w:hAnsi="Aptos Narrow"/>
                      <w:color w:val="000000"/>
                      <w:sz w:val="22"/>
                      <w:szCs w:val="22"/>
                    </w:rPr>
                  </w:rPrChange>
                </w:rPr>
                <w:t>1.03</w:t>
              </w:r>
            </w:ins>
          </w:p>
        </w:tc>
      </w:tr>
      <w:tr w:rsidR="004D28DD" w:rsidRPr="006A0CE7" w14:paraId="38E4CBA5" w14:textId="77777777" w:rsidTr="004D28DD">
        <w:trPr>
          <w:trHeight w:val="290"/>
          <w:ins w:id="939" w:author="Microsoft Word" w:date="2025-08-11T16:30:00Z"/>
        </w:trPr>
        <w:tc>
          <w:tcPr>
            <w:tcW w:w="808" w:type="pct"/>
            <w:noWrap/>
            <w:vAlign w:val="bottom"/>
            <w:hideMark/>
          </w:tcPr>
          <w:p w14:paraId="0B2134CC" w14:textId="6A20C134" w:rsidR="004D28DD" w:rsidRPr="00221F0A" w:rsidRDefault="004D28DD" w:rsidP="004D28DD">
            <w:pPr>
              <w:spacing w:after="120" w:line="360" w:lineRule="auto"/>
              <w:contextualSpacing/>
              <w:rPr>
                <w:ins w:id="940" w:author="Microsoft Word" w:date="2025-08-11T16:30:00Z" w16du:dateUtc="2025-08-11T21:30:00Z"/>
                <w:rFonts w:ascii="Times New Roman" w:eastAsia="Times New Roman" w:hAnsi="Times New Roman" w:cs="Times New Roman"/>
                <w:color w:val="000000"/>
                <w:kern w:val="0"/>
                <w:sz w:val="18"/>
                <w:szCs w:val="18"/>
                <w14:ligatures w14:val="none"/>
              </w:rPr>
            </w:pPr>
            <w:ins w:id="941" w:author="Microsoft Word" w:date="2025-08-11T16:30:00Z" w16du:dateUtc="2025-08-11T21:30:00Z">
              <w:r w:rsidRPr="00221F0A">
                <w:rPr>
                  <w:rFonts w:ascii="Times New Roman" w:hAnsi="Times New Roman" w:cs="Times New Roman"/>
                  <w:color w:val="000000"/>
                  <w:sz w:val="18"/>
                  <w:szCs w:val="18"/>
                  <w:rPrChange w:id="942" w:author="Jujia Li" w:date="2025-08-10T13:27:00Z" w16du:dateUtc="2025-08-10T18:27:00Z">
                    <w:rPr>
                      <w:rFonts w:ascii="Aptos Narrow" w:hAnsi="Aptos Narrow"/>
                      <w:color w:val="000000"/>
                      <w:sz w:val="22"/>
                      <w:szCs w:val="22"/>
                    </w:rPr>
                  </w:rPrChange>
                </w:rPr>
                <w:t>CHEROKEE</w:t>
              </w:r>
            </w:ins>
          </w:p>
        </w:tc>
        <w:tc>
          <w:tcPr>
            <w:tcW w:w="566" w:type="pct"/>
            <w:vAlign w:val="bottom"/>
          </w:tcPr>
          <w:p w14:paraId="13F326BE" w14:textId="56878030" w:rsidR="004D28DD" w:rsidRPr="00221F0A" w:rsidRDefault="004D28DD" w:rsidP="004D28DD">
            <w:pPr>
              <w:spacing w:after="120" w:line="360" w:lineRule="auto"/>
              <w:contextualSpacing/>
              <w:jc w:val="right"/>
              <w:rPr>
                <w:ins w:id="943" w:author="Microsoft Word" w:date="2025-08-11T16:30:00Z" w16du:dateUtc="2025-08-11T21:30:00Z"/>
                <w:rFonts w:ascii="Times New Roman" w:hAnsi="Times New Roman" w:cs="Times New Roman"/>
                <w:sz w:val="18"/>
                <w:szCs w:val="18"/>
              </w:rPr>
            </w:pPr>
            <w:ins w:id="944" w:author="Microsoft Word" w:date="2025-08-11T16:30:00Z" w16du:dateUtc="2025-08-11T21:30:00Z">
              <w:r w:rsidRPr="005E344C">
                <w:rPr>
                  <w:rFonts w:ascii="Times New Roman" w:hAnsi="Times New Roman" w:cs="Times New Roman"/>
                  <w:color w:val="000000"/>
                  <w:sz w:val="18"/>
                  <w:szCs w:val="18"/>
                </w:rPr>
                <w:t>25945.63</w:t>
              </w:r>
            </w:ins>
          </w:p>
        </w:tc>
        <w:tc>
          <w:tcPr>
            <w:tcW w:w="454" w:type="pct"/>
            <w:noWrap/>
            <w:vAlign w:val="bottom"/>
            <w:hideMark/>
          </w:tcPr>
          <w:p w14:paraId="7221F613" w14:textId="3713BE64" w:rsidR="004D28DD" w:rsidRPr="00221F0A" w:rsidRDefault="004D28DD" w:rsidP="004D28DD">
            <w:pPr>
              <w:spacing w:after="120" w:line="360" w:lineRule="auto"/>
              <w:contextualSpacing/>
              <w:jc w:val="right"/>
              <w:rPr>
                <w:ins w:id="945" w:author="Microsoft Word" w:date="2025-08-11T16:30:00Z" w16du:dateUtc="2025-08-11T21:30:00Z"/>
                <w:rFonts w:ascii="Times New Roman" w:eastAsia="Times New Roman" w:hAnsi="Times New Roman" w:cs="Times New Roman"/>
                <w:color w:val="000000"/>
                <w:kern w:val="0"/>
                <w:sz w:val="18"/>
                <w:szCs w:val="18"/>
                <w14:ligatures w14:val="none"/>
              </w:rPr>
            </w:pPr>
            <w:ins w:id="946" w:author="Microsoft Word" w:date="2025-08-11T16:30:00Z" w16du:dateUtc="2025-08-11T21:30:00Z">
              <w:r w:rsidRPr="00221F0A">
                <w:rPr>
                  <w:rFonts w:ascii="Times New Roman" w:hAnsi="Times New Roman" w:cs="Times New Roman"/>
                  <w:color w:val="000000"/>
                  <w:sz w:val="18"/>
                  <w:szCs w:val="18"/>
                  <w:rPrChange w:id="947" w:author="Jujia Li" w:date="2025-08-10T13:27:00Z" w16du:dateUtc="2025-08-10T18:27:00Z">
                    <w:rPr>
                      <w:rFonts w:ascii="Aptos Narrow" w:hAnsi="Aptos Narrow"/>
                      <w:color w:val="000000"/>
                      <w:sz w:val="22"/>
                      <w:szCs w:val="22"/>
                    </w:rPr>
                  </w:rPrChange>
                </w:rPr>
                <w:t>11.76</w:t>
              </w:r>
            </w:ins>
          </w:p>
        </w:tc>
        <w:tc>
          <w:tcPr>
            <w:tcW w:w="308" w:type="pct"/>
            <w:gridSpan w:val="2"/>
            <w:noWrap/>
            <w:vAlign w:val="bottom"/>
            <w:hideMark/>
          </w:tcPr>
          <w:p w14:paraId="1BEA39CE" w14:textId="2AE521D8" w:rsidR="004D28DD" w:rsidRPr="00221F0A" w:rsidRDefault="004D28DD" w:rsidP="004D28DD">
            <w:pPr>
              <w:spacing w:after="120" w:line="360" w:lineRule="auto"/>
              <w:contextualSpacing/>
              <w:jc w:val="right"/>
              <w:rPr>
                <w:ins w:id="948" w:author="Microsoft Word" w:date="2025-08-11T16:30:00Z" w16du:dateUtc="2025-08-11T21:30:00Z"/>
                <w:rFonts w:ascii="Times New Roman" w:eastAsia="Times New Roman" w:hAnsi="Times New Roman" w:cs="Times New Roman"/>
                <w:color w:val="000000"/>
                <w:kern w:val="0"/>
                <w:sz w:val="18"/>
                <w:szCs w:val="18"/>
                <w14:ligatures w14:val="none"/>
              </w:rPr>
            </w:pPr>
            <w:ins w:id="949" w:author="Microsoft Word" w:date="2025-08-11T16:30:00Z" w16du:dateUtc="2025-08-11T21:30:00Z">
              <w:r w:rsidRPr="00221F0A">
                <w:rPr>
                  <w:rFonts w:ascii="Times New Roman" w:hAnsi="Times New Roman" w:cs="Times New Roman"/>
                  <w:color w:val="000000"/>
                  <w:sz w:val="18"/>
                  <w:szCs w:val="18"/>
                  <w:rPrChange w:id="950" w:author="Jujia Li" w:date="2025-08-10T13:27:00Z" w16du:dateUtc="2025-08-10T18:27:00Z">
                    <w:rPr>
                      <w:rFonts w:ascii="Aptos Narrow" w:hAnsi="Aptos Narrow"/>
                      <w:color w:val="000000"/>
                      <w:sz w:val="22"/>
                      <w:szCs w:val="22"/>
                    </w:rPr>
                  </w:rPrChange>
                </w:rPr>
                <w:t>1.25</w:t>
              </w:r>
            </w:ins>
          </w:p>
        </w:tc>
        <w:tc>
          <w:tcPr>
            <w:tcW w:w="380" w:type="pct"/>
            <w:noWrap/>
            <w:vAlign w:val="bottom"/>
            <w:hideMark/>
          </w:tcPr>
          <w:p w14:paraId="03B853E7" w14:textId="260BB588" w:rsidR="004D28DD" w:rsidRPr="00221F0A" w:rsidRDefault="004D28DD" w:rsidP="004D28DD">
            <w:pPr>
              <w:spacing w:after="120" w:line="360" w:lineRule="auto"/>
              <w:contextualSpacing/>
              <w:jc w:val="right"/>
              <w:rPr>
                <w:ins w:id="951" w:author="Microsoft Word" w:date="2025-08-11T16:30:00Z" w16du:dateUtc="2025-08-11T21:30:00Z"/>
                <w:rFonts w:ascii="Times New Roman" w:eastAsia="Times New Roman" w:hAnsi="Times New Roman" w:cs="Times New Roman"/>
                <w:color w:val="000000"/>
                <w:kern w:val="0"/>
                <w:sz w:val="18"/>
                <w:szCs w:val="18"/>
                <w14:ligatures w14:val="none"/>
              </w:rPr>
            </w:pPr>
            <w:ins w:id="952" w:author="Microsoft Word" w:date="2025-08-11T16:30:00Z" w16du:dateUtc="2025-08-11T21:30:00Z">
              <w:r w:rsidRPr="00221F0A">
                <w:rPr>
                  <w:rFonts w:ascii="Times New Roman" w:hAnsi="Times New Roman" w:cs="Times New Roman"/>
                  <w:color w:val="000000"/>
                  <w:sz w:val="18"/>
                  <w:szCs w:val="18"/>
                  <w:rPrChange w:id="953" w:author="Jujia Li" w:date="2025-08-10T13:27:00Z" w16du:dateUtc="2025-08-10T18:27:00Z">
                    <w:rPr>
                      <w:rFonts w:ascii="Aptos Narrow" w:hAnsi="Aptos Narrow"/>
                      <w:color w:val="000000"/>
                      <w:sz w:val="22"/>
                      <w:szCs w:val="22"/>
                    </w:rPr>
                  </w:rPrChange>
                </w:rPr>
                <w:t>11.53</w:t>
              </w:r>
            </w:ins>
          </w:p>
        </w:tc>
        <w:tc>
          <w:tcPr>
            <w:tcW w:w="315" w:type="pct"/>
            <w:gridSpan w:val="2"/>
            <w:noWrap/>
            <w:vAlign w:val="bottom"/>
            <w:hideMark/>
          </w:tcPr>
          <w:p w14:paraId="51778402" w14:textId="6E7B8B15" w:rsidR="004D28DD" w:rsidRPr="00221F0A" w:rsidRDefault="004D28DD" w:rsidP="004D28DD">
            <w:pPr>
              <w:spacing w:after="120" w:line="360" w:lineRule="auto"/>
              <w:contextualSpacing/>
              <w:jc w:val="right"/>
              <w:rPr>
                <w:ins w:id="954" w:author="Microsoft Word" w:date="2025-08-11T16:30:00Z" w16du:dateUtc="2025-08-11T21:30:00Z"/>
                <w:rFonts w:ascii="Times New Roman" w:eastAsia="Times New Roman" w:hAnsi="Times New Roman" w:cs="Times New Roman"/>
                <w:color w:val="000000"/>
                <w:kern w:val="0"/>
                <w:sz w:val="18"/>
                <w:szCs w:val="18"/>
                <w14:ligatures w14:val="none"/>
              </w:rPr>
            </w:pPr>
            <w:ins w:id="955" w:author="Microsoft Word" w:date="2025-08-11T16:30:00Z" w16du:dateUtc="2025-08-11T21:30:00Z">
              <w:r w:rsidRPr="00221F0A">
                <w:rPr>
                  <w:rFonts w:ascii="Times New Roman" w:hAnsi="Times New Roman" w:cs="Times New Roman"/>
                  <w:color w:val="000000"/>
                  <w:sz w:val="18"/>
                  <w:szCs w:val="18"/>
                  <w:rPrChange w:id="956" w:author="Jujia Li" w:date="2025-08-10T13:27:00Z" w16du:dateUtc="2025-08-10T18:27:00Z">
                    <w:rPr>
                      <w:rFonts w:ascii="Aptos Narrow" w:hAnsi="Aptos Narrow"/>
                      <w:color w:val="000000"/>
                      <w:sz w:val="22"/>
                      <w:szCs w:val="22"/>
                    </w:rPr>
                  </w:rPrChange>
                </w:rPr>
                <w:t>1.22</w:t>
              </w:r>
            </w:ins>
          </w:p>
        </w:tc>
        <w:tc>
          <w:tcPr>
            <w:tcW w:w="380" w:type="pct"/>
            <w:noWrap/>
            <w:vAlign w:val="bottom"/>
            <w:hideMark/>
          </w:tcPr>
          <w:p w14:paraId="71101851" w14:textId="7AE8C202" w:rsidR="004D28DD" w:rsidRPr="00221F0A" w:rsidRDefault="004D28DD" w:rsidP="004D28DD">
            <w:pPr>
              <w:spacing w:after="120" w:line="360" w:lineRule="auto"/>
              <w:contextualSpacing/>
              <w:jc w:val="right"/>
              <w:rPr>
                <w:ins w:id="957" w:author="Microsoft Word" w:date="2025-08-11T16:30:00Z" w16du:dateUtc="2025-08-11T21:30:00Z"/>
                <w:rFonts w:ascii="Times New Roman" w:eastAsia="Times New Roman" w:hAnsi="Times New Roman" w:cs="Times New Roman"/>
                <w:color w:val="000000"/>
                <w:kern w:val="0"/>
                <w:sz w:val="18"/>
                <w:szCs w:val="18"/>
                <w14:ligatures w14:val="none"/>
              </w:rPr>
            </w:pPr>
            <w:ins w:id="958" w:author="Microsoft Word" w:date="2025-08-11T16:30:00Z" w16du:dateUtc="2025-08-11T21:30:00Z">
              <w:r w:rsidRPr="00221F0A">
                <w:rPr>
                  <w:rFonts w:ascii="Times New Roman" w:hAnsi="Times New Roman" w:cs="Times New Roman"/>
                  <w:color w:val="000000"/>
                  <w:sz w:val="18"/>
                  <w:szCs w:val="18"/>
                  <w:rPrChange w:id="959" w:author="Jujia Li" w:date="2025-08-10T13:27:00Z" w16du:dateUtc="2025-08-10T18:27:00Z">
                    <w:rPr>
                      <w:rFonts w:ascii="Aptos Narrow" w:hAnsi="Aptos Narrow"/>
                      <w:color w:val="000000"/>
                      <w:sz w:val="22"/>
                      <w:szCs w:val="22"/>
                    </w:rPr>
                  </w:rPrChange>
                </w:rPr>
                <w:t>16.61</w:t>
              </w:r>
            </w:ins>
          </w:p>
        </w:tc>
        <w:tc>
          <w:tcPr>
            <w:tcW w:w="316" w:type="pct"/>
            <w:gridSpan w:val="2"/>
            <w:noWrap/>
            <w:vAlign w:val="bottom"/>
            <w:hideMark/>
          </w:tcPr>
          <w:p w14:paraId="1181C23B" w14:textId="7CFCD900" w:rsidR="004D28DD" w:rsidRPr="00221F0A" w:rsidRDefault="004D28DD" w:rsidP="004D28DD">
            <w:pPr>
              <w:spacing w:after="120" w:line="360" w:lineRule="auto"/>
              <w:contextualSpacing/>
              <w:jc w:val="right"/>
              <w:rPr>
                <w:ins w:id="960" w:author="Microsoft Word" w:date="2025-08-11T16:30:00Z" w16du:dateUtc="2025-08-11T21:30:00Z"/>
                <w:rFonts w:ascii="Times New Roman" w:eastAsia="Times New Roman" w:hAnsi="Times New Roman" w:cs="Times New Roman"/>
                <w:color w:val="000000"/>
                <w:kern w:val="0"/>
                <w:sz w:val="18"/>
                <w:szCs w:val="18"/>
                <w14:ligatures w14:val="none"/>
              </w:rPr>
            </w:pPr>
            <w:ins w:id="961" w:author="Microsoft Word" w:date="2025-08-11T16:30:00Z" w16du:dateUtc="2025-08-11T21:30:00Z">
              <w:r w:rsidRPr="00221F0A">
                <w:rPr>
                  <w:rFonts w:ascii="Times New Roman" w:hAnsi="Times New Roman" w:cs="Times New Roman"/>
                  <w:color w:val="000000"/>
                  <w:sz w:val="18"/>
                  <w:szCs w:val="18"/>
                  <w:rPrChange w:id="962" w:author="Jujia Li" w:date="2025-08-10T13:27:00Z" w16du:dateUtc="2025-08-10T18:27:00Z">
                    <w:rPr>
                      <w:rFonts w:ascii="Aptos Narrow" w:hAnsi="Aptos Narrow"/>
                      <w:color w:val="000000"/>
                      <w:sz w:val="22"/>
                      <w:szCs w:val="22"/>
                    </w:rPr>
                  </w:rPrChange>
                </w:rPr>
                <w:t>1.75</w:t>
              </w:r>
            </w:ins>
          </w:p>
        </w:tc>
        <w:tc>
          <w:tcPr>
            <w:tcW w:w="380" w:type="pct"/>
            <w:noWrap/>
            <w:vAlign w:val="bottom"/>
            <w:hideMark/>
          </w:tcPr>
          <w:p w14:paraId="3A050D01" w14:textId="14800715" w:rsidR="004D28DD" w:rsidRPr="00221F0A" w:rsidRDefault="004D28DD" w:rsidP="004D28DD">
            <w:pPr>
              <w:spacing w:after="120" w:line="360" w:lineRule="auto"/>
              <w:contextualSpacing/>
              <w:jc w:val="right"/>
              <w:rPr>
                <w:ins w:id="963" w:author="Microsoft Word" w:date="2025-08-11T16:30:00Z" w16du:dateUtc="2025-08-11T21:30:00Z"/>
                <w:rFonts w:ascii="Times New Roman" w:eastAsia="Times New Roman" w:hAnsi="Times New Roman" w:cs="Times New Roman"/>
                <w:color w:val="000000"/>
                <w:kern w:val="0"/>
                <w:sz w:val="18"/>
                <w:szCs w:val="18"/>
                <w14:ligatures w14:val="none"/>
              </w:rPr>
            </w:pPr>
            <w:ins w:id="964" w:author="Microsoft Word" w:date="2025-08-11T16:30:00Z" w16du:dateUtc="2025-08-11T21:30:00Z">
              <w:r w:rsidRPr="00221F0A">
                <w:rPr>
                  <w:rFonts w:ascii="Times New Roman" w:hAnsi="Times New Roman" w:cs="Times New Roman"/>
                  <w:color w:val="000000"/>
                  <w:sz w:val="18"/>
                  <w:szCs w:val="18"/>
                  <w:rPrChange w:id="965" w:author="Jujia Li" w:date="2025-08-10T13:27:00Z" w16du:dateUtc="2025-08-10T18:27:00Z">
                    <w:rPr>
                      <w:rFonts w:ascii="Aptos Narrow" w:hAnsi="Aptos Narrow"/>
                      <w:color w:val="000000"/>
                      <w:sz w:val="22"/>
                      <w:szCs w:val="22"/>
                    </w:rPr>
                  </w:rPrChange>
                </w:rPr>
                <w:t>18.06</w:t>
              </w:r>
            </w:ins>
          </w:p>
        </w:tc>
        <w:tc>
          <w:tcPr>
            <w:tcW w:w="321" w:type="pct"/>
            <w:noWrap/>
            <w:vAlign w:val="bottom"/>
            <w:hideMark/>
          </w:tcPr>
          <w:p w14:paraId="6ED0A259" w14:textId="23E6ACE2" w:rsidR="004D28DD" w:rsidRPr="00221F0A" w:rsidRDefault="004D28DD" w:rsidP="004D28DD">
            <w:pPr>
              <w:spacing w:after="120" w:line="360" w:lineRule="auto"/>
              <w:contextualSpacing/>
              <w:jc w:val="right"/>
              <w:rPr>
                <w:ins w:id="966" w:author="Microsoft Word" w:date="2025-08-11T16:30:00Z" w16du:dateUtc="2025-08-11T21:30:00Z"/>
                <w:rFonts w:ascii="Times New Roman" w:eastAsia="Times New Roman" w:hAnsi="Times New Roman" w:cs="Times New Roman"/>
                <w:color w:val="000000"/>
                <w:kern w:val="0"/>
                <w:sz w:val="18"/>
                <w:szCs w:val="18"/>
                <w14:ligatures w14:val="none"/>
              </w:rPr>
            </w:pPr>
            <w:ins w:id="967" w:author="Microsoft Word" w:date="2025-08-11T16:30:00Z" w16du:dateUtc="2025-08-11T21:30:00Z">
              <w:r w:rsidRPr="00221F0A">
                <w:rPr>
                  <w:rFonts w:ascii="Times New Roman" w:hAnsi="Times New Roman" w:cs="Times New Roman"/>
                  <w:color w:val="000000"/>
                  <w:sz w:val="18"/>
                  <w:szCs w:val="18"/>
                  <w:rPrChange w:id="968" w:author="Jujia Li" w:date="2025-08-10T13:27:00Z" w16du:dateUtc="2025-08-10T18:27:00Z">
                    <w:rPr>
                      <w:rFonts w:ascii="Aptos Narrow" w:hAnsi="Aptos Narrow"/>
                      <w:color w:val="000000"/>
                      <w:sz w:val="22"/>
                      <w:szCs w:val="22"/>
                    </w:rPr>
                  </w:rPrChange>
                </w:rPr>
                <w:t>1.89</w:t>
              </w:r>
            </w:ins>
          </w:p>
        </w:tc>
        <w:tc>
          <w:tcPr>
            <w:tcW w:w="428" w:type="pct"/>
            <w:noWrap/>
            <w:vAlign w:val="bottom"/>
            <w:hideMark/>
          </w:tcPr>
          <w:p w14:paraId="54F11902" w14:textId="390DF183" w:rsidR="004D28DD" w:rsidRPr="00221F0A" w:rsidRDefault="004D28DD" w:rsidP="004D28DD">
            <w:pPr>
              <w:spacing w:after="120" w:line="360" w:lineRule="auto"/>
              <w:contextualSpacing/>
              <w:jc w:val="right"/>
              <w:rPr>
                <w:ins w:id="969" w:author="Microsoft Word" w:date="2025-08-11T16:30:00Z" w16du:dateUtc="2025-08-11T21:30:00Z"/>
                <w:rFonts w:ascii="Times New Roman" w:eastAsia="Times New Roman" w:hAnsi="Times New Roman" w:cs="Times New Roman"/>
                <w:color w:val="000000"/>
                <w:kern w:val="0"/>
                <w:sz w:val="18"/>
                <w:szCs w:val="18"/>
                <w14:ligatures w14:val="none"/>
              </w:rPr>
            </w:pPr>
            <w:ins w:id="970" w:author="Microsoft Word" w:date="2025-08-11T16:30:00Z" w16du:dateUtc="2025-08-11T21:30:00Z">
              <w:r w:rsidRPr="00221F0A">
                <w:rPr>
                  <w:rFonts w:ascii="Times New Roman" w:hAnsi="Times New Roman" w:cs="Times New Roman"/>
                  <w:color w:val="000000"/>
                  <w:sz w:val="18"/>
                  <w:szCs w:val="18"/>
                  <w:rPrChange w:id="971" w:author="Jujia Li" w:date="2025-08-10T13:27:00Z" w16du:dateUtc="2025-08-10T18:27:00Z">
                    <w:rPr>
                      <w:rFonts w:ascii="Aptos Narrow" w:hAnsi="Aptos Narrow"/>
                      <w:color w:val="000000"/>
                      <w:sz w:val="22"/>
                      <w:szCs w:val="22"/>
                    </w:rPr>
                  </w:rPrChange>
                </w:rPr>
                <w:t>57.96</w:t>
              </w:r>
            </w:ins>
          </w:p>
        </w:tc>
        <w:tc>
          <w:tcPr>
            <w:tcW w:w="344" w:type="pct"/>
            <w:vAlign w:val="bottom"/>
          </w:tcPr>
          <w:p w14:paraId="40593220" w14:textId="2C0E6C86" w:rsidR="004D28DD" w:rsidRPr="00221F0A" w:rsidRDefault="004D28DD" w:rsidP="004D28DD">
            <w:pPr>
              <w:spacing w:after="120" w:line="360" w:lineRule="auto"/>
              <w:contextualSpacing/>
              <w:jc w:val="right"/>
              <w:rPr>
                <w:ins w:id="972" w:author="Microsoft Word" w:date="2025-08-11T16:30:00Z" w16du:dateUtc="2025-08-11T21:30:00Z"/>
                <w:rFonts w:ascii="Times New Roman" w:hAnsi="Times New Roman" w:cs="Times New Roman"/>
                <w:sz w:val="18"/>
                <w:szCs w:val="18"/>
              </w:rPr>
            </w:pPr>
            <w:ins w:id="973" w:author="Microsoft Word" w:date="2025-08-11T16:30:00Z" w16du:dateUtc="2025-08-11T21:30:00Z">
              <w:r w:rsidRPr="00221F0A">
                <w:rPr>
                  <w:rFonts w:ascii="Times New Roman" w:hAnsi="Times New Roman" w:cs="Times New Roman"/>
                  <w:color w:val="000000"/>
                  <w:sz w:val="18"/>
                  <w:szCs w:val="18"/>
                  <w:rPrChange w:id="974" w:author="Jujia Li" w:date="2025-08-10T13:27:00Z" w16du:dateUtc="2025-08-10T18:27:00Z">
                    <w:rPr>
                      <w:rFonts w:ascii="Aptos Narrow" w:hAnsi="Aptos Narrow"/>
                      <w:color w:val="000000"/>
                      <w:sz w:val="22"/>
                      <w:szCs w:val="22"/>
                    </w:rPr>
                  </w:rPrChange>
                </w:rPr>
                <w:t>1.53</w:t>
              </w:r>
            </w:ins>
          </w:p>
        </w:tc>
      </w:tr>
      <w:tr w:rsidR="004D28DD" w:rsidRPr="006A0CE7" w14:paraId="77E8A583" w14:textId="77777777" w:rsidTr="004D28DD">
        <w:trPr>
          <w:trHeight w:val="290"/>
          <w:ins w:id="975" w:author="Microsoft Word" w:date="2025-08-11T16:30:00Z"/>
        </w:trPr>
        <w:tc>
          <w:tcPr>
            <w:tcW w:w="808" w:type="pct"/>
            <w:noWrap/>
            <w:vAlign w:val="bottom"/>
            <w:hideMark/>
          </w:tcPr>
          <w:p w14:paraId="3C654080" w14:textId="2A7CE1DC" w:rsidR="004D28DD" w:rsidRPr="00221F0A" w:rsidRDefault="004D28DD" w:rsidP="004D28DD">
            <w:pPr>
              <w:spacing w:after="120" w:line="360" w:lineRule="auto"/>
              <w:contextualSpacing/>
              <w:rPr>
                <w:ins w:id="976" w:author="Microsoft Word" w:date="2025-08-11T16:30:00Z" w16du:dateUtc="2025-08-11T21:30:00Z"/>
                <w:rFonts w:ascii="Times New Roman" w:eastAsia="Times New Roman" w:hAnsi="Times New Roman" w:cs="Times New Roman"/>
                <w:color w:val="000000"/>
                <w:kern w:val="0"/>
                <w:sz w:val="18"/>
                <w:szCs w:val="18"/>
                <w14:ligatures w14:val="none"/>
              </w:rPr>
            </w:pPr>
            <w:ins w:id="977" w:author="Microsoft Word" w:date="2025-08-11T16:30:00Z" w16du:dateUtc="2025-08-11T21:30:00Z">
              <w:r w:rsidRPr="00221F0A">
                <w:rPr>
                  <w:rFonts w:ascii="Times New Roman" w:hAnsi="Times New Roman" w:cs="Times New Roman"/>
                  <w:color w:val="000000"/>
                  <w:sz w:val="18"/>
                  <w:szCs w:val="18"/>
                  <w:rPrChange w:id="978" w:author="Jujia Li" w:date="2025-08-10T13:27:00Z" w16du:dateUtc="2025-08-10T18:27:00Z">
                    <w:rPr>
                      <w:rFonts w:ascii="Aptos Narrow" w:hAnsi="Aptos Narrow"/>
                      <w:color w:val="000000"/>
                      <w:sz w:val="22"/>
                      <w:szCs w:val="22"/>
                    </w:rPr>
                  </w:rPrChange>
                </w:rPr>
                <w:t>COLBERT</w:t>
              </w:r>
            </w:ins>
          </w:p>
        </w:tc>
        <w:tc>
          <w:tcPr>
            <w:tcW w:w="566" w:type="pct"/>
            <w:vAlign w:val="bottom"/>
          </w:tcPr>
          <w:p w14:paraId="136833E3" w14:textId="68CD4775" w:rsidR="004D28DD" w:rsidRPr="00221F0A" w:rsidRDefault="004D28DD" w:rsidP="004D28DD">
            <w:pPr>
              <w:spacing w:after="120" w:line="360" w:lineRule="auto"/>
              <w:contextualSpacing/>
              <w:jc w:val="right"/>
              <w:rPr>
                <w:ins w:id="979" w:author="Microsoft Word" w:date="2025-08-11T16:30:00Z" w16du:dateUtc="2025-08-11T21:30:00Z"/>
                <w:rFonts w:ascii="Times New Roman" w:hAnsi="Times New Roman" w:cs="Times New Roman"/>
                <w:sz w:val="18"/>
                <w:szCs w:val="18"/>
              </w:rPr>
            </w:pPr>
            <w:ins w:id="980" w:author="Microsoft Word" w:date="2025-08-11T16:30:00Z" w16du:dateUtc="2025-08-11T21:30:00Z">
              <w:r w:rsidRPr="005E344C">
                <w:rPr>
                  <w:rFonts w:ascii="Times New Roman" w:hAnsi="Times New Roman" w:cs="Times New Roman"/>
                  <w:color w:val="000000"/>
                  <w:sz w:val="18"/>
                  <w:szCs w:val="18"/>
                </w:rPr>
                <w:t>54859.00</w:t>
              </w:r>
            </w:ins>
          </w:p>
        </w:tc>
        <w:tc>
          <w:tcPr>
            <w:tcW w:w="454" w:type="pct"/>
            <w:noWrap/>
            <w:vAlign w:val="bottom"/>
            <w:hideMark/>
          </w:tcPr>
          <w:p w14:paraId="1F9B4696" w14:textId="76F74109" w:rsidR="004D28DD" w:rsidRPr="00221F0A" w:rsidRDefault="004D28DD" w:rsidP="004D28DD">
            <w:pPr>
              <w:spacing w:after="120" w:line="360" w:lineRule="auto"/>
              <w:contextualSpacing/>
              <w:jc w:val="right"/>
              <w:rPr>
                <w:ins w:id="981" w:author="Microsoft Word" w:date="2025-08-11T16:30:00Z" w16du:dateUtc="2025-08-11T21:30:00Z"/>
                <w:rFonts w:ascii="Times New Roman" w:eastAsia="Times New Roman" w:hAnsi="Times New Roman" w:cs="Times New Roman"/>
                <w:color w:val="000000"/>
                <w:kern w:val="0"/>
                <w:sz w:val="18"/>
                <w:szCs w:val="18"/>
                <w14:ligatures w14:val="none"/>
              </w:rPr>
            </w:pPr>
            <w:ins w:id="982" w:author="Microsoft Word" w:date="2025-08-11T16:30:00Z" w16du:dateUtc="2025-08-11T21:30:00Z">
              <w:r w:rsidRPr="00221F0A">
                <w:rPr>
                  <w:rFonts w:ascii="Times New Roman" w:hAnsi="Times New Roman" w:cs="Times New Roman"/>
                  <w:color w:val="000000"/>
                  <w:sz w:val="18"/>
                  <w:szCs w:val="18"/>
                  <w:rPrChange w:id="983" w:author="Jujia Li" w:date="2025-08-10T13:27:00Z" w16du:dateUtc="2025-08-10T18:27:00Z">
                    <w:rPr>
                      <w:rFonts w:ascii="Aptos Narrow" w:hAnsi="Aptos Narrow"/>
                      <w:color w:val="000000"/>
                      <w:sz w:val="22"/>
                      <w:szCs w:val="22"/>
                    </w:rPr>
                  </w:rPrChange>
                </w:rPr>
                <w:t>42.67</w:t>
              </w:r>
            </w:ins>
          </w:p>
        </w:tc>
        <w:tc>
          <w:tcPr>
            <w:tcW w:w="308" w:type="pct"/>
            <w:gridSpan w:val="2"/>
            <w:noWrap/>
            <w:vAlign w:val="bottom"/>
            <w:hideMark/>
          </w:tcPr>
          <w:p w14:paraId="22EFA809" w14:textId="04006265" w:rsidR="004D28DD" w:rsidRPr="00221F0A" w:rsidRDefault="004D28DD" w:rsidP="004D28DD">
            <w:pPr>
              <w:spacing w:after="120" w:line="360" w:lineRule="auto"/>
              <w:contextualSpacing/>
              <w:jc w:val="right"/>
              <w:rPr>
                <w:ins w:id="984" w:author="Microsoft Word" w:date="2025-08-11T16:30:00Z" w16du:dateUtc="2025-08-11T21:30:00Z"/>
                <w:rFonts w:ascii="Times New Roman" w:eastAsia="Times New Roman" w:hAnsi="Times New Roman" w:cs="Times New Roman"/>
                <w:color w:val="000000"/>
                <w:kern w:val="0"/>
                <w:sz w:val="18"/>
                <w:szCs w:val="18"/>
                <w14:ligatures w14:val="none"/>
              </w:rPr>
            </w:pPr>
            <w:ins w:id="985" w:author="Microsoft Word" w:date="2025-08-11T16:30:00Z" w16du:dateUtc="2025-08-11T21:30:00Z">
              <w:r w:rsidRPr="00221F0A">
                <w:rPr>
                  <w:rFonts w:ascii="Times New Roman" w:hAnsi="Times New Roman" w:cs="Times New Roman"/>
                  <w:color w:val="000000"/>
                  <w:sz w:val="18"/>
                  <w:szCs w:val="18"/>
                  <w:rPrChange w:id="986" w:author="Jujia Li" w:date="2025-08-10T13:27:00Z" w16du:dateUtc="2025-08-10T18:27:00Z">
                    <w:rPr>
                      <w:rFonts w:ascii="Aptos Narrow" w:hAnsi="Aptos Narrow"/>
                      <w:color w:val="000000"/>
                      <w:sz w:val="22"/>
                      <w:szCs w:val="22"/>
                    </w:rPr>
                  </w:rPrChange>
                </w:rPr>
                <w:t>2.14</w:t>
              </w:r>
            </w:ins>
          </w:p>
        </w:tc>
        <w:tc>
          <w:tcPr>
            <w:tcW w:w="380" w:type="pct"/>
            <w:noWrap/>
            <w:vAlign w:val="bottom"/>
            <w:hideMark/>
          </w:tcPr>
          <w:p w14:paraId="5F0E15F1" w14:textId="1E1FAFE0" w:rsidR="004D28DD" w:rsidRPr="00221F0A" w:rsidRDefault="004D28DD" w:rsidP="004D28DD">
            <w:pPr>
              <w:spacing w:after="120" w:line="360" w:lineRule="auto"/>
              <w:contextualSpacing/>
              <w:jc w:val="right"/>
              <w:rPr>
                <w:ins w:id="987" w:author="Microsoft Word" w:date="2025-08-11T16:30:00Z" w16du:dateUtc="2025-08-11T21:30:00Z"/>
                <w:rFonts w:ascii="Times New Roman" w:eastAsia="Times New Roman" w:hAnsi="Times New Roman" w:cs="Times New Roman"/>
                <w:color w:val="000000"/>
                <w:kern w:val="0"/>
                <w:sz w:val="18"/>
                <w:szCs w:val="18"/>
                <w14:ligatures w14:val="none"/>
              </w:rPr>
            </w:pPr>
            <w:ins w:id="988" w:author="Microsoft Word" w:date="2025-08-11T16:30:00Z" w16du:dateUtc="2025-08-11T21:30:00Z">
              <w:r w:rsidRPr="00221F0A">
                <w:rPr>
                  <w:rFonts w:ascii="Times New Roman" w:hAnsi="Times New Roman" w:cs="Times New Roman"/>
                  <w:color w:val="000000"/>
                  <w:sz w:val="18"/>
                  <w:szCs w:val="18"/>
                  <w:rPrChange w:id="989" w:author="Jujia Li" w:date="2025-08-10T13:27:00Z" w16du:dateUtc="2025-08-10T18:27:00Z">
                    <w:rPr>
                      <w:rFonts w:ascii="Aptos Narrow" w:hAnsi="Aptos Narrow"/>
                      <w:color w:val="000000"/>
                      <w:sz w:val="22"/>
                      <w:szCs w:val="22"/>
                    </w:rPr>
                  </w:rPrChange>
                </w:rPr>
                <w:t>56.49</w:t>
              </w:r>
            </w:ins>
          </w:p>
        </w:tc>
        <w:tc>
          <w:tcPr>
            <w:tcW w:w="315" w:type="pct"/>
            <w:gridSpan w:val="2"/>
            <w:noWrap/>
            <w:vAlign w:val="bottom"/>
            <w:hideMark/>
          </w:tcPr>
          <w:p w14:paraId="3A6CB2FD" w14:textId="7957C7A0" w:rsidR="004D28DD" w:rsidRPr="00221F0A" w:rsidRDefault="004D28DD" w:rsidP="004D28DD">
            <w:pPr>
              <w:spacing w:after="120" w:line="360" w:lineRule="auto"/>
              <w:contextualSpacing/>
              <w:jc w:val="right"/>
              <w:rPr>
                <w:ins w:id="990" w:author="Microsoft Word" w:date="2025-08-11T16:30:00Z" w16du:dateUtc="2025-08-11T21:30:00Z"/>
                <w:rFonts w:ascii="Times New Roman" w:eastAsia="Times New Roman" w:hAnsi="Times New Roman" w:cs="Times New Roman"/>
                <w:color w:val="000000"/>
                <w:kern w:val="0"/>
                <w:sz w:val="18"/>
                <w:szCs w:val="18"/>
                <w14:ligatures w14:val="none"/>
              </w:rPr>
            </w:pPr>
            <w:ins w:id="991" w:author="Microsoft Word" w:date="2025-08-11T16:30:00Z" w16du:dateUtc="2025-08-11T21:30:00Z">
              <w:r w:rsidRPr="00221F0A">
                <w:rPr>
                  <w:rFonts w:ascii="Times New Roman" w:hAnsi="Times New Roman" w:cs="Times New Roman"/>
                  <w:color w:val="000000"/>
                  <w:sz w:val="18"/>
                  <w:szCs w:val="18"/>
                  <w:rPrChange w:id="992" w:author="Jujia Li" w:date="2025-08-10T13:27:00Z" w16du:dateUtc="2025-08-10T18:27:00Z">
                    <w:rPr>
                      <w:rFonts w:ascii="Aptos Narrow" w:hAnsi="Aptos Narrow"/>
                      <w:color w:val="000000"/>
                      <w:sz w:val="22"/>
                      <w:szCs w:val="22"/>
                    </w:rPr>
                  </w:rPrChange>
                </w:rPr>
                <w:t>2.83</w:t>
              </w:r>
            </w:ins>
          </w:p>
        </w:tc>
        <w:tc>
          <w:tcPr>
            <w:tcW w:w="380" w:type="pct"/>
            <w:noWrap/>
            <w:vAlign w:val="bottom"/>
            <w:hideMark/>
          </w:tcPr>
          <w:p w14:paraId="771B7816" w14:textId="01049EA5" w:rsidR="004D28DD" w:rsidRPr="00221F0A" w:rsidRDefault="004D28DD" w:rsidP="004D28DD">
            <w:pPr>
              <w:spacing w:after="120" w:line="360" w:lineRule="auto"/>
              <w:contextualSpacing/>
              <w:jc w:val="right"/>
              <w:rPr>
                <w:ins w:id="993" w:author="Microsoft Word" w:date="2025-08-11T16:30:00Z" w16du:dateUtc="2025-08-11T21:30:00Z"/>
                <w:rFonts w:ascii="Times New Roman" w:eastAsia="Times New Roman" w:hAnsi="Times New Roman" w:cs="Times New Roman"/>
                <w:color w:val="000000"/>
                <w:kern w:val="0"/>
                <w:sz w:val="18"/>
                <w:szCs w:val="18"/>
                <w14:ligatures w14:val="none"/>
              </w:rPr>
            </w:pPr>
            <w:ins w:id="994" w:author="Microsoft Word" w:date="2025-08-11T16:30:00Z" w16du:dateUtc="2025-08-11T21:30:00Z">
              <w:r w:rsidRPr="00221F0A">
                <w:rPr>
                  <w:rFonts w:ascii="Times New Roman" w:hAnsi="Times New Roman" w:cs="Times New Roman"/>
                  <w:color w:val="000000"/>
                  <w:sz w:val="18"/>
                  <w:szCs w:val="18"/>
                  <w:rPrChange w:id="995" w:author="Jujia Li" w:date="2025-08-10T13:27:00Z" w16du:dateUtc="2025-08-10T18:27:00Z">
                    <w:rPr>
                      <w:rFonts w:ascii="Aptos Narrow" w:hAnsi="Aptos Narrow"/>
                      <w:color w:val="000000"/>
                      <w:sz w:val="22"/>
                      <w:szCs w:val="22"/>
                    </w:rPr>
                  </w:rPrChange>
                </w:rPr>
                <w:t>55.73</w:t>
              </w:r>
            </w:ins>
          </w:p>
        </w:tc>
        <w:tc>
          <w:tcPr>
            <w:tcW w:w="316" w:type="pct"/>
            <w:gridSpan w:val="2"/>
            <w:noWrap/>
            <w:vAlign w:val="bottom"/>
            <w:hideMark/>
          </w:tcPr>
          <w:p w14:paraId="73DADE92" w14:textId="1BC231B6" w:rsidR="004D28DD" w:rsidRPr="00221F0A" w:rsidRDefault="004D28DD" w:rsidP="004D28DD">
            <w:pPr>
              <w:spacing w:after="120" w:line="360" w:lineRule="auto"/>
              <w:contextualSpacing/>
              <w:jc w:val="right"/>
              <w:rPr>
                <w:ins w:id="996" w:author="Microsoft Word" w:date="2025-08-11T16:30:00Z" w16du:dateUtc="2025-08-11T21:30:00Z"/>
                <w:rFonts w:ascii="Times New Roman" w:eastAsia="Times New Roman" w:hAnsi="Times New Roman" w:cs="Times New Roman"/>
                <w:color w:val="000000"/>
                <w:kern w:val="0"/>
                <w:sz w:val="18"/>
                <w:szCs w:val="18"/>
                <w14:ligatures w14:val="none"/>
              </w:rPr>
            </w:pPr>
            <w:ins w:id="997" w:author="Microsoft Word" w:date="2025-08-11T16:30:00Z" w16du:dateUtc="2025-08-11T21:30:00Z">
              <w:r w:rsidRPr="00221F0A">
                <w:rPr>
                  <w:rFonts w:ascii="Times New Roman" w:hAnsi="Times New Roman" w:cs="Times New Roman"/>
                  <w:color w:val="000000"/>
                  <w:sz w:val="18"/>
                  <w:szCs w:val="18"/>
                  <w:rPrChange w:id="998" w:author="Jujia Li" w:date="2025-08-10T13:27:00Z" w16du:dateUtc="2025-08-10T18:27:00Z">
                    <w:rPr>
                      <w:rFonts w:ascii="Aptos Narrow" w:hAnsi="Aptos Narrow"/>
                      <w:color w:val="000000"/>
                      <w:sz w:val="22"/>
                      <w:szCs w:val="22"/>
                    </w:rPr>
                  </w:rPrChange>
                </w:rPr>
                <w:t>2.78</w:t>
              </w:r>
            </w:ins>
          </w:p>
        </w:tc>
        <w:tc>
          <w:tcPr>
            <w:tcW w:w="380" w:type="pct"/>
            <w:noWrap/>
            <w:vAlign w:val="bottom"/>
            <w:hideMark/>
          </w:tcPr>
          <w:p w14:paraId="2E998D89" w14:textId="2462077F" w:rsidR="004D28DD" w:rsidRPr="00221F0A" w:rsidRDefault="004D28DD" w:rsidP="004D28DD">
            <w:pPr>
              <w:spacing w:after="120" w:line="360" w:lineRule="auto"/>
              <w:contextualSpacing/>
              <w:jc w:val="right"/>
              <w:rPr>
                <w:ins w:id="999" w:author="Microsoft Word" w:date="2025-08-11T16:30:00Z" w16du:dateUtc="2025-08-11T21:30:00Z"/>
                <w:rFonts w:ascii="Times New Roman" w:eastAsia="Times New Roman" w:hAnsi="Times New Roman" w:cs="Times New Roman"/>
                <w:color w:val="000000"/>
                <w:kern w:val="0"/>
                <w:sz w:val="18"/>
                <w:szCs w:val="18"/>
                <w14:ligatures w14:val="none"/>
              </w:rPr>
            </w:pPr>
            <w:ins w:id="1000" w:author="Microsoft Word" w:date="2025-08-11T16:30:00Z" w16du:dateUtc="2025-08-11T21:30:00Z">
              <w:r w:rsidRPr="00221F0A">
                <w:rPr>
                  <w:rFonts w:ascii="Times New Roman" w:hAnsi="Times New Roman" w:cs="Times New Roman"/>
                  <w:color w:val="000000"/>
                  <w:sz w:val="18"/>
                  <w:szCs w:val="18"/>
                  <w:rPrChange w:id="1001" w:author="Jujia Li" w:date="2025-08-10T13:27:00Z" w16du:dateUtc="2025-08-10T18:27:00Z">
                    <w:rPr>
                      <w:rFonts w:ascii="Aptos Narrow" w:hAnsi="Aptos Narrow"/>
                      <w:color w:val="000000"/>
                      <w:sz w:val="22"/>
                      <w:szCs w:val="22"/>
                    </w:rPr>
                  </w:rPrChange>
                </w:rPr>
                <w:t>69.08</w:t>
              </w:r>
            </w:ins>
          </w:p>
        </w:tc>
        <w:tc>
          <w:tcPr>
            <w:tcW w:w="321" w:type="pct"/>
            <w:noWrap/>
            <w:vAlign w:val="bottom"/>
            <w:hideMark/>
          </w:tcPr>
          <w:p w14:paraId="53D79C68" w14:textId="553DAEE2" w:rsidR="004D28DD" w:rsidRPr="00221F0A" w:rsidRDefault="004D28DD" w:rsidP="004D28DD">
            <w:pPr>
              <w:spacing w:after="120" w:line="360" w:lineRule="auto"/>
              <w:contextualSpacing/>
              <w:jc w:val="right"/>
              <w:rPr>
                <w:ins w:id="1002" w:author="Microsoft Word" w:date="2025-08-11T16:30:00Z" w16du:dateUtc="2025-08-11T21:30:00Z"/>
                <w:rFonts w:ascii="Times New Roman" w:eastAsia="Times New Roman" w:hAnsi="Times New Roman" w:cs="Times New Roman"/>
                <w:color w:val="000000"/>
                <w:kern w:val="0"/>
                <w:sz w:val="18"/>
                <w:szCs w:val="18"/>
                <w14:ligatures w14:val="none"/>
              </w:rPr>
            </w:pPr>
            <w:ins w:id="1003" w:author="Microsoft Word" w:date="2025-08-11T16:30:00Z" w16du:dateUtc="2025-08-11T21:30:00Z">
              <w:r w:rsidRPr="00221F0A">
                <w:rPr>
                  <w:rFonts w:ascii="Times New Roman" w:hAnsi="Times New Roman" w:cs="Times New Roman"/>
                  <w:color w:val="000000"/>
                  <w:sz w:val="18"/>
                  <w:szCs w:val="18"/>
                  <w:rPrChange w:id="1004" w:author="Jujia Li" w:date="2025-08-10T13:27:00Z" w16du:dateUtc="2025-08-10T18:27:00Z">
                    <w:rPr>
                      <w:rFonts w:ascii="Aptos Narrow" w:hAnsi="Aptos Narrow"/>
                      <w:color w:val="000000"/>
                      <w:sz w:val="22"/>
                      <w:szCs w:val="22"/>
                    </w:rPr>
                  </w:rPrChange>
                </w:rPr>
                <w:t>3.43</w:t>
              </w:r>
            </w:ins>
          </w:p>
        </w:tc>
        <w:tc>
          <w:tcPr>
            <w:tcW w:w="428" w:type="pct"/>
            <w:noWrap/>
            <w:vAlign w:val="bottom"/>
            <w:hideMark/>
          </w:tcPr>
          <w:p w14:paraId="1198213E" w14:textId="3328A8DF" w:rsidR="004D28DD" w:rsidRPr="00221F0A" w:rsidRDefault="004D28DD" w:rsidP="004D28DD">
            <w:pPr>
              <w:spacing w:after="120" w:line="360" w:lineRule="auto"/>
              <w:contextualSpacing/>
              <w:jc w:val="right"/>
              <w:rPr>
                <w:ins w:id="1005" w:author="Microsoft Word" w:date="2025-08-11T16:30:00Z" w16du:dateUtc="2025-08-11T21:30:00Z"/>
                <w:rFonts w:ascii="Times New Roman" w:eastAsia="Times New Roman" w:hAnsi="Times New Roman" w:cs="Times New Roman"/>
                <w:color w:val="000000"/>
                <w:kern w:val="0"/>
                <w:sz w:val="18"/>
                <w:szCs w:val="18"/>
                <w14:ligatures w14:val="none"/>
              </w:rPr>
            </w:pPr>
            <w:ins w:id="1006" w:author="Microsoft Word" w:date="2025-08-11T16:30:00Z" w16du:dateUtc="2025-08-11T21:30:00Z">
              <w:r w:rsidRPr="00221F0A">
                <w:rPr>
                  <w:rFonts w:ascii="Times New Roman" w:hAnsi="Times New Roman" w:cs="Times New Roman"/>
                  <w:color w:val="000000"/>
                  <w:sz w:val="18"/>
                  <w:szCs w:val="18"/>
                  <w:rPrChange w:id="1007" w:author="Jujia Li" w:date="2025-08-10T13:27:00Z" w16du:dateUtc="2025-08-10T18:27:00Z">
                    <w:rPr>
                      <w:rFonts w:ascii="Aptos Narrow" w:hAnsi="Aptos Narrow"/>
                      <w:color w:val="000000"/>
                      <w:sz w:val="22"/>
                      <w:szCs w:val="22"/>
                    </w:rPr>
                  </w:rPrChange>
                </w:rPr>
                <w:t>223.97</w:t>
              </w:r>
            </w:ins>
          </w:p>
        </w:tc>
        <w:tc>
          <w:tcPr>
            <w:tcW w:w="344" w:type="pct"/>
            <w:vAlign w:val="bottom"/>
          </w:tcPr>
          <w:p w14:paraId="14400ABD" w14:textId="24F39B02" w:rsidR="004D28DD" w:rsidRPr="00221F0A" w:rsidRDefault="004D28DD" w:rsidP="004D28DD">
            <w:pPr>
              <w:spacing w:after="120" w:line="360" w:lineRule="auto"/>
              <w:contextualSpacing/>
              <w:jc w:val="right"/>
              <w:rPr>
                <w:ins w:id="1008" w:author="Microsoft Word" w:date="2025-08-11T16:30:00Z" w16du:dateUtc="2025-08-11T21:30:00Z"/>
                <w:rFonts w:ascii="Times New Roman" w:hAnsi="Times New Roman" w:cs="Times New Roman"/>
                <w:sz w:val="18"/>
                <w:szCs w:val="18"/>
              </w:rPr>
            </w:pPr>
            <w:ins w:id="1009" w:author="Microsoft Word" w:date="2025-08-11T16:30:00Z" w16du:dateUtc="2025-08-11T21:30:00Z">
              <w:r w:rsidRPr="00221F0A">
                <w:rPr>
                  <w:rFonts w:ascii="Times New Roman" w:hAnsi="Times New Roman" w:cs="Times New Roman"/>
                  <w:color w:val="000000"/>
                  <w:sz w:val="18"/>
                  <w:szCs w:val="18"/>
                  <w:rPrChange w:id="1010" w:author="Jujia Li" w:date="2025-08-10T13:27:00Z" w16du:dateUtc="2025-08-10T18:27:00Z">
                    <w:rPr>
                      <w:rFonts w:ascii="Aptos Narrow" w:hAnsi="Aptos Narrow"/>
                      <w:color w:val="000000"/>
                      <w:sz w:val="22"/>
                      <w:szCs w:val="22"/>
                    </w:rPr>
                  </w:rPrChange>
                </w:rPr>
                <w:t>2.8</w:t>
              </w:r>
              <w:r>
                <w:rPr>
                  <w:rFonts w:ascii="Times New Roman" w:hAnsi="Times New Roman" w:cs="Times New Roman"/>
                  <w:color w:val="000000"/>
                  <w:sz w:val="18"/>
                  <w:szCs w:val="18"/>
                </w:rPr>
                <w:t>0</w:t>
              </w:r>
            </w:ins>
          </w:p>
        </w:tc>
      </w:tr>
      <w:tr w:rsidR="004D28DD" w:rsidRPr="006A0CE7" w14:paraId="01E0EF96" w14:textId="77777777" w:rsidTr="004D28DD">
        <w:trPr>
          <w:trHeight w:val="290"/>
          <w:ins w:id="1011" w:author="Microsoft Word" w:date="2025-08-11T16:30:00Z"/>
        </w:trPr>
        <w:tc>
          <w:tcPr>
            <w:tcW w:w="808" w:type="pct"/>
            <w:noWrap/>
            <w:vAlign w:val="bottom"/>
            <w:hideMark/>
          </w:tcPr>
          <w:p w14:paraId="33227CEA" w14:textId="79E5EA95" w:rsidR="004D28DD" w:rsidRPr="00221F0A" w:rsidRDefault="004D28DD" w:rsidP="004D28DD">
            <w:pPr>
              <w:spacing w:after="120" w:line="360" w:lineRule="auto"/>
              <w:contextualSpacing/>
              <w:rPr>
                <w:ins w:id="1012" w:author="Microsoft Word" w:date="2025-08-11T16:30:00Z" w16du:dateUtc="2025-08-11T21:30:00Z"/>
                <w:rFonts w:ascii="Times New Roman" w:eastAsia="Times New Roman" w:hAnsi="Times New Roman" w:cs="Times New Roman"/>
                <w:color w:val="000000"/>
                <w:kern w:val="0"/>
                <w:sz w:val="18"/>
                <w:szCs w:val="18"/>
                <w14:ligatures w14:val="none"/>
              </w:rPr>
            </w:pPr>
            <w:ins w:id="1013" w:author="Microsoft Word" w:date="2025-08-11T16:30:00Z" w16du:dateUtc="2025-08-11T21:30:00Z">
              <w:r w:rsidRPr="00221F0A">
                <w:rPr>
                  <w:rFonts w:ascii="Times New Roman" w:hAnsi="Times New Roman" w:cs="Times New Roman"/>
                  <w:color w:val="000000"/>
                  <w:sz w:val="18"/>
                  <w:szCs w:val="18"/>
                  <w:rPrChange w:id="1014" w:author="Jujia Li" w:date="2025-08-10T13:27:00Z" w16du:dateUtc="2025-08-10T18:27:00Z">
                    <w:rPr>
                      <w:rFonts w:ascii="Aptos Narrow" w:hAnsi="Aptos Narrow"/>
                      <w:color w:val="000000"/>
                      <w:sz w:val="22"/>
                      <w:szCs w:val="22"/>
                    </w:rPr>
                  </w:rPrChange>
                </w:rPr>
                <w:t>CULLMAN</w:t>
              </w:r>
            </w:ins>
          </w:p>
        </w:tc>
        <w:tc>
          <w:tcPr>
            <w:tcW w:w="566" w:type="pct"/>
            <w:vAlign w:val="bottom"/>
          </w:tcPr>
          <w:p w14:paraId="4D1EED41" w14:textId="4AC2728D" w:rsidR="004D28DD" w:rsidRPr="00221F0A" w:rsidRDefault="004D28DD" w:rsidP="004D28DD">
            <w:pPr>
              <w:spacing w:after="120" w:line="360" w:lineRule="auto"/>
              <w:contextualSpacing/>
              <w:jc w:val="right"/>
              <w:rPr>
                <w:ins w:id="1015" w:author="Microsoft Word" w:date="2025-08-11T16:30:00Z" w16du:dateUtc="2025-08-11T21:30:00Z"/>
                <w:rFonts w:ascii="Times New Roman" w:hAnsi="Times New Roman" w:cs="Times New Roman"/>
                <w:sz w:val="18"/>
                <w:szCs w:val="18"/>
              </w:rPr>
            </w:pPr>
            <w:ins w:id="1016" w:author="Microsoft Word" w:date="2025-08-11T16:30:00Z" w16du:dateUtc="2025-08-11T21:30:00Z">
              <w:r w:rsidRPr="005E344C">
                <w:rPr>
                  <w:rFonts w:ascii="Times New Roman" w:hAnsi="Times New Roman" w:cs="Times New Roman"/>
                  <w:color w:val="000000"/>
                  <w:sz w:val="18"/>
                  <w:szCs w:val="18"/>
                </w:rPr>
                <w:t>83125.29</w:t>
              </w:r>
            </w:ins>
          </w:p>
        </w:tc>
        <w:tc>
          <w:tcPr>
            <w:tcW w:w="454" w:type="pct"/>
            <w:noWrap/>
            <w:vAlign w:val="bottom"/>
            <w:hideMark/>
          </w:tcPr>
          <w:p w14:paraId="3680C50F" w14:textId="556B9CF9" w:rsidR="004D28DD" w:rsidRPr="00221F0A" w:rsidRDefault="004D28DD" w:rsidP="004D28DD">
            <w:pPr>
              <w:spacing w:after="120" w:line="360" w:lineRule="auto"/>
              <w:contextualSpacing/>
              <w:jc w:val="right"/>
              <w:rPr>
                <w:ins w:id="1017" w:author="Microsoft Word" w:date="2025-08-11T16:30:00Z" w16du:dateUtc="2025-08-11T21:30:00Z"/>
                <w:rFonts w:ascii="Times New Roman" w:eastAsia="Times New Roman" w:hAnsi="Times New Roman" w:cs="Times New Roman"/>
                <w:color w:val="000000"/>
                <w:kern w:val="0"/>
                <w:sz w:val="18"/>
                <w:szCs w:val="18"/>
                <w14:ligatures w14:val="none"/>
              </w:rPr>
            </w:pPr>
            <w:ins w:id="1018" w:author="Microsoft Word" w:date="2025-08-11T16:30:00Z" w16du:dateUtc="2025-08-11T21:30:00Z">
              <w:r w:rsidRPr="00221F0A">
                <w:rPr>
                  <w:rFonts w:ascii="Times New Roman" w:hAnsi="Times New Roman" w:cs="Times New Roman"/>
                  <w:color w:val="000000"/>
                  <w:sz w:val="18"/>
                  <w:szCs w:val="18"/>
                  <w:rPrChange w:id="1019" w:author="Jujia Li" w:date="2025-08-10T13:27:00Z" w16du:dateUtc="2025-08-10T18:27:00Z">
                    <w:rPr>
                      <w:rFonts w:ascii="Aptos Narrow" w:hAnsi="Aptos Narrow"/>
                      <w:color w:val="000000"/>
                      <w:sz w:val="22"/>
                      <w:szCs w:val="22"/>
                    </w:rPr>
                  </w:rPrChange>
                </w:rPr>
                <w:t>55.68</w:t>
              </w:r>
            </w:ins>
          </w:p>
        </w:tc>
        <w:tc>
          <w:tcPr>
            <w:tcW w:w="308" w:type="pct"/>
            <w:gridSpan w:val="2"/>
            <w:noWrap/>
            <w:vAlign w:val="bottom"/>
            <w:hideMark/>
          </w:tcPr>
          <w:p w14:paraId="0514A040" w14:textId="58F73398" w:rsidR="004D28DD" w:rsidRPr="00221F0A" w:rsidRDefault="004D28DD" w:rsidP="004D28DD">
            <w:pPr>
              <w:spacing w:after="120" w:line="360" w:lineRule="auto"/>
              <w:contextualSpacing/>
              <w:jc w:val="right"/>
              <w:rPr>
                <w:ins w:id="1020" w:author="Microsoft Word" w:date="2025-08-11T16:30:00Z" w16du:dateUtc="2025-08-11T21:30:00Z"/>
                <w:rFonts w:ascii="Times New Roman" w:eastAsia="Times New Roman" w:hAnsi="Times New Roman" w:cs="Times New Roman"/>
                <w:color w:val="000000"/>
                <w:kern w:val="0"/>
                <w:sz w:val="18"/>
                <w:szCs w:val="18"/>
                <w14:ligatures w14:val="none"/>
              </w:rPr>
            </w:pPr>
            <w:ins w:id="1021" w:author="Microsoft Word" w:date="2025-08-11T16:30:00Z" w16du:dateUtc="2025-08-11T21:30:00Z">
              <w:r w:rsidRPr="00221F0A">
                <w:rPr>
                  <w:rFonts w:ascii="Times New Roman" w:hAnsi="Times New Roman" w:cs="Times New Roman"/>
                  <w:color w:val="000000"/>
                  <w:sz w:val="18"/>
                  <w:szCs w:val="18"/>
                  <w:rPrChange w:id="1022" w:author="Jujia Li" w:date="2025-08-10T13:27:00Z" w16du:dateUtc="2025-08-10T18:27:00Z">
                    <w:rPr>
                      <w:rFonts w:ascii="Aptos Narrow" w:hAnsi="Aptos Narrow"/>
                      <w:color w:val="000000"/>
                      <w:sz w:val="22"/>
                      <w:szCs w:val="22"/>
                    </w:rPr>
                  </w:rPrChange>
                </w:rPr>
                <w:t>1.84</w:t>
              </w:r>
            </w:ins>
          </w:p>
        </w:tc>
        <w:tc>
          <w:tcPr>
            <w:tcW w:w="380" w:type="pct"/>
            <w:noWrap/>
            <w:vAlign w:val="bottom"/>
            <w:hideMark/>
          </w:tcPr>
          <w:p w14:paraId="03547BE3" w14:textId="2C7E8CC4" w:rsidR="004D28DD" w:rsidRPr="00221F0A" w:rsidRDefault="004D28DD" w:rsidP="004D28DD">
            <w:pPr>
              <w:spacing w:after="120" w:line="360" w:lineRule="auto"/>
              <w:contextualSpacing/>
              <w:jc w:val="right"/>
              <w:rPr>
                <w:ins w:id="1023" w:author="Microsoft Word" w:date="2025-08-11T16:30:00Z" w16du:dateUtc="2025-08-11T21:30:00Z"/>
                <w:rFonts w:ascii="Times New Roman" w:eastAsia="Times New Roman" w:hAnsi="Times New Roman" w:cs="Times New Roman"/>
                <w:color w:val="000000"/>
                <w:kern w:val="0"/>
                <w:sz w:val="18"/>
                <w:szCs w:val="18"/>
                <w14:ligatures w14:val="none"/>
              </w:rPr>
            </w:pPr>
            <w:ins w:id="1024" w:author="Microsoft Word" w:date="2025-08-11T16:30:00Z" w16du:dateUtc="2025-08-11T21:30:00Z">
              <w:r w:rsidRPr="00221F0A">
                <w:rPr>
                  <w:rFonts w:ascii="Times New Roman" w:hAnsi="Times New Roman" w:cs="Times New Roman"/>
                  <w:color w:val="000000"/>
                  <w:sz w:val="18"/>
                  <w:szCs w:val="18"/>
                  <w:rPrChange w:id="1025" w:author="Jujia Li" w:date="2025-08-10T13:27:00Z" w16du:dateUtc="2025-08-10T18:27:00Z">
                    <w:rPr>
                      <w:rFonts w:ascii="Aptos Narrow" w:hAnsi="Aptos Narrow"/>
                      <w:color w:val="000000"/>
                      <w:sz w:val="22"/>
                      <w:szCs w:val="22"/>
                    </w:rPr>
                  </w:rPrChange>
                </w:rPr>
                <w:t>61.61</w:t>
              </w:r>
            </w:ins>
          </w:p>
        </w:tc>
        <w:tc>
          <w:tcPr>
            <w:tcW w:w="315" w:type="pct"/>
            <w:gridSpan w:val="2"/>
            <w:noWrap/>
            <w:vAlign w:val="bottom"/>
            <w:hideMark/>
          </w:tcPr>
          <w:p w14:paraId="5B2175A0" w14:textId="09A53172" w:rsidR="004D28DD" w:rsidRPr="00221F0A" w:rsidRDefault="004D28DD" w:rsidP="004D28DD">
            <w:pPr>
              <w:spacing w:after="120" w:line="360" w:lineRule="auto"/>
              <w:contextualSpacing/>
              <w:jc w:val="right"/>
              <w:rPr>
                <w:ins w:id="1026" w:author="Microsoft Word" w:date="2025-08-11T16:30:00Z" w16du:dateUtc="2025-08-11T21:30:00Z"/>
                <w:rFonts w:ascii="Times New Roman" w:eastAsia="Times New Roman" w:hAnsi="Times New Roman" w:cs="Times New Roman"/>
                <w:color w:val="000000"/>
                <w:kern w:val="0"/>
                <w:sz w:val="18"/>
                <w:szCs w:val="18"/>
                <w14:ligatures w14:val="none"/>
              </w:rPr>
            </w:pPr>
            <w:ins w:id="1027" w:author="Microsoft Word" w:date="2025-08-11T16:30:00Z" w16du:dateUtc="2025-08-11T21:30:00Z">
              <w:r w:rsidRPr="00221F0A">
                <w:rPr>
                  <w:rFonts w:ascii="Times New Roman" w:hAnsi="Times New Roman" w:cs="Times New Roman"/>
                  <w:color w:val="000000"/>
                  <w:sz w:val="18"/>
                  <w:szCs w:val="18"/>
                  <w:rPrChange w:id="1028" w:author="Jujia Li" w:date="2025-08-10T13:27:00Z" w16du:dateUtc="2025-08-10T18:27:00Z">
                    <w:rPr>
                      <w:rFonts w:ascii="Aptos Narrow" w:hAnsi="Aptos Narrow"/>
                      <w:color w:val="000000"/>
                      <w:sz w:val="22"/>
                      <w:szCs w:val="22"/>
                    </w:rPr>
                  </w:rPrChange>
                </w:rPr>
                <w:t>2.04</w:t>
              </w:r>
            </w:ins>
          </w:p>
        </w:tc>
        <w:tc>
          <w:tcPr>
            <w:tcW w:w="380" w:type="pct"/>
            <w:noWrap/>
            <w:vAlign w:val="bottom"/>
            <w:hideMark/>
          </w:tcPr>
          <w:p w14:paraId="2DAA63E1" w14:textId="7868B3CC" w:rsidR="004D28DD" w:rsidRPr="00221F0A" w:rsidRDefault="004D28DD" w:rsidP="004D28DD">
            <w:pPr>
              <w:spacing w:after="120" w:line="360" w:lineRule="auto"/>
              <w:contextualSpacing/>
              <w:jc w:val="right"/>
              <w:rPr>
                <w:ins w:id="1029" w:author="Microsoft Word" w:date="2025-08-11T16:30:00Z" w16du:dateUtc="2025-08-11T21:30:00Z"/>
                <w:rFonts w:ascii="Times New Roman" w:eastAsia="Times New Roman" w:hAnsi="Times New Roman" w:cs="Times New Roman"/>
                <w:color w:val="000000"/>
                <w:kern w:val="0"/>
                <w:sz w:val="18"/>
                <w:szCs w:val="18"/>
                <w14:ligatures w14:val="none"/>
              </w:rPr>
            </w:pPr>
            <w:ins w:id="1030" w:author="Microsoft Word" w:date="2025-08-11T16:30:00Z" w16du:dateUtc="2025-08-11T21:30:00Z">
              <w:r w:rsidRPr="00221F0A">
                <w:rPr>
                  <w:rFonts w:ascii="Times New Roman" w:hAnsi="Times New Roman" w:cs="Times New Roman"/>
                  <w:color w:val="000000"/>
                  <w:sz w:val="18"/>
                  <w:szCs w:val="18"/>
                  <w:rPrChange w:id="1031" w:author="Jujia Li" w:date="2025-08-10T13:27:00Z" w16du:dateUtc="2025-08-10T18:27:00Z">
                    <w:rPr>
                      <w:rFonts w:ascii="Aptos Narrow" w:hAnsi="Aptos Narrow"/>
                      <w:color w:val="000000"/>
                      <w:sz w:val="22"/>
                      <w:szCs w:val="22"/>
                    </w:rPr>
                  </w:rPrChange>
                </w:rPr>
                <w:t>71.18</w:t>
              </w:r>
            </w:ins>
          </w:p>
        </w:tc>
        <w:tc>
          <w:tcPr>
            <w:tcW w:w="316" w:type="pct"/>
            <w:gridSpan w:val="2"/>
            <w:noWrap/>
            <w:vAlign w:val="bottom"/>
            <w:hideMark/>
          </w:tcPr>
          <w:p w14:paraId="7CC676AB" w14:textId="548FC843" w:rsidR="004D28DD" w:rsidRPr="00221F0A" w:rsidRDefault="004D28DD" w:rsidP="004D28DD">
            <w:pPr>
              <w:spacing w:after="120" w:line="360" w:lineRule="auto"/>
              <w:contextualSpacing/>
              <w:jc w:val="right"/>
              <w:rPr>
                <w:ins w:id="1032" w:author="Microsoft Word" w:date="2025-08-11T16:30:00Z" w16du:dateUtc="2025-08-11T21:30:00Z"/>
                <w:rFonts w:ascii="Times New Roman" w:eastAsia="Times New Roman" w:hAnsi="Times New Roman" w:cs="Times New Roman"/>
                <w:color w:val="000000"/>
                <w:kern w:val="0"/>
                <w:sz w:val="18"/>
                <w:szCs w:val="18"/>
                <w14:ligatures w14:val="none"/>
              </w:rPr>
            </w:pPr>
            <w:ins w:id="1033" w:author="Microsoft Word" w:date="2025-08-11T16:30:00Z" w16du:dateUtc="2025-08-11T21:30:00Z">
              <w:r w:rsidRPr="00221F0A">
                <w:rPr>
                  <w:rFonts w:ascii="Times New Roman" w:hAnsi="Times New Roman" w:cs="Times New Roman"/>
                  <w:color w:val="000000"/>
                  <w:sz w:val="18"/>
                  <w:szCs w:val="18"/>
                  <w:rPrChange w:id="1034" w:author="Jujia Li" w:date="2025-08-10T13:27:00Z" w16du:dateUtc="2025-08-10T18:27:00Z">
                    <w:rPr>
                      <w:rFonts w:ascii="Aptos Narrow" w:hAnsi="Aptos Narrow"/>
                      <w:color w:val="000000"/>
                      <w:sz w:val="22"/>
                      <w:szCs w:val="22"/>
                    </w:rPr>
                  </w:rPrChange>
                </w:rPr>
                <w:t>2.34</w:t>
              </w:r>
            </w:ins>
          </w:p>
        </w:tc>
        <w:tc>
          <w:tcPr>
            <w:tcW w:w="380" w:type="pct"/>
            <w:noWrap/>
            <w:vAlign w:val="bottom"/>
            <w:hideMark/>
          </w:tcPr>
          <w:p w14:paraId="64C36658" w14:textId="1A55C312" w:rsidR="004D28DD" w:rsidRPr="00221F0A" w:rsidRDefault="004D28DD" w:rsidP="004D28DD">
            <w:pPr>
              <w:spacing w:after="120" w:line="360" w:lineRule="auto"/>
              <w:contextualSpacing/>
              <w:jc w:val="right"/>
              <w:rPr>
                <w:ins w:id="1035" w:author="Microsoft Word" w:date="2025-08-11T16:30:00Z" w16du:dateUtc="2025-08-11T21:30:00Z"/>
                <w:rFonts w:ascii="Times New Roman" w:eastAsia="Times New Roman" w:hAnsi="Times New Roman" w:cs="Times New Roman"/>
                <w:color w:val="000000"/>
                <w:kern w:val="0"/>
                <w:sz w:val="18"/>
                <w:szCs w:val="18"/>
                <w14:ligatures w14:val="none"/>
              </w:rPr>
            </w:pPr>
            <w:ins w:id="1036" w:author="Microsoft Word" w:date="2025-08-11T16:30:00Z" w16du:dateUtc="2025-08-11T21:30:00Z">
              <w:r w:rsidRPr="00221F0A">
                <w:rPr>
                  <w:rFonts w:ascii="Times New Roman" w:hAnsi="Times New Roman" w:cs="Times New Roman"/>
                  <w:color w:val="000000"/>
                  <w:sz w:val="18"/>
                  <w:szCs w:val="18"/>
                  <w:rPrChange w:id="1037" w:author="Jujia Li" w:date="2025-08-10T13:27:00Z" w16du:dateUtc="2025-08-10T18:27:00Z">
                    <w:rPr>
                      <w:rFonts w:ascii="Aptos Narrow" w:hAnsi="Aptos Narrow"/>
                      <w:color w:val="000000"/>
                      <w:sz w:val="22"/>
                      <w:szCs w:val="22"/>
                    </w:rPr>
                  </w:rPrChange>
                </w:rPr>
                <w:t>79.75</w:t>
              </w:r>
            </w:ins>
          </w:p>
        </w:tc>
        <w:tc>
          <w:tcPr>
            <w:tcW w:w="321" w:type="pct"/>
            <w:noWrap/>
            <w:vAlign w:val="bottom"/>
            <w:hideMark/>
          </w:tcPr>
          <w:p w14:paraId="373A3149" w14:textId="33337E58" w:rsidR="004D28DD" w:rsidRPr="00221F0A" w:rsidRDefault="004D28DD" w:rsidP="004D28DD">
            <w:pPr>
              <w:spacing w:after="120" w:line="360" w:lineRule="auto"/>
              <w:contextualSpacing/>
              <w:jc w:val="right"/>
              <w:rPr>
                <w:ins w:id="1038" w:author="Microsoft Word" w:date="2025-08-11T16:30:00Z" w16du:dateUtc="2025-08-11T21:30:00Z"/>
                <w:rFonts w:ascii="Times New Roman" w:eastAsia="Times New Roman" w:hAnsi="Times New Roman" w:cs="Times New Roman"/>
                <w:color w:val="000000"/>
                <w:kern w:val="0"/>
                <w:sz w:val="18"/>
                <w:szCs w:val="18"/>
                <w14:ligatures w14:val="none"/>
              </w:rPr>
            </w:pPr>
            <w:ins w:id="1039" w:author="Microsoft Word" w:date="2025-08-11T16:30:00Z" w16du:dateUtc="2025-08-11T21:30:00Z">
              <w:r w:rsidRPr="00221F0A">
                <w:rPr>
                  <w:rFonts w:ascii="Times New Roman" w:hAnsi="Times New Roman" w:cs="Times New Roman"/>
                  <w:color w:val="000000"/>
                  <w:sz w:val="18"/>
                  <w:szCs w:val="18"/>
                  <w:rPrChange w:id="1040" w:author="Jujia Li" w:date="2025-08-10T13:27:00Z" w16du:dateUtc="2025-08-10T18:27:00Z">
                    <w:rPr>
                      <w:rFonts w:ascii="Aptos Narrow" w:hAnsi="Aptos Narrow"/>
                      <w:color w:val="000000"/>
                      <w:sz w:val="22"/>
                      <w:szCs w:val="22"/>
                    </w:rPr>
                  </w:rPrChange>
                </w:rPr>
                <w:t>2.61</w:t>
              </w:r>
            </w:ins>
          </w:p>
        </w:tc>
        <w:tc>
          <w:tcPr>
            <w:tcW w:w="428" w:type="pct"/>
            <w:noWrap/>
            <w:vAlign w:val="bottom"/>
            <w:hideMark/>
          </w:tcPr>
          <w:p w14:paraId="4E8185E6" w14:textId="0765CCAA" w:rsidR="004D28DD" w:rsidRPr="00221F0A" w:rsidRDefault="004D28DD" w:rsidP="004D28DD">
            <w:pPr>
              <w:spacing w:after="120" w:line="360" w:lineRule="auto"/>
              <w:contextualSpacing/>
              <w:jc w:val="right"/>
              <w:rPr>
                <w:ins w:id="1041" w:author="Microsoft Word" w:date="2025-08-11T16:30:00Z" w16du:dateUtc="2025-08-11T21:30:00Z"/>
                <w:rFonts w:ascii="Times New Roman" w:eastAsia="Times New Roman" w:hAnsi="Times New Roman" w:cs="Times New Roman"/>
                <w:color w:val="000000"/>
                <w:kern w:val="0"/>
                <w:sz w:val="18"/>
                <w:szCs w:val="18"/>
                <w14:ligatures w14:val="none"/>
              </w:rPr>
            </w:pPr>
            <w:ins w:id="1042" w:author="Microsoft Word" w:date="2025-08-11T16:30:00Z" w16du:dateUtc="2025-08-11T21:30:00Z">
              <w:r w:rsidRPr="00221F0A">
                <w:rPr>
                  <w:rFonts w:ascii="Times New Roman" w:hAnsi="Times New Roman" w:cs="Times New Roman"/>
                  <w:color w:val="000000"/>
                  <w:sz w:val="18"/>
                  <w:szCs w:val="18"/>
                  <w:rPrChange w:id="1043" w:author="Jujia Li" w:date="2025-08-10T13:27:00Z" w16du:dateUtc="2025-08-10T18:27:00Z">
                    <w:rPr>
                      <w:rFonts w:ascii="Aptos Narrow" w:hAnsi="Aptos Narrow"/>
                      <w:color w:val="000000"/>
                      <w:sz w:val="22"/>
                      <w:szCs w:val="22"/>
                    </w:rPr>
                  </w:rPrChange>
                </w:rPr>
                <w:t>268.22</w:t>
              </w:r>
            </w:ins>
          </w:p>
        </w:tc>
        <w:tc>
          <w:tcPr>
            <w:tcW w:w="344" w:type="pct"/>
            <w:vAlign w:val="bottom"/>
          </w:tcPr>
          <w:p w14:paraId="59FAB43A" w14:textId="4C81BC19" w:rsidR="004D28DD" w:rsidRPr="00221F0A" w:rsidRDefault="004D28DD" w:rsidP="004D28DD">
            <w:pPr>
              <w:spacing w:after="120" w:line="360" w:lineRule="auto"/>
              <w:contextualSpacing/>
              <w:jc w:val="right"/>
              <w:rPr>
                <w:ins w:id="1044" w:author="Microsoft Word" w:date="2025-08-11T16:30:00Z" w16du:dateUtc="2025-08-11T21:30:00Z"/>
                <w:rFonts w:ascii="Times New Roman" w:hAnsi="Times New Roman" w:cs="Times New Roman"/>
                <w:sz w:val="18"/>
                <w:szCs w:val="18"/>
              </w:rPr>
            </w:pPr>
            <w:ins w:id="1045" w:author="Microsoft Word" w:date="2025-08-11T16:30:00Z" w16du:dateUtc="2025-08-11T21:30:00Z">
              <w:r w:rsidRPr="00221F0A">
                <w:rPr>
                  <w:rFonts w:ascii="Times New Roman" w:hAnsi="Times New Roman" w:cs="Times New Roman"/>
                  <w:color w:val="000000"/>
                  <w:sz w:val="18"/>
                  <w:szCs w:val="18"/>
                  <w:rPrChange w:id="1046" w:author="Jujia Li" w:date="2025-08-10T13:27:00Z" w16du:dateUtc="2025-08-10T18:27:00Z">
                    <w:rPr>
                      <w:rFonts w:ascii="Aptos Narrow" w:hAnsi="Aptos Narrow"/>
                      <w:color w:val="000000"/>
                      <w:sz w:val="22"/>
                      <w:szCs w:val="22"/>
                    </w:rPr>
                  </w:rPrChange>
                </w:rPr>
                <w:t>2.21</w:t>
              </w:r>
            </w:ins>
          </w:p>
        </w:tc>
      </w:tr>
      <w:tr w:rsidR="004D28DD" w:rsidRPr="006A0CE7" w14:paraId="299F1004" w14:textId="77777777" w:rsidTr="004D28DD">
        <w:trPr>
          <w:trHeight w:val="290"/>
          <w:ins w:id="1047" w:author="Microsoft Word" w:date="2025-08-11T16:30:00Z"/>
        </w:trPr>
        <w:tc>
          <w:tcPr>
            <w:tcW w:w="808" w:type="pct"/>
            <w:noWrap/>
            <w:vAlign w:val="bottom"/>
            <w:hideMark/>
          </w:tcPr>
          <w:p w14:paraId="2D541127" w14:textId="06500DD0" w:rsidR="004D28DD" w:rsidRPr="00221F0A" w:rsidRDefault="004D28DD" w:rsidP="004D28DD">
            <w:pPr>
              <w:spacing w:after="120" w:line="360" w:lineRule="auto"/>
              <w:contextualSpacing/>
              <w:rPr>
                <w:ins w:id="1048" w:author="Microsoft Word" w:date="2025-08-11T16:30:00Z" w16du:dateUtc="2025-08-11T21:30:00Z"/>
                <w:rFonts w:ascii="Times New Roman" w:eastAsia="Times New Roman" w:hAnsi="Times New Roman" w:cs="Times New Roman"/>
                <w:color w:val="000000"/>
                <w:kern w:val="0"/>
                <w:sz w:val="18"/>
                <w:szCs w:val="18"/>
                <w14:ligatures w14:val="none"/>
              </w:rPr>
            </w:pPr>
            <w:ins w:id="1049" w:author="Microsoft Word" w:date="2025-08-11T16:30:00Z" w16du:dateUtc="2025-08-11T21:30:00Z">
              <w:r w:rsidRPr="00221F0A">
                <w:rPr>
                  <w:rFonts w:ascii="Times New Roman" w:hAnsi="Times New Roman" w:cs="Times New Roman"/>
                  <w:color w:val="000000"/>
                  <w:sz w:val="18"/>
                  <w:szCs w:val="18"/>
                  <w:rPrChange w:id="1050" w:author="Jujia Li" w:date="2025-08-10T13:27:00Z" w16du:dateUtc="2025-08-10T18:27:00Z">
                    <w:rPr>
                      <w:rFonts w:ascii="Aptos Narrow" w:hAnsi="Aptos Narrow"/>
                      <w:color w:val="000000"/>
                      <w:sz w:val="22"/>
                      <w:szCs w:val="22"/>
                    </w:rPr>
                  </w:rPrChange>
                </w:rPr>
                <w:t>ETOWAH</w:t>
              </w:r>
            </w:ins>
          </w:p>
        </w:tc>
        <w:tc>
          <w:tcPr>
            <w:tcW w:w="566" w:type="pct"/>
            <w:vAlign w:val="bottom"/>
          </w:tcPr>
          <w:p w14:paraId="0D22DFD6" w14:textId="4EB2FD2D" w:rsidR="004D28DD" w:rsidRPr="00221F0A" w:rsidRDefault="004D28DD" w:rsidP="004D28DD">
            <w:pPr>
              <w:spacing w:after="120" w:line="360" w:lineRule="auto"/>
              <w:contextualSpacing/>
              <w:jc w:val="right"/>
              <w:rPr>
                <w:ins w:id="1051" w:author="Microsoft Word" w:date="2025-08-11T16:30:00Z" w16du:dateUtc="2025-08-11T21:30:00Z"/>
                <w:rFonts w:ascii="Times New Roman" w:hAnsi="Times New Roman" w:cs="Times New Roman"/>
                <w:sz w:val="18"/>
                <w:szCs w:val="18"/>
              </w:rPr>
            </w:pPr>
            <w:ins w:id="1052" w:author="Microsoft Word" w:date="2025-08-11T16:30:00Z" w16du:dateUtc="2025-08-11T21:30:00Z">
              <w:r w:rsidRPr="005E344C">
                <w:rPr>
                  <w:rFonts w:ascii="Times New Roman" w:hAnsi="Times New Roman" w:cs="Times New Roman"/>
                  <w:color w:val="000000"/>
                  <w:sz w:val="18"/>
                  <w:szCs w:val="18"/>
                </w:rPr>
                <w:t>102685.37</w:t>
              </w:r>
            </w:ins>
          </w:p>
        </w:tc>
        <w:tc>
          <w:tcPr>
            <w:tcW w:w="454" w:type="pct"/>
            <w:noWrap/>
            <w:vAlign w:val="bottom"/>
            <w:hideMark/>
          </w:tcPr>
          <w:p w14:paraId="0DF1D6FB" w14:textId="408FD8DD" w:rsidR="004D28DD" w:rsidRPr="00221F0A" w:rsidRDefault="004D28DD" w:rsidP="004D28DD">
            <w:pPr>
              <w:spacing w:after="120" w:line="360" w:lineRule="auto"/>
              <w:contextualSpacing/>
              <w:jc w:val="right"/>
              <w:rPr>
                <w:ins w:id="1053" w:author="Microsoft Word" w:date="2025-08-11T16:30:00Z" w16du:dateUtc="2025-08-11T21:30:00Z"/>
                <w:rFonts w:ascii="Times New Roman" w:eastAsia="Times New Roman" w:hAnsi="Times New Roman" w:cs="Times New Roman"/>
                <w:color w:val="000000"/>
                <w:kern w:val="0"/>
                <w:sz w:val="18"/>
                <w:szCs w:val="18"/>
                <w14:ligatures w14:val="none"/>
              </w:rPr>
            </w:pPr>
            <w:ins w:id="1054" w:author="Microsoft Word" w:date="2025-08-11T16:30:00Z" w16du:dateUtc="2025-08-11T21:30:00Z">
              <w:r w:rsidRPr="00221F0A">
                <w:rPr>
                  <w:rFonts w:ascii="Times New Roman" w:hAnsi="Times New Roman" w:cs="Times New Roman"/>
                  <w:color w:val="000000"/>
                  <w:sz w:val="18"/>
                  <w:szCs w:val="18"/>
                  <w:rPrChange w:id="1055" w:author="Jujia Li" w:date="2025-08-10T13:27:00Z" w16du:dateUtc="2025-08-10T18:27:00Z">
                    <w:rPr>
                      <w:rFonts w:ascii="Aptos Narrow" w:hAnsi="Aptos Narrow"/>
                      <w:color w:val="000000"/>
                      <w:sz w:val="22"/>
                      <w:szCs w:val="22"/>
                    </w:rPr>
                  </w:rPrChange>
                </w:rPr>
                <w:t>123.16</w:t>
              </w:r>
            </w:ins>
          </w:p>
        </w:tc>
        <w:tc>
          <w:tcPr>
            <w:tcW w:w="308" w:type="pct"/>
            <w:gridSpan w:val="2"/>
            <w:noWrap/>
            <w:vAlign w:val="bottom"/>
            <w:hideMark/>
          </w:tcPr>
          <w:p w14:paraId="11D1248B" w14:textId="5AEE96EC" w:rsidR="004D28DD" w:rsidRPr="00221F0A" w:rsidRDefault="004D28DD" w:rsidP="004D28DD">
            <w:pPr>
              <w:spacing w:after="120" w:line="360" w:lineRule="auto"/>
              <w:contextualSpacing/>
              <w:jc w:val="right"/>
              <w:rPr>
                <w:ins w:id="1056" w:author="Microsoft Word" w:date="2025-08-11T16:30:00Z" w16du:dateUtc="2025-08-11T21:30:00Z"/>
                <w:rFonts w:ascii="Times New Roman" w:eastAsia="Times New Roman" w:hAnsi="Times New Roman" w:cs="Times New Roman"/>
                <w:color w:val="000000"/>
                <w:kern w:val="0"/>
                <w:sz w:val="18"/>
                <w:szCs w:val="18"/>
                <w14:ligatures w14:val="none"/>
              </w:rPr>
            </w:pPr>
            <w:ins w:id="1057" w:author="Microsoft Word" w:date="2025-08-11T16:30:00Z" w16du:dateUtc="2025-08-11T21:30:00Z">
              <w:r w:rsidRPr="00221F0A">
                <w:rPr>
                  <w:rFonts w:ascii="Times New Roman" w:hAnsi="Times New Roman" w:cs="Times New Roman"/>
                  <w:color w:val="000000"/>
                  <w:sz w:val="18"/>
                  <w:szCs w:val="18"/>
                  <w:rPrChange w:id="1058" w:author="Jujia Li" w:date="2025-08-10T13:27:00Z" w16du:dateUtc="2025-08-10T18:27:00Z">
                    <w:rPr>
                      <w:rFonts w:ascii="Aptos Narrow" w:hAnsi="Aptos Narrow"/>
                      <w:color w:val="000000"/>
                      <w:sz w:val="22"/>
                      <w:szCs w:val="22"/>
                    </w:rPr>
                  </w:rPrChange>
                </w:rPr>
                <w:t>3.27</w:t>
              </w:r>
            </w:ins>
          </w:p>
        </w:tc>
        <w:tc>
          <w:tcPr>
            <w:tcW w:w="380" w:type="pct"/>
            <w:noWrap/>
            <w:vAlign w:val="bottom"/>
            <w:hideMark/>
          </w:tcPr>
          <w:p w14:paraId="1F73954E" w14:textId="1A359F4E" w:rsidR="004D28DD" w:rsidRPr="00221F0A" w:rsidRDefault="004D28DD" w:rsidP="004D28DD">
            <w:pPr>
              <w:spacing w:after="120" w:line="360" w:lineRule="auto"/>
              <w:contextualSpacing/>
              <w:jc w:val="right"/>
              <w:rPr>
                <w:ins w:id="1059" w:author="Microsoft Word" w:date="2025-08-11T16:30:00Z" w16du:dateUtc="2025-08-11T21:30:00Z"/>
                <w:rFonts w:ascii="Times New Roman" w:eastAsia="Times New Roman" w:hAnsi="Times New Roman" w:cs="Times New Roman"/>
                <w:color w:val="000000"/>
                <w:kern w:val="0"/>
                <w:sz w:val="18"/>
                <w:szCs w:val="18"/>
                <w14:ligatures w14:val="none"/>
              </w:rPr>
            </w:pPr>
            <w:ins w:id="1060" w:author="Microsoft Word" w:date="2025-08-11T16:30:00Z" w16du:dateUtc="2025-08-11T21:30:00Z">
              <w:r w:rsidRPr="00221F0A">
                <w:rPr>
                  <w:rFonts w:ascii="Times New Roman" w:hAnsi="Times New Roman" w:cs="Times New Roman"/>
                  <w:color w:val="000000"/>
                  <w:sz w:val="18"/>
                  <w:szCs w:val="18"/>
                  <w:rPrChange w:id="1061" w:author="Jujia Li" w:date="2025-08-10T13:27:00Z" w16du:dateUtc="2025-08-10T18:27:00Z">
                    <w:rPr>
                      <w:rFonts w:ascii="Aptos Narrow" w:hAnsi="Aptos Narrow"/>
                      <w:color w:val="000000"/>
                      <w:sz w:val="22"/>
                      <w:szCs w:val="22"/>
                    </w:rPr>
                  </w:rPrChange>
                </w:rPr>
                <w:t>159.93</w:t>
              </w:r>
            </w:ins>
          </w:p>
        </w:tc>
        <w:tc>
          <w:tcPr>
            <w:tcW w:w="315" w:type="pct"/>
            <w:gridSpan w:val="2"/>
            <w:noWrap/>
            <w:vAlign w:val="bottom"/>
            <w:hideMark/>
          </w:tcPr>
          <w:p w14:paraId="30339CA4" w14:textId="61897971" w:rsidR="004D28DD" w:rsidRPr="00221F0A" w:rsidRDefault="004D28DD" w:rsidP="004D28DD">
            <w:pPr>
              <w:spacing w:after="120" w:line="360" w:lineRule="auto"/>
              <w:contextualSpacing/>
              <w:jc w:val="right"/>
              <w:rPr>
                <w:ins w:id="1062" w:author="Microsoft Word" w:date="2025-08-11T16:30:00Z" w16du:dateUtc="2025-08-11T21:30:00Z"/>
                <w:rFonts w:ascii="Times New Roman" w:eastAsia="Times New Roman" w:hAnsi="Times New Roman" w:cs="Times New Roman"/>
                <w:color w:val="000000"/>
                <w:kern w:val="0"/>
                <w:sz w:val="18"/>
                <w:szCs w:val="18"/>
                <w14:ligatures w14:val="none"/>
              </w:rPr>
            </w:pPr>
            <w:ins w:id="1063" w:author="Microsoft Word" w:date="2025-08-11T16:30:00Z" w16du:dateUtc="2025-08-11T21:30:00Z">
              <w:r w:rsidRPr="00221F0A">
                <w:rPr>
                  <w:rFonts w:ascii="Times New Roman" w:hAnsi="Times New Roman" w:cs="Times New Roman"/>
                  <w:color w:val="000000"/>
                  <w:sz w:val="18"/>
                  <w:szCs w:val="18"/>
                  <w:rPrChange w:id="1064" w:author="Jujia Li" w:date="2025-08-10T13:27:00Z" w16du:dateUtc="2025-08-10T18:27:00Z">
                    <w:rPr>
                      <w:rFonts w:ascii="Aptos Narrow" w:hAnsi="Aptos Narrow"/>
                      <w:color w:val="000000"/>
                      <w:sz w:val="22"/>
                      <w:szCs w:val="22"/>
                    </w:rPr>
                  </w:rPrChange>
                </w:rPr>
                <w:t>4.25</w:t>
              </w:r>
            </w:ins>
          </w:p>
        </w:tc>
        <w:tc>
          <w:tcPr>
            <w:tcW w:w="380" w:type="pct"/>
            <w:noWrap/>
            <w:vAlign w:val="bottom"/>
            <w:hideMark/>
          </w:tcPr>
          <w:p w14:paraId="470D081C" w14:textId="3E961BBA" w:rsidR="004D28DD" w:rsidRPr="00221F0A" w:rsidRDefault="004D28DD" w:rsidP="004D28DD">
            <w:pPr>
              <w:spacing w:after="120" w:line="360" w:lineRule="auto"/>
              <w:contextualSpacing/>
              <w:jc w:val="right"/>
              <w:rPr>
                <w:ins w:id="1065" w:author="Microsoft Word" w:date="2025-08-11T16:30:00Z" w16du:dateUtc="2025-08-11T21:30:00Z"/>
                <w:rFonts w:ascii="Times New Roman" w:eastAsia="Times New Roman" w:hAnsi="Times New Roman" w:cs="Times New Roman"/>
                <w:color w:val="000000"/>
                <w:kern w:val="0"/>
                <w:sz w:val="18"/>
                <w:szCs w:val="18"/>
                <w14:ligatures w14:val="none"/>
              </w:rPr>
            </w:pPr>
            <w:ins w:id="1066" w:author="Microsoft Word" w:date="2025-08-11T16:30:00Z" w16du:dateUtc="2025-08-11T21:30:00Z">
              <w:r w:rsidRPr="00221F0A">
                <w:rPr>
                  <w:rFonts w:ascii="Times New Roman" w:hAnsi="Times New Roman" w:cs="Times New Roman"/>
                  <w:color w:val="000000"/>
                  <w:sz w:val="18"/>
                  <w:szCs w:val="18"/>
                  <w:rPrChange w:id="1067" w:author="Jujia Li" w:date="2025-08-10T13:27:00Z" w16du:dateUtc="2025-08-10T18:27:00Z">
                    <w:rPr>
                      <w:rFonts w:ascii="Aptos Narrow" w:hAnsi="Aptos Narrow"/>
                      <w:color w:val="000000"/>
                      <w:sz w:val="22"/>
                      <w:szCs w:val="22"/>
                    </w:rPr>
                  </w:rPrChange>
                </w:rPr>
                <w:t>165.87</w:t>
              </w:r>
            </w:ins>
          </w:p>
        </w:tc>
        <w:tc>
          <w:tcPr>
            <w:tcW w:w="316" w:type="pct"/>
            <w:gridSpan w:val="2"/>
            <w:noWrap/>
            <w:vAlign w:val="bottom"/>
            <w:hideMark/>
          </w:tcPr>
          <w:p w14:paraId="59FCED6A" w14:textId="20D7226B" w:rsidR="004D28DD" w:rsidRPr="00221F0A" w:rsidRDefault="004D28DD" w:rsidP="004D28DD">
            <w:pPr>
              <w:spacing w:after="120" w:line="360" w:lineRule="auto"/>
              <w:contextualSpacing/>
              <w:jc w:val="right"/>
              <w:rPr>
                <w:ins w:id="1068" w:author="Microsoft Word" w:date="2025-08-11T16:30:00Z" w16du:dateUtc="2025-08-11T21:30:00Z"/>
                <w:rFonts w:ascii="Times New Roman" w:eastAsia="Times New Roman" w:hAnsi="Times New Roman" w:cs="Times New Roman"/>
                <w:color w:val="000000"/>
                <w:kern w:val="0"/>
                <w:sz w:val="18"/>
                <w:szCs w:val="18"/>
                <w14:ligatures w14:val="none"/>
              </w:rPr>
            </w:pPr>
            <w:ins w:id="1069" w:author="Microsoft Word" w:date="2025-08-11T16:30:00Z" w16du:dateUtc="2025-08-11T21:30:00Z">
              <w:r w:rsidRPr="00221F0A">
                <w:rPr>
                  <w:rFonts w:ascii="Times New Roman" w:hAnsi="Times New Roman" w:cs="Times New Roman"/>
                  <w:color w:val="000000"/>
                  <w:sz w:val="18"/>
                  <w:szCs w:val="18"/>
                  <w:rPrChange w:id="1070" w:author="Jujia Li" w:date="2025-08-10T13:27:00Z" w16du:dateUtc="2025-08-10T18:27:00Z">
                    <w:rPr>
                      <w:rFonts w:ascii="Aptos Narrow" w:hAnsi="Aptos Narrow"/>
                      <w:color w:val="000000"/>
                      <w:sz w:val="22"/>
                      <w:szCs w:val="22"/>
                    </w:rPr>
                  </w:rPrChange>
                </w:rPr>
                <w:t>4.43</w:t>
              </w:r>
            </w:ins>
          </w:p>
        </w:tc>
        <w:tc>
          <w:tcPr>
            <w:tcW w:w="380" w:type="pct"/>
            <w:noWrap/>
            <w:vAlign w:val="bottom"/>
            <w:hideMark/>
          </w:tcPr>
          <w:p w14:paraId="572CF424" w14:textId="387DEC11" w:rsidR="004D28DD" w:rsidRPr="00221F0A" w:rsidRDefault="004D28DD" w:rsidP="004D28DD">
            <w:pPr>
              <w:spacing w:after="120" w:line="360" w:lineRule="auto"/>
              <w:contextualSpacing/>
              <w:jc w:val="right"/>
              <w:rPr>
                <w:ins w:id="1071" w:author="Microsoft Word" w:date="2025-08-11T16:30:00Z" w16du:dateUtc="2025-08-11T21:30:00Z"/>
                <w:rFonts w:ascii="Times New Roman" w:eastAsia="Times New Roman" w:hAnsi="Times New Roman" w:cs="Times New Roman"/>
                <w:color w:val="000000"/>
                <w:kern w:val="0"/>
                <w:sz w:val="18"/>
                <w:szCs w:val="18"/>
                <w14:ligatures w14:val="none"/>
              </w:rPr>
            </w:pPr>
            <w:ins w:id="1072" w:author="Microsoft Word" w:date="2025-08-11T16:30:00Z" w16du:dateUtc="2025-08-11T21:30:00Z">
              <w:r w:rsidRPr="00221F0A">
                <w:rPr>
                  <w:rFonts w:ascii="Times New Roman" w:hAnsi="Times New Roman" w:cs="Times New Roman"/>
                  <w:color w:val="000000"/>
                  <w:sz w:val="18"/>
                  <w:szCs w:val="18"/>
                  <w:rPrChange w:id="1073" w:author="Jujia Li" w:date="2025-08-10T13:27:00Z" w16du:dateUtc="2025-08-10T18:27:00Z">
                    <w:rPr>
                      <w:rFonts w:ascii="Aptos Narrow" w:hAnsi="Aptos Narrow"/>
                      <w:color w:val="000000"/>
                      <w:sz w:val="22"/>
                      <w:szCs w:val="22"/>
                    </w:rPr>
                  </w:rPrChange>
                </w:rPr>
                <w:t>179.13</w:t>
              </w:r>
            </w:ins>
          </w:p>
        </w:tc>
        <w:tc>
          <w:tcPr>
            <w:tcW w:w="321" w:type="pct"/>
            <w:noWrap/>
            <w:vAlign w:val="bottom"/>
            <w:hideMark/>
          </w:tcPr>
          <w:p w14:paraId="729EF3D9" w14:textId="34888E2C" w:rsidR="004D28DD" w:rsidRPr="00221F0A" w:rsidRDefault="004D28DD" w:rsidP="004D28DD">
            <w:pPr>
              <w:spacing w:after="120" w:line="360" w:lineRule="auto"/>
              <w:contextualSpacing/>
              <w:jc w:val="right"/>
              <w:rPr>
                <w:ins w:id="1074" w:author="Microsoft Word" w:date="2025-08-11T16:30:00Z" w16du:dateUtc="2025-08-11T21:30:00Z"/>
                <w:rFonts w:ascii="Times New Roman" w:eastAsia="Times New Roman" w:hAnsi="Times New Roman" w:cs="Times New Roman"/>
                <w:color w:val="000000"/>
                <w:kern w:val="0"/>
                <w:sz w:val="18"/>
                <w:szCs w:val="18"/>
                <w14:ligatures w14:val="none"/>
              </w:rPr>
            </w:pPr>
            <w:ins w:id="1075" w:author="Microsoft Word" w:date="2025-08-11T16:30:00Z" w16du:dateUtc="2025-08-11T21:30:00Z">
              <w:r w:rsidRPr="00221F0A">
                <w:rPr>
                  <w:rFonts w:ascii="Times New Roman" w:hAnsi="Times New Roman" w:cs="Times New Roman"/>
                  <w:color w:val="000000"/>
                  <w:sz w:val="18"/>
                  <w:szCs w:val="18"/>
                  <w:rPrChange w:id="1076" w:author="Jujia Li" w:date="2025-08-10T13:27:00Z" w16du:dateUtc="2025-08-10T18:27:00Z">
                    <w:rPr>
                      <w:rFonts w:ascii="Aptos Narrow" w:hAnsi="Aptos Narrow"/>
                      <w:color w:val="000000"/>
                      <w:sz w:val="22"/>
                      <w:szCs w:val="22"/>
                    </w:rPr>
                  </w:rPrChange>
                </w:rPr>
                <w:t>4.8</w:t>
              </w:r>
              <w:r>
                <w:rPr>
                  <w:rFonts w:ascii="Times New Roman" w:hAnsi="Times New Roman" w:cs="Times New Roman"/>
                  <w:color w:val="000000"/>
                  <w:sz w:val="18"/>
                  <w:szCs w:val="18"/>
                </w:rPr>
                <w:t>0</w:t>
              </w:r>
            </w:ins>
          </w:p>
        </w:tc>
        <w:tc>
          <w:tcPr>
            <w:tcW w:w="428" w:type="pct"/>
            <w:noWrap/>
            <w:vAlign w:val="bottom"/>
            <w:hideMark/>
          </w:tcPr>
          <w:p w14:paraId="56FDC5D0" w14:textId="12F5B7E5" w:rsidR="004D28DD" w:rsidRPr="00221F0A" w:rsidRDefault="004D28DD" w:rsidP="004D28DD">
            <w:pPr>
              <w:spacing w:after="120" w:line="360" w:lineRule="auto"/>
              <w:contextualSpacing/>
              <w:jc w:val="right"/>
              <w:rPr>
                <w:ins w:id="1077" w:author="Microsoft Word" w:date="2025-08-11T16:30:00Z" w16du:dateUtc="2025-08-11T21:30:00Z"/>
                <w:rFonts w:ascii="Times New Roman" w:eastAsia="Times New Roman" w:hAnsi="Times New Roman" w:cs="Times New Roman"/>
                <w:color w:val="000000"/>
                <w:kern w:val="0"/>
                <w:sz w:val="18"/>
                <w:szCs w:val="18"/>
                <w14:ligatures w14:val="none"/>
              </w:rPr>
            </w:pPr>
            <w:ins w:id="1078" w:author="Microsoft Word" w:date="2025-08-11T16:30:00Z" w16du:dateUtc="2025-08-11T21:30:00Z">
              <w:r w:rsidRPr="00221F0A">
                <w:rPr>
                  <w:rFonts w:ascii="Times New Roman" w:hAnsi="Times New Roman" w:cs="Times New Roman"/>
                  <w:color w:val="000000"/>
                  <w:sz w:val="18"/>
                  <w:szCs w:val="18"/>
                  <w:rPrChange w:id="1079" w:author="Jujia Li" w:date="2025-08-10T13:27:00Z" w16du:dateUtc="2025-08-10T18:27:00Z">
                    <w:rPr>
                      <w:rFonts w:ascii="Aptos Narrow" w:hAnsi="Aptos Narrow"/>
                      <w:color w:val="000000"/>
                      <w:sz w:val="22"/>
                      <w:szCs w:val="22"/>
                    </w:rPr>
                  </w:rPrChange>
                </w:rPr>
                <w:t>628.09</w:t>
              </w:r>
            </w:ins>
          </w:p>
        </w:tc>
        <w:tc>
          <w:tcPr>
            <w:tcW w:w="344" w:type="pct"/>
            <w:vAlign w:val="bottom"/>
          </w:tcPr>
          <w:p w14:paraId="609AB1AC" w14:textId="49229D12" w:rsidR="004D28DD" w:rsidRPr="00221F0A" w:rsidRDefault="004D28DD" w:rsidP="004D28DD">
            <w:pPr>
              <w:spacing w:after="120" w:line="360" w:lineRule="auto"/>
              <w:contextualSpacing/>
              <w:jc w:val="right"/>
              <w:rPr>
                <w:ins w:id="1080" w:author="Microsoft Word" w:date="2025-08-11T16:30:00Z" w16du:dateUtc="2025-08-11T21:30:00Z"/>
                <w:rFonts w:ascii="Times New Roman" w:hAnsi="Times New Roman" w:cs="Times New Roman"/>
                <w:sz w:val="18"/>
                <w:szCs w:val="18"/>
              </w:rPr>
            </w:pPr>
            <w:ins w:id="1081" w:author="Microsoft Word" w:date="2025-08-11T16:30:00Z" w16du:dateUtc="2025-08-11T21:30:00Z">
              <w:r w:rsidRPr="00221F0A">
                <w:rPr>
                  <w:rFonts w:ascii="Times New Roman" w:hAnsi="Times New Roman" w:cs="Times New Roman"/>
                  <w:color w:val="000000"/>
                  <w:sz w:val="18"/>
                  <w:szCs w:val="18"/>
                  <w:rPrChange w:id="1082" w:author="Jujia Li" w:date="2025-08-10T13:27:00Z" w16du:dateUtc="2025-08-10T18:27:00Z">
                    <w:rPr>
                      <w:rFonts w:ascii="Aptos Narrow" w:hAnsi="Aptos Narrow"/>
                      <w:color w:val="000000"/>
                      <w:sz w:val="22"/>
                      <w:szCs w:val="22"/>
                    </w:rPr>
                  </w:rPrChange>
                </w:rPr>
                <w:t>4.19</w:t>
              </w:r>
            </w:ins>
          </w:p>
        </w:tc>
      </w:tr>
      <w:tr w:rsidR="004D28DD" w:rsidRPr="006A0CE7" w14:paraId="1EE667AD" w14:textId="77777777" w:rsidTr="004D28DD">
        <w:trPr>
          <w:trHeight w:val="290"/>
          <w:ins w:id="1083" w:author="Microsoft Word" w:date="2025-08-11T16:30:00Z"/>
        </w:trPr>
        <w:tc>
          <w:tcPr>
            <w:tcW w:w="808" w:type="pct"/>
            <w:noWrap/>
            <w:vAlign w:val="bottom"/>
          </w:tcPr>
          <w:p w14:paraId="56363EF2" w14:textId="5ADC04B4" w:rsidR="004D28DD" w:rsidRPr="00221F0A" w:rsidRDefault="004D28DD" w:rsidP="004D28DD">
            <w:pPr>
              <w:spacing w:after="120" w:line="360" w:lineRule="auto"/>
              <w:contextualSpacing/>
              <w:rPr>
                <w:ins w:id="1084" w:author="Microsoft Word" w:date="2025-08-11T16:30:00Z" w16du:dateUtc="2025-08-11T21:30:00Z"/>
                <w:rFonts w:ascii="Times New Roman" w:eastAsia="Times New Roman" w:hAnsi="Times New Roman" w:cs="Times New Roman"/>
                <w:color w:val="000000"/>
                <w:kern w:val="0"/>
                <w:sz w:val="18"/>
                <w:szCs w:val="18"/>
                <w14:ligatures w14:val="none"/>
              </w:rPr>
            </w:pPr>
            <w:ins w:id="1085" w:author="Microsoft Word" w:date="2025-08-11T16:30:00Z" w16du:dateUtc="2025-08-11T21:30:00Z">
              <w:r w:rsidRPr="00221F0A">
                <w:rPr>
                  <w:rFonts w:ascii="Times New Roman" w:hAnsi="Times New Roman" w:cs="Times New Roman"/>
                  <w:color w:val="000000"/>
                  <w:sz w:val="18"/>
                  <w:szCs w:val="18"/>
                  <w:rPrChange w:id="1086" w:author="Jujia Li" w:date="2025-08-10T13:27:00Z" w16du:dateUtc="2025-08-10T18:27:00Z">
                    <w:rPr>
                      <w:rFonts w:ascii="Aptos Narrow" w:hAnsi="Aptos Narrow"/>
                      <w:color w:val="000000"/>
                      <w:sz w:val="22"/>
                      <w:szCs w:val="22"/>
                    </w:rPr>
                  </w:rPrChange>
                </w:rPr>
                <w:t>FAYETTE</w:t>
              </w:r>
            </w:ins>
          </w:p>
        </w:tc>
        <w:tc>
          <w:tcPr>
            <w:tcW w:w="566" w:type="pct"/>
            <w:vAlign w:val="bottom"/>
          </w:tcPr>
          <w:p w14:paraId="7A19AD6A" w14:textId="0D169479" w:rsidR="004D28DD" w:rsidRPr="00221F0A" w:rsidRDefault="004D28DD" w:rsidP="004D28DD">
            <w:pPr>
              <w:spacing w:after="120" w:line="360" w:lineRule="auto"/>
              <w:contextualSpacing/>
              <w:jc w:val="right"/>
              <w:rPr>
                <w:ins w:id="1087" w:author="Microsoft Word" w:date="2025-08-11T16:30:00Z" w16du:dateUtc="2025-08-11T21:30:00Z"/>
                <w:rFonts w:ascii="Times New Roman" w:hAnsi="Times New Roman" w:cs="Times New Roman"/>
                <w:color w:val="000000"/>
                <w:sz w:val="18"/>
                <w:szCs w:val="18"/>
              </w:rPr>
            </w:pPr>
            <w:ins w:id="1088" w:author="Microsoft Word" w:date="2025-08-11T16:30:00Z" w16du:dateUtc="2025-08-11T21:30:00Z">
              <w:r w:rsidRPr="005E344C">
                <w:rPr>
                  <w:rFonts w:ascii="Times New Roman" w:hAnsi="Times New Roman" w:cs="Times New Roman"/>
                  <w:color w:val="000000"/>
                  <w:sz w:val="18"/>
                  <w:szCs w:val="18"/>
                </w:rPr>
                <w:t>16444.08</w:t>
              </w:r>
            </w:ins>
          </w:p>
        </w:tc>
        <w:tc>
          <w:tcPr>
            <w:tcW w:w="454" w:type="pct"/>
            <w:noWrap/>
            <w:vAlign w:val="bottom"/>
          </w:tcPr>
          <w:p w14:paraId="461EC41A" w14:textId="7A8DB62A" w:rsidR="004D28DD" w:rsidRPr="00221F0A" w:rsidRDefault="004D28DD" w:rsidP="004D28DD">
            <w:pPr>
              <w:spacing w:after="120" w:line="360" w:lineRule="auto"/>
              <w:contextualSpacing/>
              <w:jc w:val="right"/>
              <w:rPr>
                <w:ins w:id="1089" w:author="Microsoft Word" w:date="2025-08-11T16:30:00Z" w16du:dateUtc="2025-08-11T21:30:00Z"/>
                <w:rFonts w:ascii="Times New Roman" w:hAnsi="Times New Roman" w:cs="Times New Roman"/>
                <w:color w:val="000000"/>
                <w:sz w:val="18"/>
                <w:szCs w:val="18"/>
              </w:rPr>
            </w:pPr>
            <w:ins w:id="1090" w:author="Microsoft Word" w:date="2025-08-11T16:30:00Z" w16du:dateUtc="2025-08-11T21:30:00Z">
              <w:r w:rsidRPr="00221F0A">
                <w:rPr>
                  <w:rFonts w:ascii="Times New Roman" w:hAnsi="Times New Roman" w:cs="Times New Roman"/>
                  <w:color w:val="000000"/>
                  <w:sz w:val="18"/>
                  <w:szCs w:val="18"/>
                  <w:rPrChange w:id="1091" w:author="Jujia Li" w:date="2025-08-10T13:27:00Z" w16du:dateUtc="2025-08-10T18:27:00Z">
                    <w:rPr>
                      <w:rFonts w:ascii="Aptos Narrow" w:hAnsi="Aptos Narrow"/>
                      <w:color w:val="000000"/>
                      <w:sz w:val="22"/>
                      <w:szCs w:val="22"/>
                    </w:rPr>
                  </w:rPrChange>
                </w:rPr>
                <w:t>1.63</w:t>
              </w:r>
            </w:ins>
          </w:p>
        </w:tc>
        <w:tc>
          <w:tcPr>
            <w:tcW w:w="308" w:type="pct"/>
            <w:gridSpan w:val="2"/>
            <w:noWrap/>
            <w:vAlign w:val="bottom"/>
          </w:tcPr>
          <w:p w14:paraId="2555F862" w14:textId="701B6EAA" w:rsidR="004D28DD" w:rsidRPr="00221F0A" w:rsidRDefault="004D28DD" w:rsidP="004D28DD">
            <w:pPr>
              <w:spacing w:after="120" w:line="360" w:lineRule="auto"/>
              <w:contextualSpacing/>
              <w:jc w:val="right"/>
              <w:rPr>
                <w:ins w:id="1092" w:author="Microsoft Word" w:date="2025-08-11T16:30:00Z" w16du:dateUtc="2025-08-11T21:30:00Z"/>
                <w:rFonts w:ascii="Times New Roman" w:hAnsi="Times New Roman" w:cs="Times New Roman"/>
                <w:color w:val="000000"/>
                <w:sz w:val="18"/>
                <w:szCs w:val="18"/>
              </w:rPr>
            </w:pPr>
            <w:ins w:id="1093" w:author="Microsoft Word" w:date="2025-08-11T16:30:00Z" w16du:dateUtc="2025-08-11T21:30:00Z">
              <w:r w:rsidRPr="00221F0A">
                <w:rPr>
                  <w:rFonts w:ascii="Times New Roman" w:hAnsi="Times New Roman" w:cs="Times New Roman"/>
                  <w:color w:val="000000"/>
                  <w:sz w:val="18"/>
                  <w:szCs w:val="18"/>
                  <w:rPrChange w:id="1094" w:author="Jujia Li" w:date="2025-08-10T13:27:00Z" w16du:dateUtc="2025-08-10T18:27:00Z">
                    <w:rPr>
                      <w:rFonts w:ascii="Aptos Narrow" w:hAnsi="Aptos Narrow"/>
                      <w:color w:val="000000"/>
                      <w:sz w:val="22"/>
                      <w:szCs w:val="22"/>
                    </w:rPr>
                  </w:rPrChange>
                </w:rPr>
                <w:t>0.27</w:t>
              </w:r>
            </w:ins>
          </w:p>
        </w:tc>
        <w:tc>
          <w:tcPr>
            <w:tcW w:w="380" w:type="pct"/>
            <w:noWrap/>
            <w:vAlign w:val="bottom"/>
          </w:tcPr>
          <w:p w14:paraId="6E268065" w14:textId="0417F69B" w:rsidR="004D28DD" w:rsidRPr="00221F0A" w:rsidRDefault="004D28DD" w:rsidP="004D28DD">
            <w:pPr>
              <w:spacing w:after="120" w:line="360" w:lineRule="auto"/>
              <w:contextualSpacing/>
              <w:jc w:val="right"/>
              <w:rPr>
                <w:ins w:id="1095" w:author="Microsoft Word" w:date="2025-08-11T16:30:00Z" w16du:dateUtc="2025-08-11T21:30:00Z"/>
                <w:rFonts w:ascii="Times New Roman" w:hAnsi="Times New Roman" w:cs="Times New Roman"/>
                <w:color w:val="000000"/>
                <w:sz w:val="18"/>
                <w:szCs w:val="18"/>
              </w:rPr>
            </w:pPr>
            <w:ins w:id="1096" w:author="Microsoft Word" w:date="2025-08-11T16:30:00Z" w16du:dateUtc="2025-08-11T21:30:00Z">
              <w:r w:rsidRPr="00221F0A">
                <w:rPr>
                  <w:rFonts w:ascii="Times New Roman" w:hAnsi="Times New Roman" w:cs="Times New Roman"/>
                  <w:color w:val="000000"/>
                  <w:sz w:val="18"/>
                  <w:szCs w:val="18"/>
                  <w:rPrChange w:id="1097" w:author="Jujia Li" w:date="2025-08-10T13:27:00Z" w16du:dateUtc="2025-08-10T18:27:00Z">
                    <w:rPr>
                      <w:rFonts w:ascii="Aptos Narrow" w:hAnsi="Aptos Narrow"/>
                      <w:color w:val="000000"/>
                      <w:sz w:val="22"/>
                      <w:szCs w:val="22"/>
                    </w:rPr>
                  </w:rPrChange>
                </w:rPr>
                <w:t>2.02</w:t>
              </w:r>
            </w:ins>
          </w:p>
        </w:tc>
        <w:tc>
          <w:tcPr>
            <w:tcW w:w="315" w:type="pct"/>
            <w:gridSpan w:val="2"/>
            <w:noWrap/>
            <w:vAlign w:val="bottom"/>
          </w:tcPr>
          <w:p w14:paraId="561896C1" w14:textId="3E38CB2A" w:rsidR="004D28DD" w:rsidRPr="00221F0A" w:rsidRDefault="004D28DD" w:rsidP="004D28DD">
            <w:pPr>
              <w:spacing w:after="120" w:line="360" w:lineRule="auto"/>
              <w:contextualSpacing/>
              <w:jc w:val="right"/>
              <w:rPr>
                <w:ins w:id="1098" w:author="Microsoft Word" w:date="2025-08-11T16:30:00Z" w16du:dateUtc="2025-08-11T21:30:00Z"/>
                <w:rFonts w:ascii="Times New Roman" w:hAnsi="Times New Roman" w:cs="Times New Roman"/>
                <w:color w:val="000000"/>
                <w:sz w:val="18"/>
                <w:szCs w:val="18"/>
              </w:rPr>
            </w:pPr>
            <w:ins w:id="1099" w:author="Microsoft Word" w:date="2025-08-11T16:30:00Z" w16du:dateUtc="2025-08-11T21:30:00Z">
              <w:r w:rsidRPr="00221F0A">
                <w:rPr>
                  <w:rFonts w:ascii="Times New Roman" w:hAnsi="Times New Roman" w:cs="Times New Roman"/>
                  <w:color w:val="000000"/>
                  <w:sz w:val="18"/>
                  <w:szCs w:val="18"/>
                  <w:rPrChange w:id="1100" w:author="Jujia Li" w:date="2025-08-10T13:27:00Z" w16du:dateUtc="2025-08-10T18:27:00Z">
                    <w:rPr>
                      <w:rFonts w:ascii="Aptos Narrow" w:hAnsi="Aptos Narrow"/>
                      <w:color w:val="000000"/>
                      <w:sz w:val="22"/>
                      <w:szCs w:val="22"/>
                    </w:rPr>
                  </w:rPrChange>
                </w:rPr>
                <w:t>0.34</w:t>
              </w:r>
            </w:ins>
          </w:p>
        </w:tc>
        <w:tc>
          <w:tcPr>
            <w:tcW w:w="380" w:type="pct"/>
            <w:noWrap/>
            <w:vAlign w:val="bottom"/>
          </w:tcPr>
          <w:p w14:paraId="085C51E5" w14:textId="0749B5A0" w:rsidR="004D28DD" w:rsidRPr="00221F0A" w:rsidRDefault="004D28DD" w:rsidP="004D28DD">
            <w:pPr>
              <w:spacing w:after="120" w:line="360" w:lineRule="auto"/>
              <w:contextualSpacing/>
              <w:jc w:val="right"/>
              <w:rPr>
                <w:ins w:id="1101" w:author="Microsoft Word" w:date="2025-08-11T16:30:00Z" w16du:dateUtc="2025-08-11T21:30:00Z"/>
                <w:rFonts w:ascii="Times New Roman" w:hAnsi="Times New Roman" w:cs="Times New Roman"/>
                <w:color w:val="000000"/>
                <w:sz w:val="18"/>
                <w:szCs w:val="18"/>
              </w:rPr>
            </w:pPr>
            <w:ins w:id="1102" w:author="Microsoft Word" w:date="2025-08-11T16:30:00Z" w16du:dateUtc="2025-08-11T21:30:00Z">
              <w:r w:rsidRPr="00221F0A">
                <w:rPr>
                  <w:rFonts w:ascii="Times New Roman" w:hAnsi="Times New Roman" w:cs="Times New Roman"/>
                  <w:color w:val="000000"/>
                  <w:sz w:val="18"/>
                  <w:szCs w:val="18"/>
                  <w:rPrChange w:id="1103" w:author="Jujia Li" w:date="2025-08-10T13:27:00Z" w16du:dateUtc="2025-08-10T18:27:00Z">
                    <w:rPr>
                      <w:rFonts w:ascii="Aptos Narrow" w:hAnsi="Aptos Narrow"/>
                      <w:color w:val="000000"/>
                      <w:sz w:val="22"/>
                      <w:szCs w:val="22"/>
                    </w:rPr>
                  </w:rPrChange>
                </w:rPr>
                <w:t>2.58</w:t>
              </w:r>
            </w:ins>
          </w:p>
        </w:tc>
        <w:tc>
          <w:tcPr>
            <w:tcW w:w="316" w:type="pct"/>
            <w:gridSpan w:val="2"/>
            <w:noWrap/>
            <w:vAlign w:val="bottom"/>
          </w:tcPr>
          <w:p w14:paraId="58BE6142" w14:textId="1A0EDFD1" w:rsidR="004D28DD" w:rsidRPr="00221F0A" w:rsidRDefault="004D28DD" w:rsidP="004D28DD">
            <w:pPr>
              <w:spacing w:after="120" w:line="360" w:lineRule="auto"/>
              <w:contextualSpacing/>
              <w:jc w:val="right"/>
              <w:rPr>
                <w:ins w:id="1104" w:author="Microsoft Word" w:date="2025-08-11T16:30:00Z" w16du:dateUtc="2025-08-11T21:30:00Z"/>
                <w:rFonts w:ascii="Times New Roman" w:hAnsi="Times New Roman" w:cs="Times New Roman"/>
                <w:color w:val="000000"/>
                <w:sz w:val="18"/>
                <w:szCs w:val="18"/>
              </w:rPr>
            </w:pPr>
            <w:ins w:id="1105" w:author="Microsoft Word" w:date="2025-08-11T16:30:00Z" w16du:dateUtc="2025-08-11T21:30:00Z">
              <w:r w:rsidRPr="00221F0A">
                <w:rPr>
                  <w:rFonts w:ascii="Times New Roman" w:hAnsi="Times New Roman" w:cs="Times New Roman"/>
                  <w:color w:val="000000"/>
                  <w:sz w:val="18"/>
                  <w:szCs w:val="18"/>
                  <w:rPrChange w:id="1106" w:author="Jujia Li" w:date="2025-08-10T13:27:00Z" w16du:dateUtc="2025-08-10T18:27:00Z">
                    <w:rPr>
                      <w:rFonts w:ascii="Aptos Narrow" w:hAnsi="Aptos Narrow"/>
                      <w:color w:val="000000"/>
                      <w:sz w:val="22"/>
                      <w:szCs w:val="22"/>
                    </w:rPr>
                  </w:rPrChange>
                </w:rPr>
                <w:t>0.43</w:t>
              </w:r>
            </w:ins>
          </w:p>
        </w:tc>
        <w:tc>
          <w:tcPr>
            <w:tcW w:w="380" w:type="pct"/>
            <w:noWrap/>
            <w:vAlign w:val="bottom"/>
          </w:tcPr>
          <w:p w14:paraId="1AA5FB1E" w14:textId="538A1034" w:rsidR="004D28DD" w:rsidRPr="00221F0A" w:rsidRDefault="004D28DD" w:rsidP="004D28DD">
            <w:pPr>
              <w:spacing w:after="120" w:line="360" w:lineRule="auto"/>
              <w:contextualSpacing/>
              <w:jc w:val="right"/>
              <w:rPr>
                <w:ins w:id="1107" w:author="Microsoft Word" w:date="2025-08-11T16:30:00Z" w16du:dateUtc="2025-08-11T21:30:00Z"/>
                <w:rFonts w:ascii="Times New Roman" w:hAnsi="Times New Roman" w:cs="Times New Roman"/>
                <w:color w:val="000000"/>
                <w:sz w:val="18"/>
                <w:szCs w:val="18"/>
              </w:rPr>
            </w:pPr>
            <w:ins w:id="1108" w:author="Microsoft Word" w:date="2025-08-11T16:30:00Z" w16du:dateUtc="2025-08-11T21:30:00Z">
              <w:r w:rsidRPr="00221F0A">
                <w:rPr>
                  <w:rFonts w:ascii="Times New Roman" w:hAnsi="Times New Roman" w:cs="Times New Roman"/>
                  <w:color w:val="000000"/>
                  <w:sz w:val="18"/>
                  <w:szCs w:val="18"/>
                  <w:rPrChange w:id="1109" w:author="Jujia Li" w:date="2025-08-10T13:27:00Z" w16du:dateUtc="2025-08-10T18:27:00Z">
                    <w:rPr>
                      <w:rFonts w:ascii="Aptos Narrow" w:hAnsi="Aptos Narrow"/>
                      <w:color w:val="000000"/>
                      <w:sz w:val="22"/>
                      <w:szCs w:val="22"/>
                    </w:rPr>
                  </w:rPrChange>
                </w:rPr>
                <w:t>4.67</w:t>
              </w:r>
            </w:ins>
          </w:p>
        </w:tc>
        <w:tc>
          <w:tcPr>
            <w:tcW w:w="321" w:type="pct"/>
            <w:noWrap/>
            <w:vAlign w:val="bottom"/>
          </w:tcPr>
          <w:p w14:paraId="6C9F7514" w14:textId="769EA275" w:rsidR="004D28DD" w:rsidRPr="00221F0A" w:rsidRDefault="004D28DD" w:rsidP="004D28DD">
            <w:pPr>
              <w:spacing w:after="120" w:line="360" w:lineRule="auto"/>
              <w:contextualSpacing/>
              <w:jc w:val="right"/>
              <w:rPr>
                <w:ins w:id="1110" w:author="Microsoft Word" w:date="2025-08-11T16:30:00Z" w16du:dateUtc="2025-08-11T21:30:00Z"/>
                <w:rFonts w:ascii="Times New Roman" w:hAnsi="Times New Roman" w:cs="Times New Roman"/>
                <w:color w:val="000000"/>
                <w:sz w:val="18"/>
                <w:szCs w:val="18"/>
              </w:rPr>
            </w:pPr>
            <w:ins w:id="1111" w:author="Microsoft Word" w:date="2025-08-11T16:30:00Z" w16du:dateUtc="2025-08-11T21:30:00Z">
              <w:r w:rsidRPr="00221F0A">
                <w:rPr>
                  <w:rFonts w:ascii="Times New Roman" w:hAnsi="Times New Roman" w:cs="Times New Roman"/>
                  <w:color w:val="000000"/>
                  <w:sz w:val="18"/>
                  <w:szCs w:val="18"/>
                  <w:rPrChange w:id="1112" w:author="Jujia Li" w:date="2025-08-10T13:27:00Z" w16du:dateUtc="2025-08-10T18:27:00Z">
                    <w:rPr>
                      <w:rFonts w:ascii="Aptos Narrow" w:hAnsi="Aptos Narrow"/>
                      <w:color w:val="000000"/>
                      <w:sz w:val="22"/>
                      <w:szCs w:val="22"/>
                    </w:rPr>
                  </w:rPrChange>
                </w:rPr>
                <w:t>0.79</w:t>
              </w:r>
            </w:ins>
          </w:p>
        </w:tc>
        <w:tc>
          <w:tcPr>
            <w:tcW w:w="428" w:type="pct"/>
            <w:noWrap/>
            <w:vAlign w:val="bottom"/>
          </w:tcPr>
          <w:p w14:paraId="3C5B6F89" w14:textId="02F89EB4" w:rsidR="004D28DD" w:rsidRPr="00221F0A" w:rsidRDefault="004D28DD" w:rsidP="004D28DD">
            <w:pPr>
              <w:spacing w:after="120" w:line="360" w:lineRule="auto"/>
              <w:contextualSpacing/>
              <w:jc w:val="right"/>
              <w:rPr>
                <w:ins w:id="1113" w:author="Microsoft Word" w:date="2025-08-11T16:30:00Z" w16du:dateUtc="2025-08-11T21:30:00Z"/>
                <w:rFonts w:ascii="Times New Roman" w:hAnsi="Times New Roman" w:cs="Times New Roman"/>
                <w:color w:val="000000"/>
                <w:sz w:val="18"/>
                <w:szCs w:val="18"/>
              </w:rPr>
            </w:pPr>
            <w:ins w:id="1114" w:author="Microsoft Word" w:date="2025-08-11T16:30:00Z" w16du:dateUtc="2025-08-11T21:30:00Z">
              <w:r w:rsidRPr="00221F0A">
                <w:rPr>
                  <w:rFonts w:ascii="Times New Roman" w:hAnsi="Times New Roman" w:cs="Times New Roman"/>
                  <w:color w:val="000000"/>
                  <w:sz w:val="18"/>
                  <w:szCs w:val="18"/>
                  <w:rPrChange w:id="1115" w:author="Jujia Li" w:date="2025-08-10T13:27:00Z" w16du:dateUtc="2025-08-10T18:27:00Z">
                    <w:rPr>
                      <w:rFonts w:ascii="Aptos Narrow" w:hAnsi="Aptos Narrow"/>
                      <w:color w:val="000000"/>
                      <w:sz w:val="22"/>
                      <w:szCs w:val="22"/>
                    </w:rPr>
                  </w:rPrChange>
                </w:rPr>
                <w:t>10.9</w:t>
              </w:r>
              <w:r>
                <w:rPr>
                  <w:rFonts w:ascii="Times New Roman" w:hAnsi="Times New Roman" w:cs="Times New Roman"/>
                  <w:color w:val="000000"/>
                  <w:sz w:val="18"/>
                  <w:szCs w:val="18"/>
                </w:rPr>
                <w:t>0</w:t>
              </w:r>
            </w:ins>
          </w:p>
        </w:tc>
        <w:tc>
          <w:tcPr>
            <w:tcW w:w="344" w:type="pct"/>
            <w:vAlign w:val="bottom"/>
          </w:tcPr>
          <w:p w14:paraId="1AD2AA92" w14:textId="246E3A2E" w:rsidR="004D28DD" w:rsidRPr="00221F0A" w:rsidRDefault="004D28DD" w:rsidP="004D28DD">
            <w:pPr>
              <w:spacing w:after="120" w:line="360" w:lineRule="auto"/>
              <w:contextualSpacing/>
              <w:jc w:val="right"/>
              <w:rPr>
                <w:ins w:id="1116" w:author="Microsoft Word" w:date="2025-08-11T16:30:00Z" w16du:dateUtc="2025-08-11T21:30:00Z"/>
                <w:rFonts w:ascii="Times New Roman" w:hAnsi="Times New Roman" w:cs="Times New Roman"/>
                <w:color w:val="000000"/>
                <w:sz w:val="18"/>
                <w:szCs w:val="18"/>
              </w:rPr>
            </w:pPr>
            <w:ins w:id="1117" w:author="Microsoft Word" w:date="2025-08-11T16:30:00Z" w16du:dateUtc="2025-08-11T21:30:00Z">
              <w:r w:rsidRPr="00221F0A">
                <w:rPr>
                  <w:rFonts w:ascii="Times New Roman" w:hAnsi="Times New Roman" w:cs="Times New Roman"/>
                  <w:color w:val="000000"/>
                  <w:sz w:val="18"/>
                  <w:szCs w:val="18"/>
                  <w:rPrChange w:id="1118" w:author="Jujia Li" w:date="2025-08-10T13:27:00Z" w16du:dateUtc="2025-08-10T18:27:00Z">
                    <w:rPr>
                      <w:rFonts w:ascii="Aptos Narrow" w:hAnsi="Aptos Narrow"/>
                      <w:color w:val="000000"/>
                      <w:sz w:val="22"/>
                      <w:szCs w:val="22"/>
                    </w:rPr>
                  </w:rPrChange>
                </w:rPr>
                <w:t>0.46</w:t>
              </w:r>
            </w:ins>
          </w:p>
        </w:tc>
      </w:tr>
      <w:tr w:rsidR="004D28DD" w:rsidRPr="006A0CE7" w14:paraId="2BF2AAF5" w14:textId="77777777" w:rsidTr="004D28DD">
        <w:trPr>
          <w:trHeight w:val="290"/>
          <w:ins w:id="1119" w:author="Microsoft Word" w:date="2025-08-11T16:30:00Z"/>
        </w:trPr>
        <w:tc>
          <w:tcPr>
            <w:tcW w:w="808" w:type="pct"/>
            <w:noWrap/>
            <w:vAlign w:val="bottom"/>
          </w:tcPr>
          <w:p w14:paraId="08241A03" w14:textId="1E13C319" w:rsidR="004D28DD" w:rsidRPr="00221F0A" w:rsidRDefault="004D28DD" w:rsidP="004D28DD">
            <w:pPr>
              <w:spacing w:after="120" w:line="360" w:lineRule="auto"/>
              <w:contextualSpacing/>
              <w:rPr>
                <w:ins w:id="1120" w:author="Microsoft Word" w:date="2025-08-11T16:30:00Z" w16du:dateUtc="2025-08-11T21:30:00Z"/>
                <w:rFonts w:ascii="Times New Roman" w:eastAsia="Times New Roman" w:hAnsi="Times New Roman" w:cs="Times New Roman"/>
                <w:color w:val="000000"/>
                <w:kern w:val="0"/>
                <w:sz w:val="18"/>
                <w:szCs w:val="18"/>
                <w14:ligatures w14:val="none"/>
              </w:rPr>
            </w:pPr>
            <w:ins w:id="1121" w:author="Microsoft Word" w:date="2025-08-11T16:30:00Z" w16du:dateUtc="2025-08-11T21:30:00Z">
              <w:r w:rsidRPr="00221F0A">
                <w:rPr>
                  <w:rFonts w:ascii="Times New Roman" w:hAnsi="Times New Roman" w:cs="Times New Roman"/>
                  <w:color w:val="000000"/>
                  <w:sz w:val="18"/>
                  <w:szCs w:val="18"/>
                  <w:rPrChange w:id="1122" w:author="Jujia Li" w:date="2025-08-10T13:27:00Z" w16du:dateUtc="2025-08-10T18:27:00Z">
                    <w:rPr>
                      <w:rFonts w:ascii="Aptos Narrow" w:hAnsi="Aptos Narrow"/>
                      <w:color w:val="000000"/>
                      <w:sz w:val="22"/>
                      <w:szCs w:val="22"/>
                    </w:rPr>
                  </w:rPrChange>
                </w:rPr>
                <w:t>FRANKLIN</w:t>
              </w:r>
            </w:ins>
          </w:p>
        </w:tc>
        <w:tc>
          <w:tcPr>
            <w:tcW w:w="566" w:type="pct"/>
            <w:vAlign w:val="bottom"/>
          </w:tcPr>
          <w:p w14:paraId="6C06A779" w14:textId="68C473C9" w:rsidR="004D28DD" w:rsidRPr="00221F0A" w:rsidRDefault="004D28DD" w:rsidP="004D28DD">
            <w:pPr>
              <w:spacing w:after="120" w:line="360" w:lineRule="auto"/>
              <w:contextualSpacing/>
              <w:jc w:val="right"/>
              <w:rPr>
                <w:ins w:id="1123" w:author="Microsoft Word" w:date="2025-08-11T16:30:00Z" w16du:dateUtc="2025-08-11T21:30:00Z"/>
                <w:rFonts w:ascii="Times New Roman" w:hAnsi="Times New Roman" w:cs="Times New Roman"/>
                <w:color w:val="000000"/>
                <w:sz w:val="18"/>
                <w:szCs w:val="18"/>
              </w:rPr>
            </w:pPr>
            <w:ins w:id="1124" w:author="Microsoft Word" w:date="2025-08-11T16:30:00Z" w16du:dateUtc="2025-08-11T21:30:00Z">
              <w:r w:rsidRPr="005E344C">
                <w:rPr>
                  <w:rFonts w:ascii="Times New Roman" w:hAnsi="Times New Roman" w:cs="Times New Roman"/>
                  <w:color w:val="000000"/>
                  <w:sz w:val="18"/>
                  <w:szCs w:val="18"/>
                </w:rPr>
                <w:t>31453.36</w:t>
              </w:r>
            </w:ins>
          </w:p>
        </w:tc>
        <w:tc>
          <w:tcPr>
            <w:tcW w:w="454" w:type="pct"/>
            <w:noWrap/>
            <w:vAlign w:val="bottom"/>
          </w:tcPr>
          <w:p w14:paraId="5653CA9C" w14:textId="13D85FB6" w:rsidR="004D28DD" w:rsidRPr="00221F0A" w:rsidRDefault="004D28DD" w:rsidP="004D28DD">
            <w:pPr>
              <w:spacing w:after="120" w:line="360" w:lineRule="auto"/>
              <w:contextualSpacing/>
              <w:jc w:val="right"/>
              <w:rPr>
                <w:ins w:id="1125" w:author="Microsoft Word" w:date="2025-08-11T16:30:00Z" w16du:dateUtc="2025-08-11T21:30:00Z"/>
                <w:rFonts w:ascii="Times New Roman" w:hAnsi="Times New Roman" w:cs="Times New Roman"/>
                <w:color w:val="000000"/>
                <w:sz w:val="18"/>
                <w:szCs w:val="18"/>
              </w:rPr>
            </w:pPr>
            <w:ins w:id="1126" w:author="Microsoft Word" w:date="2025-08-11T16:30:00Z" w16du:dateUtc="2025-08-11T21:30:00Z">
              <w:r w:rsidRPr="00221F0A">
                <w:rPr>
                  <w:rFonts w:ascii="Times New Roman" w:hAnsi="Times New Roman" w:cs="Times New Roman"/>
                  <w:color w:val="000000"/>
                  <w:sz w:val="18"/>
                  <w:szCs w:val="18"/>
                  <w:rPrChange w:id="1127" w:author="Jujia Li" w:date="2025-08-10T13:27:00Z" w16du:dateUtc="2025-08-10T18:27:00Z">
                    <w:rPr>
                      <w:rFonts w:ascii="Aptos Narrow" w:hAnsi="Aptos Narrow"/>
                      <w:color w:val="000000"/>
                      <w:sz w:val="22"/>
                      <w:szCs w:val="22"/>
                    </w:rPr>
                  </w:rPrChange>
                </w:rPr>
                <w:t>28.84</w:t>
              </w:r>
            </w:ins>
          </w:p>
        </w:tc>
        <w:tc>
          <w:tcPr>
            <w:tcW w:w="308" w:type="pct"/>
            <w:gridSpan w:val="2"/>
            <w:noWrap/>
            <w:vAlign w:val="bottom"/>
          </w:tcPr>
          <w:p w14:paraId="6790B409" w14:textId="1B2BEA53" w:rsidR="004D28DD" w:rsidRPr="00221F0A" w:rsidRDefault="004D28DD" w:rsidP="004D28DD">
            <w:pPr>
              <w:spacing w:after="120" w:line="360" w:lineRule="auto"/>
              <w:contextualSpacing/>
              <w:jc w:val="right"/>
              <w:rPr>
                <w:ins w:id="1128" w:author="Microsoft Word" w:date="2025-08-11T16:30:00Z" w16du:dateUtc="2025-08-11T21:30:00Z"/>
                <w:rFonts w:ascii="Times New Roman" w:hAnsi="Times New Roman" w:cs="Times New Roman"/>
                <w:color w:val="000000"/>
                <w:sz w:val="18"/>
                <w:szCs w:val="18"/>
              </w:rPr>
            </w:pPr>
            <w:ins w:id="1129" w:author="Microsoft Word" w:date="2025-08-11T16:30:00Z" w16du:dateUtc="2025-08-11T21:30:00Z">
              <w:r w:rsidRPr="00221F0A">
                <w:rPr>
                  <w:rFonts w:ascii="Times New Roman" w:hAnsi="Times New Roman" w:cs="Times New Roman"/>
                  <w:color w:val="000000"/>
                  <w:sz w:val="18"/>
                  <w:szCs w:val="18"/>
                  <w:rPrChange w:id="1130" w:author="Jujia Li" w:date="2025-08-10T13:27:00Z" w16du:dateUtc="2025-08-10T18:27:00Z">
                    <w:rPr>
                      <w:rFonts w:ascii="Aptos Narrow" w:hAnsi="Aptos Narrow"/>
                      <w:color w:val="000000"/>
                      <w:sz w:val="22"/>
                      <w:szCs w:val="22"/>
                    </w:rPr>
                  </w:rPrChange>
                </w:rPr>
                <w:t>2.49</w:t>
              </w:r>
            </w:ins>
          </w:p>
        </w:tc>
        <w:tc>
          <w:tcPr>
            <w:tcW w:w="380" w:type="pct"/>
            <w:noWrap/>
            <w:vAlign w:val="bottom"/>
          </w:tcPr>
          <w:p w14:paraId="3557B6A8" w14:textId="0895420E" w:rsidR="004D28DD" w:rsidRPr="00221F0A" w:rsidRDefault="004D28DD" w:rsidP="004D28DD">
            <w:pPr>
              <w:spacing w:after="120" w:line="360" w:lineRule="auto"/>
              <w:contextualSpacing/>
              <w:jc w:val="right"/>
              <w:rPr>
                <w:ins w:id="1131" w:author="Microsoft Word" w:date="2025-08-11T16:30:00Z" w16du:dateUtc="2025-08-11T21:30:00Z"/>
                <w:rFonts w:ascii="Times New Roman" w:hAnsi="Times New Roman" w:cs="Times New Roman"/>
                <w:color w:val="000000"/>
                <w:sz w:val="18"/>
                <w:szCs w:val="18"/>
              </w:rPr>
            </w:pPr>
            <w:ins w:id="1132" w:author="Microsoft Word" w:date="2025-08-11T16:30:00Z" w16du:dateUtc="2025-08-11T21:30:00Z">
              <w:r w:rsidRPr="00221F0A">
                <w:rPr>
                  <w:rFonts w:ascii="Times New Roman" w:hAnsi="Times New Roman" w:cs="Times New Roman"/>
                  <w:color w:val="000000"/>
                  <w:sz w:val="18"/>
                  <w:szCs w:val="18"/>
                  <w:rPrChange w:id="1133" w:author="Jujia Li" w:date="2025-08-10T13:27:00Z" w16du:dateUtc="2025-08-10T18:27:00Z">
                    <w:rPr>
                      <w:rFonts w:ascii="Aptos Narrow" w:hAnsi="Aptos Narrow"/>
                      <w:color w:val="000000"/>
                      <w:sz w:val="22"/>
                      <w:szCs w:val="22"/>
                    </w:rPr>
                  </w:rPrChange>
                </w:rPr>
                <w:t>35.52</w:t>
              </w:r>
            </w:ins>
          </w:p>
        </w:tc>
        <w:tc>
          <w:tcPr>
            <w:tcW w:w="315" w:type="pct"/>
            <w:gridSpan w:val="2"/>
            <w:noWrap/>
            <w:vAlign w:val="bottom"/>
          </w:tcPr>
          <w:p w14:paraId="01070867" w14:textId="5189B365" w:rsidR="004D28DD" w:rsidRPr="00221F0A" w:rsidRDefault="004D28DD" w:rsidP="004D28DD">
            <w:pPr>
              <w:spacing w:after="120" w:line="360" w:lineRule="auto"/>
              <w:contextualSpacing/>
              <w:jc w:val="right"/>
              <w:rPr>
                <w:ins w:id="1134" w:author="Microsoft Word" w:date="2025-08-11T16:30:00Z" w16du:dateUtc="2025-08-11T21:30:00Z"/>
                <w:rFonts w:ascii="Times New Roman" w:hAnsi="Times New Roman" w:cs="Times New Roman"/>
                <w:color w:val="000000"/>
                <w:sz w:val="18"/>
                <w:szCs w:val="18"/>
              </w:rPr>
            </w:pPr>
            <w:ins w:id="1135" w:author="Microsoft Word" w:date="2025-08-11T16:30:00Z" w16du:dateUtc="2025-08-11T21:30:00Z">
              <w:r w:rsidRPr="00221F0A">
                <w:rPr>
                  <w:rFonts w:ascii="Times New Roman" w:hAnsi="Times New Roman" w:cs="Times New Roman"/>
                  <w:color w:val="000000"/>
                  <w:sz w:val="18"/>
                  <w:szCs w:val="18"/>
                  <w:rPrChange w:id="1136" w:author="Jujia Li" w:date="2025-08-10T13:27:00Z" w16du:dateUtc="2025-08-10T18:27:00Z">
                    <w:rPr>
                      <w:rFonts w:ascii="Aptos Narrow" w:hAnsi="Aptos Narrow"/>
                      <w:color w:val="000000"/>
                      <w:sz w:val="22"/>
                      <w:szCs w:val="22"/>
                    </w:rPr>
                  </w:rPrChange>
                </w:rPr>
                <w:t>3.09</w:t>
              </w:r>
            </w:ins>
          </w:p>
        </w:tc>
        <w:tc>
          <w:tcPr>
            <w:tcW w:w="380" w:type="pct"/>
            <w:noWrap/>
            <w:vAlign w:val="bottom"/>
          </w:tcPr>
          <w:p w14:paraId="05DA01D5" w14:textId="567F8F82" w:rsidR="004D28DD" w:rsidRPr="00221F0A" w:rsidRDefault="004D28DD" w:rsidP="004D28DD">
            <w:pPr>
              <w:spacing w:after="120" w:line="360" w:lineRule="auto"/>
              <w:contextualSpacing/>
              <w:jc w:val="right"/>
              <w:rPr>
                <w:ins w:id="1137" w:author="Microsoft Word" w:date="2025-08-11T16:30:00Z" w16du:dateUtc="2025-08-11T21:30:00Z"/>
                <w:rFonts w:ascii="Times New Roman" w:hAnsi="Times New Roman" w:cs="Times New Roman"/>
                <w:color w:val="000000"/>
                <w:sz w:val="18"/>
                <w:szCs w:val="18"/>
              </w:rPr>
            </w:pPr>
            <w:ins w:id="1138" w:author="Microsoft Word" w:date="2025-08-11T16:30:00Z" w16du:dateUtc="2025-08-11T21:30:00Z">
              <w:r w:rsidRPr="00221F0A">
                <w:rPr>
                  <w:rFonts w:ascii="Times New Roman" w:hAnsi="Times New Roman" w:cs="Times New Roman"/>
                  <w:color w:val="000000"/>
                  <w:sz w:val="18"/>
                  <w:szCs w:val="18"/>
                  <w:rPrChange w:id="1139" w:author="Jujia Li" w:date="2025-08-10T13:27:00Z" w16du:dateUtc="2025-08-10T18:27:00Z">
                    <w:rPr>
                      <w:rFonts w:ascii="Aptos Narrow" w:hAnsi="Aptos Narrow"/>
                      <w:color w:val="000000"/>
                      <w:sz w:val="22"/>
                      <w:szCs w:val="22"/>
                    </w:rPr>
                  </w:rPrChange>
                </w:rPr>
                <w:t>38.19</w:t>
              </w:r>
            </w:ins>
          </w:p>
        </w:tc>
        <w:tc>
          <w:tcPr>
            <w:tcW w:w="316" w:type="pct"/>
            <w:gridSpan w:val="2"/>
            <w:noWrap/>
            <w:vAlign w:val="bottom"/>
          </w:tcPr>
          <w:p w14:paraId="1784F484" w14:textId="0D0664BE" w:rsidR="004D28DD" w:rsidRPr="00221F0A" w:rsidRDefault="004D28DD" w:rsidP="004D28DD">
            <w:pPr>
              <w:spacing w:after="120" w:line="360" w:lineRule="auto"/>
              <w:contextualSpacing/>
              <w:jc w:val="right"/>
              <w:rPr>
                <w:ins w:id="1140" w:author="Microsoft Word" w:date="2025-08-11T16:30:00Z" w16du:dateUtc="2025-08-11T21:30:00Z"/>
                <w:rFonts w:ascii="Times New Roman" w:hAnsi="Times New Roman" w:cs="Times New Roman"/>
                <w:color w:val="000000"/>
                <w:sz w:val="18"/>
                <w:szCs w:val="18"/>
              </w:rPr>
            </w:pPr>
            <w:ins w:id="1141" w:author="Microsoft Word" w:date="2025-08-11T16:30:00Z" w16du:dateUtc="2025-08-11T21:30:00Z">
              <w:r w:rsidRPr="00221F0A">
                <w:rPr>
                  <w:rFonts w:ascii="Times New Roman" w:hAnsi="Times New Roman" w:cs="Times New Roman"/>
                  <w:color w:val="000000"/>
                  <w:sz w:val="18"/>
                  <w:szCs w:val="18"/>
                  <w:rPrChange w:id="1142" w:author="Jujia Li" w:date="2025-08-10T13:27:00Z" w16du:dateUtc="2025-08-10T18:27:00Z">
                    <w:rPr>
                      <w:rFonts w:ascii="Aptos Narrow" w:hAnsi="Aptos Narrow"/>
                      <w:color w:val="000000"/>
                      <w:sz w:val="22"/>
                      <w:szCs w:val="22"/>
                    </w:rPr>
                  </w:rPrChange>
                </w:rPr>
                <w:t>3.34</w:t>
              </w:r>
            </w:ins>
          </w:p>
        </w:tc>
        <w:tc>
          <w:tcPr>
            <w:tcW w:w="380" w:type="pct"/>
            <w:noWrap/>
            <w:vAlign w:val="bottom"/>
          </w:tcPr>
          <w:p w14:paraId="62A52A66" w14:textId="2649DF95" w:rsidR="004D28DD" w:rsidRPr="00221F0A" w:rsidRDefault="004D28DD" w:rsidP="004D28DD">
            <w:pPr>
              <w:spacing w:after="120" w:line="360" w:lineRule="auto"/>
              <w:contextualSpacing/>
              <w:jc w:val="right"/>
              <w:rPr>
                <w:ins w:id="1143" w:author="Microsoft Word" w:date="2025-08-11T16:30:00Z" w16du:dateUtc="2025-08-11T21:30:00Z"/>
                <w:rFonts w:ascii="Times New Roman" w:hAnsi="Times New Roman" w:cs="Times New Roman"/>
                <w:color w:val="000000"/>
                <w:sz w:val="18"/>
                <w:szCs w:val="18"/>
              </w:rPr>
            </w:pPr>
            <w:ins w:id="1144" w:author="Microsoft Word" w:date="2025-08-11T16:30:00Z" w16du:dateUtc="2025-08-11T21:30:00Z">
              <w:r w:rsidRPr="00221F0A">
                <w:rPr>
                  <w:rFonts w:ascii="Times New Roman" w:hAnsi="Times New Roman" w:cs="Times New Roman"/>
                  <w:color w:val="000000"/>
                  <w:sz w:val="18"/>
                  <w:szCs w:val="18"/>
                  <w:rPrChange w:id="1145" w:author="Jujia Li" w:date="2025-08-10T13:27:00Z" w16du:dateUtc="2025-08-10T18:27:00Z">
                    <w:rPr>
                      <w:rFonts w:ascii="Aptos Narrow" w:hAnsi="Aptos Narrow"/>
                      <w:color w:val="000000"/>
                      <w:sz w:val="22"/>
                      <w:szCs w:val="22"/>
                    </w:rPr>
                  </w:rPrChange>
                </w:rPr>
                <w:t>43.35</w:t>
              </w:r>
            </w:ins>
          </w:p>
        </w:tc>
        <w:tc>
          <w:tcPr>
            <w:tcW w:w="321" w:type="pct"/>
            <w:noWrap/>
            <w:vAlign w:val="bottom"/>
          </w:tcPr>
          <w:p w14:paraId="75587FB2" w14:textId="29D1B133" w:rsidR="004D28DD" w:rsidRPr="00221F0A" w:rsidRDefault="004D28DD" w:rsidP="004D28DD">
            <w:pPr>
              <w:spacing w:after="120" w:line="360" w:lineRule="auto"/>
              <w:contextualSpacing/>
              <w:jc w:val="right"/>
              <w:rPr>
                <w:ins w:id="1146" w:author="Microsoft Word" w:date="2025-08-11T16:30:00Z" w16du:dateUtc="2025-08-11T21:30:00Z"/>
                <w:rFonts w:ascii="Times New Roman" w:hAnsi="Times New Roman" w:cs="Times New Roman"/>
                <w:color w:val="000000"/>
                <w:sz w:val="18"/>
                <w:szCs w:val="18"/>
              </w:rPr>
            </w:pPr>
            <w:ins w:id="1147" w:author="Microsoft Word" w:date="2025-08-11T16:30:00Z" w16du:dateUtc="2025-08-11T21:30:00Z">
              <w:r w:rsidRPr="00221F0A">
                <w:rPr>
                  <w:rFonts w:ascii="Times New Roman" w:hAnsi="Times New Roman" w:cs="Times New Roman"/>
                  <w:color w:val="000000"/>
                  <w:sz w:val="18"/>
                  <w:szCs w:val="18"/>
                  <w:rPrChange w:id="1148" w:author="Jujia Li" w:date="2025-08-10T13:27:00Z" w16du:dateUtc="2025-08-10T18:27:00Z">
                    <w:rPr>
                      <w:rFonts w:ascii="Aptos Narrow" w:hAnsi="Aptos Narrow"/>
                      <w:color w:val="000000"/>
                      <w:sz w:val="22"/>
                      <w:szCs w:val="22"/>
                    </w:rPr>
                  </w:rPrChange>
                </w:rPr>
                <w:t>3.79</w:t>
              </w:r>
            </w:ins>
          </w:p>
        </w:tc>
        <w:tc>
          <w:tcPr>
            <w:tcW w:w="428" w:type="pct"/>
            <w:noWrap/>
            <w:vAlign w:val="bottom"/>
          </w:tcPr>
          <w:p w14:paraId="5F27D09D" w14:textId="6953F414" w:rsidR="004D28DD" w:rsidRPr="00221F0A" w:rsidRDefault="004D28DD" w:rsidP="004D28DD">
            <w:pPr>
              <w:spacing w:after="120" w:line="360" w:lineRule="auto"/>
              <w:contextualSpacing/>
              <w:jc w:val="right"/>
              <w:rPr>
                <w:ins w:id="1149" w:author="Microsoft Word" w:date="2025-08-11T16:30:00Z" w16du:dateUtc="2025-08-11T21:30:00Z"/>
                <w:rFonts w:ascii="Times New Roman" w:hAnsi="Times New Roman" w:cs="Times New Roman"/>
                <w:color w:val="000000"/>
                <w:sz w:val="18"/>
                <w:szCs w:val="18"/>
              </w:rPr>
            </w:pPr>
            <w:ins w:id="1150" w:author="Microsoft Word" w:date="2025-08-11T16:30:00Z" w16du:dateUtc="2025-08-11T21:30:00Z">
              <w:r w:rsidRPr="00221F0A">
                <w:rPr>
                  <w:rFonts w:ascii="Times New Roman" w:hAnsi="Times New Roman" w:cs="Times New Roman"/>
                  <w:color w:val="000000"/>
                  <w:sz w:val="18"/>
                  <w:szCs w:val="18"/>
                  <w:rPrChange w:id="1151" w:author="Jujia Li" w:date="2025-08-10T13:27:00Z" w16du:dateUtc="2025-08-10T18:27:00Z">
                    <w:rPr>
                      <w:rFonts w:ascii="Aptos Narrow" w:hAnsi="Aptos Narrow"/>
                      <w:color w:val="000000"/>
                      <w:sz w:val="22"/>
                      <w:szCs w:val="22"/>
                    </w:rPr>
                  </w:rPrChange>
                </w:rPr>
                <w:t>145.9</w:t>
              </w:r>
              <w:r>
                <w:rPr>
                  <w:rFonts w:ascii="Times New Roman" w:hAnsi="Times New Roman" w:cs="Times New Roman"/>
                  <w:color w:val="000000"/>
                  <w:sz w:val="18"/>
                  <w:szCs w:val="18"/>
                </w:rPr>
                <w:t>0</w:t>
              </w:r>
            </w:ins>
          </w:p>
        </w:tc>
        <w:tc>
          <w:tcPr>
            <w:tcW w:w="344" w:type="pct"/>
            <w:vAlign w:val="bottom"/>
          </w:tcPr>
          <w:p w14:paraId="157B081B" w14:textId="45E53045" w:rsidR="004D28DD" w:rsidRPr="00221F0A" w:rsidRDefault="004D28DD" w:rsidP="004D28DD">
            <w:pPr>
              <w:spacing w:after="120" w:line="360" w:lineRule="auto"/>
              <w:contextualSpacing/>
              <w:jc w:val="right"/>
              <w:rPr>
                <w:ins w:id="1152" w:author="Microsoft Word" w:date="2025-08-11T16:30:00Z" w16du:dateUtc="2025-08-11T21:30:00Z"/>
                <w:rFonts w:ascii="Times New Roman" w:hAnsi="Times New Roman" w:cs="Times New Roman"/>
                <w:color w:val="000000"/>
                <w:sz w:val="18"/>
                <w:szCs w:val="18"/>
              </w:rPr>
            </w:pPr>
            <w:ins w:id="1153" w:author="Microsoft Word" w:date="2025-08-11T16:30:00Z" w16du:dateUtc="2025-08-11T21:30:00Z">
              <w:r w:rsidRPr="00221F0A">
                <w:rPr>
                  <w:rFonts w:ascii="Times New Roman" w:hAnsi="Times New Roman" w:cs="Times New Roman"/>
                  <w:color w:val="000000"/>
                  <w:sz w:val="18"/>
                  <w:szCs w:val="18"/>
                  <w:rPrChange w:id="1154" w:author="Jujia Li" w:date="2025-08-10T13:27:00Z" w16du:dateUtc="2025-08-10T18:27:00Z">
                    <w:rPr>
                      <w:rFonts w:ascii="Aptos Narrow" w:hAnsi="Aptos Narrow"/>
                      <w:color w:val="000000"/>
                      <w:sz w:val="22"/>
                      <w:szCs w:val="22"/>
                    </w:rPr>
                  </w:rPrChange>
                </w:rPr>
                <w:t>3.18</w:t>
              </w:r>
            </w:ins>
          </w:p>
        </w:tc>
      </w:tr>
      <w:tr w:rsidR="004D28DD" w:rsidRPr="006A0CE7" w14:paraId="3DBC6174" w14:textId="77777777" w:rsidTr="004D28DD">
        <w:trPr>
          <w:trHeight w:val="290"/>
          <w:ins w:id="1155" w:author="Microsoft Word" w:date="2025-08-11T16:30:00Z"/>
        </w:trPr>
        <w:tc>
          <w:tcPr>
            <w:tcW w:w="808" w:type="pct"/>
            <w:noWrap/>
            <w:vAlign w:val="bottom"/>
            <w:hideMark/>
          </w:tcPr>
          <w:p w14:paraId="179546DB" w14:textId="48A5FB62" w:rsidR="004D28DD" w:rsidRPr="00221F0A" w:rsidRDefault="004D28DD" w:rsidP="004D28DD">
            <w:pPr>
              <w:spacing w:after="120" w:line="360" w:lineRule="auto"/>
              <w:contextualSpacing/>
              <w:rPr>
                <w:ins w:id="1156" w:author="Microsoft Word" w:date="2025-08-11T16:30:00Z" w16du:dateUtc="2025-08-11T21:30:00Z"/>
                <w:rFonts w:ascii="Times New Roman" w:eastAsia="Times New Roman" w:hAnsi="Times New Roman" w:cs="Times New Roman"/>
                <w:color w:val="000000"/>
                <w:kern w:val="0"/>
                <w:sz w:val="18"/>
                <w:szCs w:val="18"/>
                <w14:ligatures w14:val="none"/>
              </w:rPr>
            </w:pPr>
            <w:ins w:id="1157" w:author="Microsoft Word" w:date="2025-08-11T16:30:00Z" w16du:dateUtc="2025-08-11T21:30:00Z">
              <w:r w:rsidRPr="00221F0A">
                <w:rPr>
                  <w:rFonts w:ascii="Times New Roman" w:hAnsi="Times New Roman" w:cs="Times New Roman"/>
                  <w:color w:val="000000"/>
                  <w:sz w:val="18"/>
                  <w:szCs w:val="18"/>
                  <w:rPrChange w:id="1158" w:author="Jujia Li" w:date="2025-08-10T13:27:00Z" w16du:dateUtc="2025-08-10T18:27:00Z">
                    <w:rPr>
                      <w:rFonts w:ascii="Aptos Narrow" w:hAnsi="Aptos Narrow"/>
                      <w:color w:val="000000"/>
                      <w:sz w:val="22"/>
                      <w:szCs w:val="22"/>
                    </w:rPr>
                  </w:rPrChange>
                </w:rPr>
                <w:t>JACKSON</w:t>
              </w:r>
            </w:ins>
          </w:p>
        </w:tc>
        <w:tc>
          <w:tcPr>
            <w:tcW w:w="566" w:type="pct"/>
            <w:vAlign w:val="bottom"/>
          </w:tcPr>
          <w:p w14:paraId="54CC0ED5" w14:textId="74E15405" w:rsidR="004D28DD" w:rsidRPr="00221F0A" w:rsidRDefault="004D28DD" w:rsidP="004D28DD">
            <w:pPr>
              <w:spacing w:after="120" w:line="360" w:lineRule="auto"/>
              <w:contextualSpacing/>
              <w:jc w:val="right"/>
              <w:rPr>
                <w:ins w:id="1159" w:author="Microsoft Word" w:date="2025-08-11T16:30:00Z" w16du:dateUtc="2025-08-11T21:30:00Z"/>
                <w:rFonts w:ascii="Times New Roman" w:hAnsi="Times New Roman" w:cs="Times New Roman"/>
                <w:sz w:val="18"/>
                <w:szCs w:val="18"/>
              </w:rPr>
            </w:pPr>
            <w:ins w:id="1160" w:author="Microsoft Word" w:date="2025-08-11T16:30:00Z" w16du:dateUtc="2025-08-11T21:30:00Z">
              <w:r w:rsidRPr="005E344C">
                <w:rPr>
                  <w:rFonts w:ascii="Times New Roman" w:hAnsi="Times New Roman" w:cs="Times New Roman"/>
                  <w:color w:val="000000"/>
                  <w:sz w:val="18"/>
                  <w:szCs w:val="18"/>
                </w:rPr>
                <w:t>51765.90</w:t>
              </w:r>
            </w:ins>
          </w:p>
        </w:tc>
        <w:tc>
          <w:tcPr>
            <w:tcW w:w="454" w:type="pct"/>
            <w:noWrap/>
            <w:vAlign w:val="bottom"/>
            <w:hideMark/>
          </w:tcPr>
          <w:p w14:paraId="3361E1F6" w14:textId="426A0605" w:rsidR="004D28DD" w:rsidRPr="00221F0A" w:rsidRDefault="004D28DD" w:rsidP="004D28DD">
            <w:pPr>
              <w:spacing w:after="120" w:line="360" w:lineRule="auto"/>
              <w:contextualSpacing/>
              <w:jc w:val="right"/>
              <w:rPr>
                <w:ins w:id="1161" w:author="Microsoft Word" w:date="2025-08-11T16:30:00Z" w16du:dateUtc="2025-08-11T21:30:00Z"/>
                <w:rFonts w:ascii="Times New Roman" w:eastAsia="Times New Roman" w:hAnsi="Times New Roman" w:cs="Times New Roman"/>
                <w:color w:val="000000"/>
                <w:kern w:val="0"/>
                <w:sz w:val="18"/>
                <w:szCs w:val="18"/>
                <w14:ligatures w14:val="none"/>
              </w:rPr>
            </w:pPr>
            <w:ins w:id="1162" w:author="Microsoft Word" w:date="2025-08-11T16:30:00Z" w16du:dateUtc="2025-08-11T21:30:00Z">
              <w:r w:rsidRPr="00221F0A">
                <w:rPr>
                  <w:rFonts w:ascii="Times New Roman" w:hAnsi="Times New Roman" w:cs="Times New Roman"/>
                  <w:color w:val="000000"/>
                  <w:sz w:val="18"/>
                  <w:szCs w:val="18"/>
                  <w:rPrChange w:id="1163" w:author="Jujia Li" w:date="2025-08-10T13:27:00Z" w16du:dateUtc="2025-08-10T18:27:00Z">
                    <w:rPr>
                      <w:rFonts w:ascii="Aptos Narrow" w:hAnsi="Aptos Narrow"/>
                      <w:color w:val="000000"/>
                      <w:sz w:val="22"/>
                      <w:szCs w:val="22"/>
                    </w:rPr>
                  </w:rPrChange>
                </w:rPr>
                <w:t>11</w:t>
              </w:r>
              <w:r>
                <w:rPr>
                  <w:rFonts w:ascii="Times New Roman" w:hAnsi="Times New Roman" w:cs="Times New Roman"/>
                  <w:color w:val="000000"/>
                  <w:sz w:val="18"/>
                  <w:szCs w:val="18"/>
                </w:rPr>
                <w:t>.00</w:t>
              </w:r>
            </w:ins>
          </w:p>
        </w:tc>
        <w:tc>
          <w:tcPr>
            <w:tcW w:w="308" w:type="pct"/>
            <w:gridSpan w:val="2"/>
            <w:noWrap/>
            <w:vAlign w:val="bottom"/>
            <w:hideMark/>
          </w:tcPr>
          <w:p w14:paraId="4D267960" w14:textId="0BFF99AC" w:rsidR="004D28DD" w:rsidRPr="00221F0A" w:rsidRDefault="004D28DD" w:rsidP="004D28DD">
            <w:pPr>
              <w:spacing w:after="120" w:line="360" w:lineRule="auto"/>
              <w:contextualSpacing/>
              <w:jc w:val="right"/>
              <w:rPr>
                <w:ins w:id="1164" w:author="Microsoft Word" w:date="2025-08-11T16:30:00Z" w16du:dateUtc="2025-08-11T21:30:00Z"/>
                <w:rFonts w:ascii="Times New Roman" w:eastAsia="Times New Roman" w:hAnsi="Times New Roman" w:cs="Times New Roman"/>
                <w:color w:val="000000"/>
                <w:kern w:val="0"/>
                <w:sz w:val="18"/>
                <w:szCs w:val="18"/>
                <w14:ligatures w14:val="none"/>
              </w:rPr>
            </w:pPr>
            <w:ins w:id="1165" w:author="Microsoft Word" w:date="2025-08-11T16:30:00Z" w16du:dateUtc="2025-08-11T21:30:00Z">
              <w:r w:rsidRPr="00221F0A">
                <w:rPr>
                  <w:rFonts w:ascii="Times New Roman" w:hAnsi="Times New Roman" w:cs="Times New Roman"/>
                  <w:color w:val="000000"/>
                  <w:sz w:val="18"/>
                  <w:szCs w:val="18"/>
                  <w:rPrChange w:id="1166" w:author="Jujia Li" w:date="2025-08-10T13:27:00Z" w16du:dateUtc="2025-08-10T18:27:00Z">
                    <w:rPr>
                      <w:rFonts w:ascii="Aptos Narrow" w:hAnsi="Aptos Narrow"/>
                      <w:color w:val="000000"/>
                      <w:sz w:val="22"/>
                      <w:szCs w:val="22"/>
                    </w:rPr>
                  </w:rPrChange>
                </w:rPr>
                <w:t>0.58</w:t>
              </w:r>
            </w:ins>
          </w:p>
        </w:tc>
        <w:tc>
          <w:tcPr>
            <w:tcW w:w="380" w:type="pct"/>
            <w:noWrap/>
            <w:vAlign w:val="bottom"/>
            <w:hideMark/>
          </w:tcPr>
          <w:p w14:paraId="580B3E00" w14:textId="72F419FD" w:rsidR="004D28DD" w:rsidRPr="00221F0A" w:rsidRDefault="004D28DD" w:rsidP="004D28DD">
            <w:pPr>
              <w:spacing w:after="120" w:line="360" w:lineRule="auto"/>
              <w:contextualSpacing/>
              <w:jc w:val="right"/>
              <w:rPr>
                <w:ins w:id="1167" w:author="Microsoft Word" w:date="2025-08-11T16:30:00Z" w16du:dateUtc="2025-08-11T21:30:00Z"/>
                <w:rFonts w:ascii="Times New Roman" w:eastAsia="Times New Roman" w:hAnsi="Times New Roman" w:cs="Times New Roman"/>
                <w:color w:val="000000"/>
                <w:kern w:val="0"/>
                <w:sz w:val="18"/>
                <w:szCs w:val="18"/>
                <w14:ligatures w14:val="none"/>
              </w:rPr>
            </w:pPr>
            <w:ins w:id="1168" w:author="Microsoft Word" w:date="2025-08-11T16:30:00Z" w16du:dateUtc="2025-08-11T21:30:00Z">
              <w:r w:rsidRPr="00221F0A">
                <w:rPr>
                  <w:rFonts w:ascii="Times New Roman" w:hAnsi="Times New Roman" w:cs="Times New Roman"/>
                  <w:color w:val="000000"/>
                  <w:sz w:val="18"/>
                  <w:szCs w:val="18"/>
                  <w:rPrChange w:id="1169" w:author="Jujia Li" w:date="2025-08-10T13:27:00Z" w16du:dateUtc="2025-08-10T18:27:00Z">
                    <w:rPr>
                      <w:rFonts w:ascii="Aptos Narrow" w:hAnsi="Aptos Narrow"/>
                      <w:color w:val="000000"/>
                      <w:sz w:val="22"/>
                      <w:szCs w:val="22"/>
                    </w:rPr>
                  </w:rPrChange>
                </w:rPr>
                <w:t>12.39</w:t>
              </w:r>
            </w:ins>
          </w:p>
        </w:tc>
        <w:tc>
          <w:tcPr>
            <w:tcW w:w="315" w:type="pct"/>
            <w:gridSpan w:val="2"/>
            <w:noWrap/>
            <w:vAlign w:val="bottom"/>
            <w:hideMark/>
          </w:tcPr>
          <w:p w14:paraId="425675F1" w14:textId="26E7F5A2" w:rsidR="004D28DD" w:rsidRPr="00221F0A" w:rsidRDefault="004D28DD" w:rsidP="004D28DD">
            <w:pPr>
              <w:spacing w:after="120" w:line="360" w:lineRule="auto"/>
              <w:contextualSpacing/>
              <w:jc w:val="right"/>
              <w:rPr>
                <w:ins w:id="1170" w:author="Microsoft Word" w:date="2025-08-11T16:30:00Z" w16du:dateUtc="2025-08-11T21:30:00Z"/>
                <w:rFonts w:ascii="Times New Roman" w:eastAsia="Times New Roman" w:hAnsi="Times New Roman" w:cs="Times New Roman"/>
                <w:color w:val="000000"/>
                <w:kern w:val="0"/>
                <w:sz w:val="18"/>
                <w:szCs w:val="18"/>
                <w14:ligatures w14:val="none"/>
              </w:rPr>
            </w:pPr>
            <w:ins w:id="1171" w:author="Microsoft Word" w:date="2025-08-11T16:30:00Z" w16du:dateUtc="2025-08-11T21:30:00Z">
              <w:r w:rsidRPr="00221F0A">
                <w:rPr>
                  <w:rFonts w:ascii="Times New Roman" w:hAnsi="Times New Roman" w:cs="Times New Roman"/>
                  <w:color w:val="000000"/>
                  <w:sz w:val="18"/>
                  <w:szCs w:val="18"/>
                  <w:rPrChange w:id="1172" w:author="Jujia Li" w:date="2025-08-10T13:27:00Z" w16du:dateUtc="2025-08-10T18:27:00Z">
                    <w:rPr>
                      <w:rFonts w:ascii="Aptos Narrow" w:hAnsi="Aptos Narrow"/>
                      <w:color w:val="000000"/>
                      <w:sz w:val="22"/>
                      <w:szCs w:val="22"/>
                    </w:rPr>
                  </w:rPrChange>
                </w:rPr>
                <w:t>0.65</w:t>
              </w:r>
            </w:ins>
          </w:p>
        </w:tc>
        <w:tc>
          <w:tcPr>
            <w:tcW w:w="380" w:type="pct"/>
            <w:noWrap/>
            <w:vAlign w:val="bottom"/>
            <w:hideMark/>
          </w:tcPr>
          <w:p w14:paraId="09F786A1" w14:textId="0F9589CC" w:rsidR="004D28DD" w:rsidRPr="00221F0A" w:rsidRDefault="004D28DD" w:rsidP="004D28DD">
            <w:pPr>
              <w:spacing w:after="120" w:line="360" w:lineRule="auto"/>
              <w:contextualSpacing/>
              <w:jc w:val="right"/>
              <w:rPr>
                <w:ins w:id="1173" w:author="Microsoft Word" w:date="2025-08-11T16:30:00Z" w16du:dateUtc="2025-08-11T21:30:00Z"/>
                <w:rFonts w:ascii="Times New Roman" w:eastAsia="Times New Roman" w:hAnsi="Times New Roman" w:cs="Times New Roman"/>
                <w:color w:val="000000"/>
                <w:kern w:val="0"/>
                <w:sz w:val="18"/>
                <w:szCs w:val="18"/>
                <w14:ligatures w14:val="none"/>
              </w:rPr>
            </w:pPr>
            <w:ins w:id="1174" w:author="Microsoft Word" w:date="2025-08-11T16:30:00Z" w16du:dateUtc="2025-08-11T21:30:00Z">
              <w:r w:rsidRPr="00221F0A">
                <w:rPr>
                  <w:rFonts w:ascii="Times New Roman" w:hAnsi="Times New Roman" w:cs="Times New Roman"/>
                  <w:color w:val="000000"/>
                  <w:sz w:val="18"/>
                  <w:szCs w:val="18"/>
                  <w:rPrChange w:id="1175" w:author="Jujia Li" w:date="2025-08-10T13:27:00Z" w16du:dateUtc="2025-08-10T18:27:00Z">
                    <w:rPr>
                      <w:rFonts w:ascii="Aptos Narrow" w:hAnsi="Aptos Narrow"/>
                      <w:color w:val="000000"/>
                      <w:sz w:val="22"/>
                      <w:szCs w:val="22"/>
                    </w:rPr>
                  </w:rPrChange>
                </w:rPr>
                <w:t>12.42</w:t>
              </w:r>
            </w:ins>
          </w:p>
        </w:tc>
        <w:tc>
          <w:tcPr>
            <w:tcW w:w="316" w:type="pct"/>
            <w:gridSpan w:val="2"/>
            <w:noWrap/>
            <w:vAlign w:val="bottom"/>
            <w:hideMark/>
          </w:tcPr>
          <w:p w14:paraId="77F48D6D" w14:textId="4147BB69" w:rsidR="004D28DD" w:rsidRPr="00221F0A" w:rsidRDefault="004D28DD" w:rsidP="004D28DD">
            <w:pPr>
              <w:spacing w:after="120" w:line="360" w:lineRule="auto"/>
              <w:contextualSpacing/>
              <w:jc w:val="right"/>
              <w:rPr>
                <w:ins w:id="1176" w:author="Microsoft Word" w:date="2025-08-11T16:30:00Z" w16du:dateUtc="2025-08-11T21:30:00Z"/>
                <w:rFonts w:ascii="Times New Roman" w:eastAsia="Times New Roman" w:hAnsi="Times New Roman" w:cs="Times New Roman"/>
                <w:color w:val="000000"/>
                <w:kern w:val="0"/>
                <w:sz w:val="18"/>
                <w:szCs w:val="18"/>
                <w14:ligatures w14:val="none"/>
              </w:rPr>
            </w:pPr>
            <w:ins w:id="1177" w:author="Microsoft Word" w:date="2025-08-11T16:30:00Z" w16du:dateUtc="2025-08-11T21:30:00Z">
              <w:r w:rsidRPr="00221F0A">
                <w:rPr>
                  <w:rFonts w:ascii="Times New Roman" w:hAnsi="Times New Roman" w:cs="Times New Roman"/>
                  <w:color w:val="000000"/>
                  <w:sz w:val="18"/>
                  <w:szCs w:val="18"/>
                  <w:rPrChange w:id="1178" w:author="Jujia Li" w:date="2025-08-10T13:27:00Z" w16du:dateUtc="2025-08-10T18:27:00Z">
                    <w:rPr>
                      <w:rFonts w:ascii="Aptos Narrow" w:hAnsi="Aptos Narrow"/>
                      <w:color w:val="000000"/>
                      <w:sz w:val="22"/>
                      <w:szCs w:val="22"/>
                    </w:rPr>
                  </w:rPrChange>
                </w:rPr>
                <w:t>0.66</w:t>
              </w:r>
            </w:ins>
          </w:p>
        </w:tc>
        <w:tc>
          <w:tcPr>
            <w:tcW w:w="380" w:type="pct"/>
            <w:noWrap/>
            <w:vAlign w:val="bottom"/>
            <w:hideMark/>
          </w:tcPr>
          <w:p w14:paraId="7BE27E9D" w14:textId="7074EDCD" w:rsidR="004D28DD" w:rsidRPr="00221F0A" w:rsidRDefault="004D28DD" w:rsidP="004D28DD">
            <w:pPr>
              <w:spacing w:after="120" w:line="360" w:lineRule="auto"/>
              <w:contextualSpacing/>
              <w:jc w:val="right"/>
              <w:rPr>
                <w:ins w:id="1179" w:author="Microsoft Word" w:date="2025-08-11T16:30:00Z" w16du:dateUtc="2025-08-11T21:30:00Z"/>
                <w:rFonts w:ascii="Times New Roman" w:eastAsia="Times New Roman" w:hAnsi="Times New Roman" w:cs="Times New Roman"/>
                <w:color w:val="000000"/>
                <w:kern w:val="0"/>
                <w:sz w:val="18"/>
                <w:szCs w:val="18"/>
                <w14:ligatures w14:val="none"/>
              </w:rPr>
            </w:pPr>
            <w:ins w:id="1180" w:author="Microsoft Word" w:date="2025-08-11T16:30:00Z" w16du:dateUtc="2025-08-11T21:30:00Z">
              <w:r w:rsidRPr="00221F0A">
                <w:rPr>
                  <w:rFonts w:ascii="Times New Roman" w:hAnsi="Times New Roman" w:cs="Times New Roman"/>
                  <w:color w:val="000000"/>
                  <w:sz w:val="18"/>
                  <w:szCs w:val="18"/>
                  <w:rPrChange w:id="1181" w:author="Jujia Li" w:date="2025-08-10T13:27:00Z" w16du:dateUtc="2025-08-10T18:27:00Z">
                    <w:rPr>
                      <w:rFonts w:ascii="Aptos Narrow" w:hAnsi="Aptos Narrow"/>
                      <w:color w:val="000000"/>
                      <w:sz w:val="22"/>
                      <w:szCs w:val="22"/>
                    </w:rPr>
                  </w:rPrChange>
                </w:rPr>
                <w:t>15.52</w:t>
              </w:r>
            </w:ins>
          </w:p>
        </w:tc>
        <w:tc>
          <w:tcPr>
            <w:tcW w:w="321" w:type="pct"/>
            <w:noWrap/>
            <w:vAlign w:val="bottom"/>
            <w:hideMark/>
          </w:tcPr>
          <w:p w14:paraId="3B203C28" w14:textId="64A1DF53" w:rsidR="004D28DD" w:rsidRPr="00221F0A" w:rsidRDefault="004D28DD" w:rsidP="004D28DD">
            <w:pPr>
              <w:spacing w:after="120" w:line="360" w:lineRule="auto"/>
              <w:contextualSpacing/>
              <w:jc w:val="right"/>
              <w:rPr>
                <w:ins w:id="1182" w:author="Microsoft Word" w:date="2025-08-11T16:30:00Z" w16du:dateUtc="2025-08-11T21:30:00Z"/>
                <w:rFonts w:ascii="Times New Roman" w:eastAsia="Times New Roman" w:hAnsi="Times New Roman" w:cs="Times New Roman"/>
                <w:color w:val="000000"/>
                <w:kern w:val="0"/>
                <w:sz w:val="18"/>
                <w:szCs w:val="18"/>
                <w14:ligatures w14:val="none"/>
              </w:rPr>
            </w:pPr>
            <w:ins w:id="1183" w:author="Microsoft Word" w:date="2025-08-11T16:30:00Z" w16du:dateUtc="2025-08-11T21:30:00Z">
              <w:r w:rsidRPr="00221F0A">
                <w:rPr>
                  <w:rFonts w:ascii="Times New Roman" w:hAnsi="Times New Roman" w:cs="Times New Roman"/>
                  <w:color w:val="000000"/>
                  <w:sz w:val="18"/>
                  <w:szCs w:val="18"/>
                  <w:rPrChange w:id="1184" w:author="Jujia Li" w:date="2025-08-10T13:27:00Z" w16du:dateUtc="2025-08-10T18:27:00Z">
                    <w:rPr>
                      <w:rFonts w:ascii="Aptos Narrow" w:hAnsi="Aptos Narrow"/>
                      <w:color w:val="000000"/>
                      <w:sz w:val="22"/>
                      <w:szCs w:val="22"/>
                    </w:rPr>
                  </w:rPrChange>
                </w:rPr>
                <w:t>0.82</w:t>
              </w:r>
            </w:ins>
          </w:p>
        </w:tc>
        <w:tc>
          <w:tcPr>
            <w:tcW w:w="428" w:type="pct"/>
            <w:noWrap/>
            <w:vAlign w:val="bottom"/>
            <w:hideMark/>
          </w:tcPr>
          <w:p w14:paraId="5EB08C64" w14:textId="1ABF94C4" w:rsidR="004D28DD" w:rsidRPr="00221F0A" w:rsidRDefault="004D28DD" w:rsidP="004D28DD">
            <w:pPr>
              <w:spacing w:after="120" w:line="360" w:lineRule="auto"/>
              <w:contextualSpacing/>
              <w:jc w:val="right"/>
              <w:rPr>
                <w:ins w:id="1185" w:author="Microsoft Word" w:date="2025-08-11T16:30:00Z" w16du:dateUtc="2025-08-11T21:30:00Z"/>
                <w:rFonts w:ascii="Times New Roman" w:eastAsia="Times New Roman" w:hAnsi="Times New Roman" w:cs="Times New Roman"/>
                <w:color w:val="000000"/>
                <w:kern w:val="0"/>
                <w:sz w:val="18"/>
                <w:szCs w:val="18"/>
                <w14:ligatures w14:val="none"/>
              </w:rPr>
            </w:pPr>
            <w:ins w:id="1186" w:author="Microsoft Word" w:date="2025-08-11T16:30:00Z" w16du:dateUtc="2025-08-11T21:30:00Z">
              <w:r w:rsidRPr="00221F0A">
                <w:rPr>
                  <w:rFonts w:ascii="Times New Roman" w:hAnsi="Times New Roman" w:cs="Times New Roman"/>
                  <w:color w:val="000000"/>
                  <w:sz w:val="18"/>
                  <w:szCs w:val="18"/>
                  <w:rPrChange w:id="1187" w:author="Jujia Li" w:date="2025-08-10T13:27:00Z" w16du:dateUtc="2025-08-10T18:27:00Z">
                    <w:rPr>
                      <w:rFonts w:ascii="Aptos Narrow" w:hAnsi="Aptos Narrow"/>
                      <w:color w:val="000000"/>
                      <w:sz w:val="22"/>
                      <w:szCs w:val="22"/>
                    </w:rPr>
                  </w:rPrChange>
                </w:rPr>
                <w:t>51.33</w:t>
              </w:r>
            </w:ins>
          </w:p>
        </w:tc>
        <w:tc>
          <w:tcPr>
            <w:tcW w:w="344" w:type="pct"/>
            <w:vAlign w:val="bottom"/>
          </w:tcPr>
          <w:p w14:paraId="3606CB92" w14:textId="16DE6AF6" w:rsidR="004D28DD" w:rsidRPr="00221F0A" w:rsidRDefault="004D28DD" w:rsidP="004D28DD">
            <w:pPr>
              <w:spacing w:after="120" w:line="360" w:lineRule="auto"/>
              <w:contextualSpacing/>
              <w:jc w:val="right"/>
              <w:rPr>
                <w:ins w:id="1188" w:author="Microsoft Word" w:date="2025-08-11T16:30:00Z" w16du:dateUtc="2025-08-11T21:30:00Z"/>
                <w:rFonts w:ascii="Times New Roman" w:hAnsi="Times New Roman" w:cs="Times New Roman"/>
                <w:sz w:val="18"/>
                <w:szCs w:val="18"/>
              </w:rPr>
            </w:pPr>
            <w:ins w:id="1189" w:author="Microsoft Word" w:date="2025-08-11T16:30:00Z" w16du:dateUtc="2025-08-11T21:30:00Z">
              <w:r w:rsidRPr="00221F0A">
                <w:rPr>
                  <w:rFonts w:ascii="Times New Roman" w:hAnsi="Times New Roman" w:cs="Times New Roman"/>
                  <w:color w:val="000000"/>
                  <w:sz w:val="18"/>
                  <w:szCs w:val="18"/>
                  <w:rPrChange w:id="1190" w:author="Jujia Li" w:date="2025-08-10T13:27:00Z" w16du:dateUtc="2025-08-10T18:27:00Z">
                    <w:rPr>
                      <w:rFonts w:ascii="Aptos Narrow" w:hAnsi="Aptos Narrow"/>
                      <w:color w:val="000000"/>
                      <w:sz w:val="22"/>
                      <w:szCs w:val="22"/>
                    </w:rPr>
                  </w:rPrChange>
                </w:rPr>
                <w:t>0.68</w:t>
              </w:r>
            </w:ins>
          </w:p>
        </w:tc>
      </w:tr>
      <w:tr w:rsidR="004D28DD" w:rsidRPr="006A0CE7" w14:paraId="734EADE1" w14:textId="77777777" w:rsidTr="004D28DD">
        <w:trPr>
          <w:trHeight w:val="290"/>
          <w:ins w:id="1191" w:author="Microsoft Word" w:date="2025-08-11T16:30:00Z"/>
        </w:trPr>
        <w:tc>
          <w:tcPr>
            <w:tcW w:w="808" w:type="pct"/>
            <w:noWrap/>
            <w:vAlign w:val="bottom"/>
            <w:hideMark/>
          </w:tcPr>
          <w:p w14:paraId="7EF36891" w14:textId="171B5283" w:rsidR="004D28DD" w:rsidRPr="00221F0A" w:rsidRDefault="004D28DD" w:rsidP="004D28DD">
            <w:pPr>
              <w:spacing w:after="120" w:line="360" w:lineRule="auto"/>
              <w:contextualSpacing/>
              <w:rPr>
                <w:ins w:id="1192" w:author="Microsoft Word" w:date="2025-08-11T16:30:00Z" w16du:dateUtc="2025-08-11T21:30:00Z"/>
                <w:rFonts w:ascii="Times New Roman" w:eastAsia="Times New Roman" w:hAnsi="Times New Roman" w:cs="Times New Roman"/>
                <w:color w:val="000000"/>
                <w:kern w:val="0"/>
                <w:sz w:val="18"/>
                <w:szCs w:val="18"/>
                <w14:ligatures w14:val="none"/>
              </w:rPr>
            </w:pPr>
            <w:ins w:id="1193" w:author="Microsoft Word" w:date="2025-08-11T16:30:00Z" w16du:dateUtc="2025-08-11T21:30:00Z">
              <w:r w:rsidRPr="00221F0A">
                <w:rPr>
                  <w:rFonts w:ascii="Times New Roman" w:hAnsi="Times New Roman" w:cs="Times New Roman"/>
                  <w:color w:val="000000"/>
                  <w:sz w:val="18"/>
                  <w:szCs w:val="18"/>
                  <w:rPrChange w:id="1194" w:author="Jujia Li" w:date="2025-08-10T13:27:00Z" w16du:dateUtc="2025-08-10T18:27:00Z">
                    <w:rPr>
                      <w:rFonts w:ascii="Aptos Narrow" w:hAnsi="Aptos Narrow"/>
                      <w:color w:val="000000"/>
                      <w:sz w:val="22"/>
                      <w:szCs w:val="22"/>
                    </w:rPr>
                  </w:rPrChange>
                </w:rPr>
                <w:t>JEFFERSON</w:t>
              </w:r>
            </w:ins>
          </w:p>
        </w:tc>
        <w:tc>
          <w:tcPr>
            <w:tcW w:w="566" w:type="pct"/>
            <w:vAlign w:val="bottom"/>
          </w:tcPr>
          <w:p w14:paraId="5AFF832D" w14:textId="430E617F" w:rsidR="004D28DD" w:rsidRPr="00221F0A" w:rsidRDefault="004D28DD" w:rsidP="004D28DD">
            <w:pPr>
              <w:spacing w:after="120" w:line="360" w:lineRule="auto"/>
              <w:contextualSpacing/>
              <w:jc w:val="right"/>
              <w:rPr>
                <w:ins w:id="1195" w:author="Microsoft Word" w:date="2025-08-11T16:30:00Z" w16du:dateUtc="2025-08-11T21:30:00Z"/>
                <w:rFonts w:ascii="Times New Roman" w:hAnsi="Times New Roman" w:cs="Times New Roman"/>
                <w:sz w:val="18"/>
                <w:szCs w:val="18"/>
              </w:rPr>
            </w:pPr>
            <w:ins w:id="1196" w:author="Microsoft Word" w:date="2025-08-11T16:30:00Z" w16du:dateUtc="2025-08-11T21:30:00Z">
              <w:r w:rsidRPr="005E344C">
                <w:rPr>
                  <w:rFonts w:ascii="Times New Roman" w:hAnsi="Times New Roman" w:cs="Times New Roman"/>
                  <w:color w:val="000000"/>
                  <w:sz w:val="18"/>
                  <w:szCs w:val="18"/>
                </w:rPr>
                <w:t>659486.59</w:t>
              </w:r>
            </w:ins>
          </w:p>
        </w:tc>
        <w:tc>
          <w:tcPr>
            <w:tcW w:w="454" w:type="pct"/>
            <w:noWrap/>
            <w:vAlign w:val="bottom"/>
            <w:hideMark/>
          </w:tcPr>
          <w:p w14:paraId="175842F8" w14:textId="7223C2A7" w:rsidR="004D28DD" w:rsidRPr="00221F0A" w:rsidRDefault="004D28DD" w:rsidP="004D28DD">
            <w:pPr>
              <w:spacing w:after="120" w:line="360" w:lineRule="auto"/>
              <w:contextualSpacing/>
              <w:jc w:val="right"/>
              <w:rPr>
                <w:ins w:id="1197" w:author="Microsoft Word" w:date="2025-08-11T16:30:00Z" w16du:dateUtc="2025-08-11T21:30:00Z"/>
                <w:rFonts w:ascii="Times New Roman" w:eastAsia="Times New Roman" w:hAnsi="Times New Roman" w:cs="Times New Roman"/>
                <w:color w:val="000000"/>
                <w:kern w:val="0"/>
                <w:sz w:val="18"/>
                <w:szCs w:val="18"/>
                <w14:ligatures w14:val="none"/>
              </w:rPr>
            </w:pPr>
            <w:ins w:id="1198" w:author="Microsoft Word" w:date="2025-08-11T16:30:00Z" w16du:dateUtc="2025-08-11T21:30:00Z">
              <w:r w:rsidRPr="00221F0A">
                <w:rPr>
                  <w:rFonts w:ascii="Times New Roman" w:hAnsi="Times New Roman" w:cs="Times New Roman"/>
                  <w:color w:val="000000"/>
                  <w:sz w:val="18"/>
                  <w:szCs w:val="18"/>
                  <w:rPrChange w:id="1199" w:author="Jujia Li" w:date="2025-08-10T13:27:00Z" w16du:dateUtc="2025-08-10T18:27:00Z">
                    <w:rPr>
                      <w:rFonts w:ascii="Aptos Narrow" w:hAnsi="Aptos Narrow"/>
                      <w:color w:val="000000"/>
                      <w:sz w:val="22"/>
                      <w:szCs w:val="22"/>
                    </w:rPr>
                  </w:rPrChange>
                </w:rPr>
                <w:t>658.07</w:t>
              </w:r>
            </w:ins>
          </w:p>
        </w:tc>
        <w:tc>
          <w:tcPr>
            <w:tcW w:w="308" w:type="pct"/>
            <w:gridSpan w:val="2"/>
            <w:noWrap/>
            <w:vAlign w:val="bottom"/>
            <w:hideMark/>
          </w:tcPr>
          <w:p w14:paraId="300DF3F8" w14:textId="5F077E91" w:rsidR="004D28DD" w:rsidRPr="00221F0A" w:rsidRDefault="004D28DD" w:rsidP="004D28DD">
            <w:pPr>
              <w:spacing w:after="120" w:line="360" w:lineRule="auto"/>
              <w:contextualSpacing/>
              <w:jc w:val="right"/>
              <w:rPr>
                <w:ins w:id="1200" w:author="Microsoft Word" w:date="2025-08-11T16:30:00Z" w16du:dateUtc="2025-08-11T21:30:00Z"/>
                <w:rFonts w:ascii="Times New Roman" w:eastAsia="Times New Roman" w:hAnsi="Times New Roman" w:cs="Times New Roman"/>
                <w:color w:val="000000"/>
                <w:kern w:val="0"/>
                <w:sz w:val="18"/>
                <w:szCs w:val="18"/>
                <w14:ligatures w14:val="none"/>
              </w:rPr>
            </w:pPr>
            <w:ins w:id="1201" w:author="Microsoft Word" w:date="2025-08-11T16:30:00Z" w16du:dateUtc="2025-08-11T21:30:00Z">
              <w:r w:rsidRPr="00221F0A">
                <w:rPr>
                  <w:rFonts w:ascii="Times New Roman" w:hAnsi="Times New Roman" w:cs="Times New Roman"/>
                  <w:color w:val="000000"/>
                  <w:sz w:val="18"/>
                  <w:szCs w:val="18"/>
                  <w:rPrChange w:id="1202" w:author="Jujia Li" w:date="2025-08-10T13:27:00Z" w16du:dateUtc="2025-08-10T18:27:00Z">
                    <w:rPr>
                      <w:rFonts w:ascii="Aptos Narrow" w:hAnsi="Aptos Narrow"/>
                      <w:color w:val="000000"/>
                      <w:sz w:val="22"/>
                      <w:szCs w:val="22"/>
                    </w:rPr>
                  </w:rPrChange>
                </w:rPr>
                <w:t>2.72</w:t>
              </w:r>
            </w:ins>
          </w:p>
        </w:tc>
        <w:tc>
          <w:tcPr>
            <w:tcW w:w="380" w:type="pct"/>
            <w:noWrap/>
            <w:vAlign w:val="bottom"/>
            <w:hideMark/>
          </w:tcPr>
          <w:p w14:paraId="22553CB3" w14:textId="436FFF02" w:rsidR="004D28DD" w:rsidRPr="00221F0A" w:rsidRDefault="004D28DD" w:rsidP="004D28DD">
            <w:pPr>
              <w:spacing w:after="120" w:line="360" w:lineRule="auto"/>
              <w:contextualSpacing/>
              <w:jc w:val="right"/>
              <w:rPr>
                <w:ins w:id="1203" w:author="Microsoft Word" w:date="2025-08-11T16:30:00Z" w16du:dateUtc="2025-08-11T21:30:00Z"/>
                <w:rFonts w:ascii="Times New Roman" w:eastAsia="Times New Roman" w:hAnsi="Times New Roman" w:cs="Times New Roman"/>
                <w:color w:val="000000"/>
                <w:kern w:val="0"/>
                <w:sz w:val="18"/>
                <w:szCs w:val="18"/>
                <w14:ligatures w14:val="none"/>
              </w:rPr>
            </w:pPr>
            <w:ins w:id="1204" w:author="Microsoft Word" w:date="2025-08-11T16:30:00Z" w16du:dateUtc="2025-08-11T21:30:00Z">
              <w:r w:rsidRPr="00221F0A">
                <w:rPr>
                  <w:rFonts w:ascii="Times New Roman" w:hAnsi="Times New Roman" w:cs="Times New Roman"/>
                  <w:color w:val="000000"/>
                  <w:sz w:val="18"/>
                  <w:szCs w:val="18"/>
                  <w:rPrChange w:id="1205" w:author="Jujia Li" w:date="2025-08-10T13:27:00Z" w16du:dateUtc="2025-08-10T18:27:00Z">
                    <w:rPr>
                      <w:rFonts w:ascii="Aptos Narrow" w:hAnsi="Aptos Narrow"/>
                      <w:color w:val="000000"/>
                      <w:sz w:val="22"/>
                      <w:szCs w:val="22"/>
                    </w:rPr>
                  </w:rPrChange>
                </w:rPr>
                <w:t>666.92</w:t>
              </w:r>
            </w:ins>
          </w:p>
        </w:tc>
        <w:tc>
          <w:tcPr>
            <w:tcW w:w="315" w:type="pct"/>
            <w:gridSpan w:val="2"/>
            <w:noWrap/>
            <w:vAlign w:val="bottom"/>
            <w:hideMark/>
          </w:tcPr>
          <w:p w14:paraId="3B065D12" w14:textId="45553622" w:rsidR="004D28DD" w:rsidRPr="00221F0A" w:rsidRDefault="004D28DD" w:rsidP="004D28DD">
            <w:pPr>
              <w:spacing w:after="120" w:line="360" w:lineRule="auto"/>
              <w:contextualSpacing/>
              <w:jc w:val="right"/>
              <w:rPr>
                <w:ins w:id="1206" w:author="Microsoft Word" w:date="2025-08-11T16:30:00Z" w16du:dateUtc="2025-08-11T21:30:00Z"/>
                <w:rFonts w:ascii="Times New Roman" w:eastAsia="Times New Roman" w:hAnsi="Times New Roman" w:cs="Times New Roman"/>
                <w:color w:val="000000"/>
                <w:kern w:val="0"/>
                <w:sz w:val="18"/>
                <w:szCs w:val="18"/>
                <w14:ligatures w14:val="none"/>
              </w:rPr>
            </w:pPr>
            <w:ins w:id="1207" w:author="Microsoft Word" w:date="2025-08-11T16:30:00Z" w16du:dateUtc="2025-08-11T21:30:00Z">
              <w:r w:rsidRPr="00221F0A">
                <w:rPr>
                  <w:rFonts w:ascii="Times New Roman" w:hAnsi="Times New Roman" w:cs="Times New Roman"/>
                  <w:color w:val="000000"/>
                  <w:sz w:val="18"/>
                  <w:szCs w:val="18"/>
                  <w:rPrChange w:id="1208" w:author="Jujia Li" w:date="2025-08-10T13:27:00Z" w16du:dateUtc="2025-08-10T18:27:00Z">
                    <w:rPr>
                      <w:rFonts w:ascii="Aptos Narrow" w:hAnsi="Aptos Narrow"/>
                      <w:color w:val="000000"/>
                      <w:sz w:val="22"/>
                      <w:szCs w:val="22"/>
                    </w:rPr>
                  </w:rPrChange>
                </w:rPr>
                <w:t>2.77</w:t>
              </w:r>
            </w:ins>
          </w:p>
        </w:tc>
        <w:tc>
          <w:tcPr>
            <w:tcW w:w="380" w:type="pct"/>
            <w:noWrap/>
            <w:vAlign w:val="bottom"/>
            <w:hideMark/>
          </w:tcPr>
          <w:p w14:paraId="7E2D3E4C" w14:textId="3D13DBEE" w:rsidR="004D28DD" w:rsidRPr="00221F0A" w:rsidRDefault="004D28DD" w:rsidP="004D28DD">
            <w:pPr>
              <w:spacing w:after="120" w:line="360" w:lineRule="auto"/>
              <w:contextualSpacing/>
              <w:jc w:val="right"/>
              <w:rPr>
                <w:ins w:id="1209" w:author="Microsoft Word" w:date="2025-08-11T16:30:00Z" w16du:dateUtc="2025-08-11T21:30:00Z"/>
                <w:rFonts w:ascii="Times New Roman" w:eastAsia="Times New Roman" w:hAnsi="Times New Roman" w:cs="Times New Roman"/>
                <w:color w:val="000000"/>
                <w:kern w:val="0"/>
                <w:sz w:val="18"/>
                <w:szCs w:val="18"/>
                <w14:ligatures w14:val="none"/>
              </w:rPr>
            </w:pPr>
            <w:ins w:id="1210" w:author="Microsoft Word" w:date="2025-08-11T16:30:00Z" w16du:dateUtc="2025-08-11T21:30:00Z">
              <w:r w:rsidRPr="00221F0A">
                <w:rPr>
                  <w:rFonts w:ascii="Times New Roman" w:hAnsi="Times New Roman" w:cs="Times New Roman"/>
                  <w:color w:val="000000"/>
                  <w:sz w:val="18"/>
                  <w:szCs w:val="18"/>
                  <w:rPrChange w:id="1211" w:author="Jujia Li" w:date="2025-08-10T13:27:00Z" w16du:dateUtc="2025-08-10T18:27:00Z">
                    <w:rPr>
                      <w:rFonts w:ascii="Aptos Narrow" w:hAnsi="Aptos Narrow"/>
                      <w:color w:val="000000"/>
                      <w:sz w:val="22"/>
                      <w:szCs w:val="22"/>
                    </w:rPr>
                  </w:rPrChange>
                </w:rPr>
                <w:t>721.68</w:t>
              </w:r>
            </w:ins>
          </w:p>
        </w:tc>
        <w:tc>
          <w:tcPr>
            <w:tcW w:w="316" w:type="pct"/>
            <w:gridSpan w:val="2"/>
            <w:noWrap/>
            <w:vAlign w:val="bottom"/>
            <w:hideMark/>
          </w:tcPr>
          <w:p w14:paraId="28BBE3BF" w14:textId="345FB34D" w:rsidR="004D28DD" w:rsidRPr="00221F0A" w:rsidRDefault="004D28DD" w:rsidP="004D28DD">
            <w:pPr>
              <w:spacing w:after="120" w:line="360" w:lineRule="auto"/>
              <w:contextualSpacing/>
              <w:jc w:val="right"/>
              <w:rPr>
                <w:ins w:id="1212" w:author="Microsoft Word" w:date="2025-08-11T16:30:00Z" w16du:dateUtc="2025-08-11T21:30:00Z"/>
                <w:rFonts w:ascii="Times New Roman" w:eastAsia="Times New Roman" w:hAnsi="Times New Roman" w:cs="Times New Roman"/>
                <w:color w:val="000000"/>
                <w:kern w:val="0"/>
                <w:sz w:val="18"/>
                <w:szCs w:val="18"/>
                <w14:ligatures w14:val="none"/>
              </w:rPr>
            </w:pPr>
            <w:ins w:id="1213" w:author="Microsoft Word" w:date="2025-08-11T16:30:00Z" w16du:dateUtc="2025-08-11T21:30:00Z">
              <w:r w:rsidRPr="00221F0A">
                <w:rPr>
                  <w:rFonts w:ascii="Times New Roman" w:hAnsi="Times New Roman" w:cs="Times New Roman"/>
                  <w:color w:val="000000"/>
                  <w:sz w:val="18"/>
                  <w:szCs w:val="18"/>
                  <w:rPrChange w:id="1214" w:author="Jujia Li" w:date="2025-08-10T13:27:00Z" w16du:dateUtc="2025-08-10T18:27:00Z">
                    <w:rPr>
                      <w:rFonts w:ascii="Aptos Narrow" w:hAnsi="Aptos Narrow"/>
                      <w:color w:val="000000"/>
                      <w:sz w:val="22"/>
                      <w:szCs w:val="22"/>
                    </w:rPr>
                  </w:rPrChange>
                </w:rPr>
                <w:t>3</w:t>
              </w:r>
              <w:r>
                <w:rPr>
                  <w:rFonts w:ascii="Times New Roman" w:hAnsi="Times New Roman" w:cs="Times New Roman"/>
                  <w:color w:val="000000"/>
                  <w:sz w:val="18"/>
                  <w:szCs w:val="18"/>
                </w:rPr>
                <w:t>.00</w:t>
              </w:r>
            </w:ins>
          </w:p>
        </w:tc>
        <w:tc>
          <w:tcPr>
            <w:tcW w:w="380" w:type="pct"/>
            <w:noWrap/>
            <w:vAlign w:val="bottom"/>
            <w:hideMark/>
          </w:tcPr>
          <w:p w14:paraId="4B1CCCDC" w14:textId="712BD759" w:rsidR="004D28DD" w:rsidRPr="00221F0A" w:rsidRDefault="004D28DD" w:rsidP="004D28DD">
            <w:pPr>
              <w:spacing w:after="120" w:line="360" w:lineRule="auto"/>
              <w:contextualSpacing/>
              <w:jc w:val="right"/>
              <w:rPr>
                <w:ins w:id="1215" w:author="Microsoft Word" w:date="2025-08-11T16:30:00Z" w16du:dateUtc="2025-08-11T21:30:00Z"/>
                <w:rFonts w:ascii="Times New Roman" w:eastAsia="Times New Roman" w:hAnsi="Times New Roman" w:cs="Times New Roman"/>
                <w:color w:val="000000"/>
                <w:kern w:val="0"/>
                <w:sz w:val="18"/>
                <w:szCs w:val="18"/>
                <w14:ligatures w14:val="none"/>
              </w:rPr>
            </w:pPr>
            <w:ins w:id="1216" w:author="Microsoft Word" w:date="2025-08-11T16:30:00Z" w16du:dateUtc="2025-08-11T21:30:00Z">
              <w:r w:rsidRPr="00221F0A">
                <w:rPr>
                  <w:rFonts w:ascii="Times New Roman" w:hAnsi="Times New Roman" w:cs="Times New Roman"/>
                  <w:color w:val="000000"/>
                  <w:sz w:val="18"/>
                  <w:szCs w:val="18"/>
                  <w:rPrChange w:id="1217" w:author="Jujia Li" w:date="2025-08-10T13:27:00Z" w16du:dateUtc="2025-08-10T18:27:00Z">
                    <w:rPr>
                      <w:rFonts w:ascii="Aptos Narrow" w:hAnsi="Aptos Narrow"/>
                      <w:color w:val="000000"/>
                      <w:sz w:val="22"/>
                      <w:szCs w:val="22"/>
                    </w:rPr>
                  </w:rPrChange>
                </w:rPr>
                <w:t>786.1</w:t>
              </w:r>
              <w:r>
                <w:rPr>
                  <w:rFonts w:ascii="Times New Roman" w:hAnsi="Times New Roman" w:cs="Times New Roman"/>
                  <w:color w:val="000000"/>
                  <w:sz w:val="18"/>
                  <w:szCs w:val="18"/>
                </w:rPr>
                <w:t>0</w:t>
              </w:r>
            </w:ins>
          </w:p>
        </w:tc>
        <w:tc>
          <w:tcPr>
            <w:tcW w:w="321" w:type="pct"/>
            <w:noWrap/>
            <w:vAlign w:val="bottom"/>
            <w:hideMark/>
          </w:tcPr>
          <w:p w14:paraId="2AEBEFC9" w14:textId="0A098DCC" w:rsidR="004D28DD" w:rsidRPr="00221F0A" w:rsidRDefault="004D28DD" w:rsidP="004D28DD">
            <w:pPr>
              <w:spacing w:after="120" w:line="360" w:lineRule="auto"/>
              <w:contextualSpacing/>
              <w:jc w:val="right"/>
              <w:rPr>
                <w:ins w:id="1218" w:author="Microsoft Word" w:date="2025-08-11T16:30:00Z" w16du:dateUtc="2025-08-11T21:30:00Z"/>
                <w:rFonts w:ascii="Times New Roman" w:eastAsia="Times New Roman" w:hAnsi="Times New Roman" w:cs="Times New Roman"/>
                <w:color w:val="000000"/>
                <w:kern w:val="0"/>
                <w:sz w:val="18"/>
                <w:szCs w:val="18"/>
                <w14:ligatures w14:val="none"/>
              </w:rPr>
            </w:pPr>
            <w:ins w:id="1219" w:author="Microsoft Word" w:date="2025-08-11T16:30:00Z" w16du:dateUtc="2025-08-11T21:30:00Z">
              <w:r w:rsidRPr="00221F0A">
                <w:rPr>
                  <w:rFonts w:ascii="Times New Roman" w:hAnsi="Times New Roman" w:cs="Times New Roman"/>
                  <w:color w:val="000000"/>
                  <w:sz w:val="18"/>
                  <w:szCs w:val="18"/>
                  <w:rPrChange w:id="1220" w:author="Jujia Li" w:date="2025-08-10T13:27:00Z" w16du:dateUtc="2025-08-10T18:27:00Z">
                    <w:rPr>
                      <w:rFonts w:ascii="Aptos Narrow" w:hAnsi="Aptos Narrow"/>
                      <w:color w:val="000000"/>
                      <w:sz w:val="22"/>
                      <w:szCs w:val="22"/>
                    </w:rPr>
                  </w:rPrChange>
                </w:rPr>
                <w:t>3.27</w:t>
              </w:r>
            </w:ins>
          </w:p>
        </w:tc>
        <w:tc>
          <w:tcPr>
            <w:tcW w:w="428" w:type="pct"/>
            <w:noWrap/>
            <w:vAlign w:val="bottom"/>
            <w:hideMark/>
          </w:tcPr>
          <w:p w14:paraId="385AC005" w14:textId="077E547F" w:rsidR="004D28DD" w:rsidRPr="00221F0A" w:rsidRDefault="004D28DD" w:rsidP="004D28DD">
            <w:pPr>
              <w:spacing w:after="120" w:line="360" w:lineRule="auto"/>
              <w:contextualSpacing/>
              <w:jc w:val="right"/>
              <w:rPr>
                <w:ins w:id="1221" w:author="Microsoft Word" w:date="2025-08-11T16:30:00Z" w16du:dateUtc="2025-08-11T21:30:00Z"/>
                <w:rFonts w:ascii="Times New Roman" w:eastAsia="Times New Roman" w:hAnsi="Times New Roman" w:cs="Times New Roman"/>
                <w:color w:val="000000"/>
                <w:kern w:val="0"/>
                <w:sz w:val="18"/>
                <w:szCs w:val="18"/>
                <w14:ligatures w14:val="none"/>
              </w:rPr>
            </w:pPr>
            <w:ins w:id="1222" w:author="Microsoft Word" w:date="2025-08-11T16:30:00Z" w16du:dateUtc="2025-08-11T21:30:00Z">
              <w:r w:rsidRPr="00221F0A">
                <w:rPr>
                  <w:rFonts w:ascii="Times New Roman" w:hAnsi="Times New Roman" w:cs="Times New Roman"/>
                  <w:color w:val="000000"/>
                  <w:sz w:val="18"/>
                  <w:szCs w:val="18"/>
                  <w:rPrChange w:id="1223" w:author="Jujia Li" w:date="2025-08-10T13:27:00Z" w16du:dateUtc="2025-08-10T18:27:00Z">
                    <w:rPr>
                      <w:rFonts w:ascii="Aptos Narrow" w:hAnsi="Aptos Narrow"/>
                      <w:color w:val="000000"/>
                      <w:sz w:val="22"/>
                      <w:szCs w:val="22"/>
                    </w:rPr>
                  </w:rPrChange>
                </w:rPr>
                <w:t>2832.77</w:t>
              </w:r>
            </w:ins>
          </w:p>
        </w:tc>
        <w:tc>
          <w:tcPr>
            <w:tcW w:w="344" w:type="pct"/>
            <w:vAlign w:val="bottom"/>
          </w:tcPr>
          <w:p w14:paraId="0C855D08" w14:textId="7D2E40E0" w:rsidR="004D28DD" w:rsidRPr="00221F0A" w:rsidRDefault="004D28DD" w:rsidP="004D28DD">
            <w:pPr>
              <w:spacing w:after="120" w:line="360" w:lineRule="auto"/>
              <w:contextualSpacing/>
              <w:jc w:val="right"/>
              <w:rPr>
                <w:ins w:id="1224" w:author="Microsoft Word" w:date="2025-08-11T16:30:00Z" w16du:dateUtc="2025-08-11T21:30:00Z"/>
                <w:rFonts w:ascii="Times New Roman" w:hAnsi="Times New Roman" w:cs="Times New Roman"/>
                <w:sz w:val="18"/>
                <w:szCs w:val="18"/>
              </w:rPr>
            </w:pPr>
            <w:ins w:id="1225" w:author="Microsoft Word" w:date="2025-08-11T16:30:00Z" w16du:dateUtc="2025-08-11T21:30:00Z">
              <w:r w:rsidRPr="00221F0A">
                <w:rPr>
                  <w:rFonts w:ascii="Times New Roman" w:hAnsi="Times New Roman" w:cs="Times New Roman"/>
                  <w:color w:val="000000"/>
                  <w:sz w:val="18"/>
                  <w:szCs w:val="18"/>
                  <w:rPrChange w:id="1226" w:author="Jujia Li" w:date="2025-08-10T13:27:00Z" w16du:dateUtc="2025-08-10T18:27:00Z">
                    <w:rPr>
                      <w:rFonts w:ascii="Aptos Narrow" w:hAnsi="Aptos Narrow"/>
                      <w:color w:val="000000"/>
                      <w:sz w:val="22"/>
                      <w:szCs w:val="22"/>
                    </w:rPr>
                  </w:rPrChange>
                </w:rPr>
                <w:t>2.94</w:t>
              </w:r>
            </w:ins>
          </w:p>
        </w:tc>
      </w:tr>
      <w:tr w:rsidR="004D28DD" w:rsidRPr="006A0CE7" w14:paraId="16CA6E34" w14:textId="77777777" w:rsidTr="004D28DD">
        <w:trPr>
          <w:trHeight w:val="290"/>
          <w:ins w:id="1227" w:author="Microsoft Word" w:date="2025-08-11T16:30:00Z"/>
        </w:trPr>
        <w:tc>
          <w:tcPr>
            <w:tcW w:w="808" w:type="pct"/>
            <w:noWrap/>
            <w:vAlign w:val="bottom"/>
            <w:hideMark/>
          </w:tcPr>
          <w:p w14:paraId="2C7196DD" w14:textId="14C799A2" w:rsidR="004D28DD" w:rsidRPr="00221F0A" w:rsidRDefault="004D28DD" w:rsidP="004D28DD">
            <w:pPr>
              <w:spacing w:after="120" w:line="360" w:lineRule="auto"/>
              <w:contextualSpacing/>
              <w:rPr>
                <w:ins w:id="1228" w:author="Microsoft Word" w:date="2025-08-11T16:30:00Z" w16du:dateUtc="2025-08-11T21:30:00Z"/>
                <w:rFonts w:ascii="Times New Roman" w:eastAsia="Times New Roman" w:hAnsi="Times New Roman" w:cs="Times New Roman"/>
                <w:color w:val="000000"/>
                <w:kern w:val="0"/>
                <w:sz w:val="18"/>
                <w:szCs w:val="18"/>
                <w14:ligatures w14:val="none"/>
              </w:rPr>
            </w:pPr>
            <w:ins w:id="1229" w:author="Microsoft Word" w:date="2025-08-11T16:30:00Z" w16du:dateUtc="2025-08-11T21:30:00Z">
              <w:r w:rsidRPr="00221F0A">
                <w:rPr>
                  <w:rFonts w:ascii="Times New Roman" w:hAnsi="Times New Roman" w:cs="Times New Roman"/>
                  <w:color w:val="000000"/>
                  <w:sz w:val="18"/>
                  <w:szCs w:val="18"/>
                  <w:rPrChange w:id="1230" w:author="Jujia Li" w:date="2025-08-10T13:27:00Z" w16du:dateUtc="2025-08-10T18:27:00Z">
                    <w:rPr>
                      <w:rFonts w:ascii="Aptos Narrow" w:hAnsi="Aptos Narrow"/>
                      <w:color w:val="000000"/>
                      <w:sz w:val="22"/>
                      <w:szCs w:val="22"/>
                    </w:rPr>
                  </w:rPrChange>
                </w:rPr>
                <w:t>LAMAR</w:t>
              </w:r>
            </w:ins>
          </w:p>
        </w:tc>
        <w:tc>
          <w:tcPr>
            <w:tcW w:w="566" w:type="pct"/>
            <w:vAlign w:val="bottom"/>
          </w:tcPr>
          <w:p w14:paraId="1CB55529" w14:textId="563935CA" w:rsidR="004D28DD" w:rsidRPr="00221F0A" w:rsidRDefault="004D28DD" w:rsidP="004D28DD">
            <w:pPr>
              <w:spacing w:after="120" w:line="360" w:lineRule="auto"/>
              <w:contextualSpacing/>
              <w:jc w:val="right"/>
              <w:rPr>
                <w:ins w:id="1231" w:author="Microsoft Word" w:date="2025-08-11T16:30:00Z" w16du:dateUtc="2025-08-11T21:30:00Z"/>
                <w:rFonts w:ascii="Times New Roman" w:hAnsi="Times New Roman" w:cs="Times New Roman"/>
                <w:sz w:val="18"/>
                <w:szCs w:val="18"/>
              </w:rPr>
            </w:pPr>
            <w:ins w:id="1232" w:author="Microsoft Word" w:date="2025-08-11T16:30:00Z" w16du:dateUtc="2025-08-11T21:30:00Z">
              <w:r w:rsidRPr="005E344C">
                <w:rPr>
                  <w:rFonts w:ascii="Times New Roman" w:hAnsi="Times New Roman" w:cs="Times New Roman"/>
                  <w:color w:val="000000"/>
                  <w:sz w:val="18"/>
                  <w:szCs w:val="18"/>
                </w:rPr>
                <w:t>13874.29</w:t>
              </w:r>
            </w:ins>
          </w:p>
        </w:tc>
        <w:tc>
          <w:tcPr>
            <w:tcW w:w="454" w:type="pct"/>
            <w:noWrap/>
            <w:vAlign w:val="bottom"/>
            <w:hideMark/>
          </w:tcPr>
          <w:p w14:paraId="7390B433" w14:textId="22BCFAEF" w:rsidR="004D28DD" w:rsidRPr="00221F0A" w:rsidRDefault="004D28DD" w:rsidP="004D28DD">
            <w:pPr>
              <w:spacing w:after="120" w:line="360" w:lineRule="auto"/>
              <w:contextualSpacing/>
              <w:jc w:val="right"/>
              <w:rPr>
                <w:ins w:id="1233" w:author="Microsoft Word" w:date="2025-08-11T16:30:00Z" w16du:dateUtc="2025-08-11T21:30:00Z"/>
                <w:rFonts w:ascii="Times New Roman" w:eastAsia="Times New Roman" w:hAnsi="Times New Roman" w:cs="Times New Roman"/>
                <w:color w:val="000000"/>
                <w:kern w:val="0"/>
                <w:sz w:val="18"/>
                <w:szCs w:val="18"/>
                <w14:ligatures w14:val="none"/>
              </w:rPr>
            </w:pPr>
            <w:ins w:id="1234" w:author="Microsoft Word" w:date="2025-08-11T16:30:00Z" w16du:dateUtc="2025-08-11T21:30:00Z">
              <w:r w:rsidRPr="00221F0A">
                <w:rPr>
                  <w:rFonts w:ascii="Times New Roman" w:hAnsi="Times New Roman" w:cs="Times New Roman"/>
                  <w:color w:val="000000"/>
                  <w:sz w:val="18"/>
                  <w:szCs w:val="18"/>
                  <w:rPrChange w:id="1235" w:author="Jujia Li" w:date="2025-08-10T13:27:00Z" w16du:dateUtc="2025-08-10T18:27:00Z">
                    <w:rPr>
                      <w:rFonts w:ascii="Aptos Narrow" w:hAnsi="Aptos Narrow"/>
                      <w:color w:val="000000"/>
                      <w:sz w:val="22"/>
                      <w:szCs w:val="22"/>
                    </w:rPr>
                  </w:rPrChange>
                </w:rPr>
                <w:t>3.48</w:t>
              </w:r>
            </w:ins>
          </w:p>
        </w:tc>
        <w:tc>
          <w:tcPr>
            <w:tcW w:w="308" w:type="pct"/>
            <w:gridSpan w:val="2"/>
            <w:noWrap/>
            <w:vAlign w:val="bottom"/>
            <w:hideMark/>
          </w:tcPr>
          <w:p w14:paraId="115DEC1C" w14:textId="04366C20" w:rsidR="004D28DD" w:rsidRPr="00221F0A" w:rsidRDefault="004D28DD" w:rsidP="004D28DD">
            <w:pPr>
              <w:spacing w:after="120" w:line="360" w:lineRule="auto"/>
              <w:contextualSpacing/>
              <w:jc w:val="right"/>
              <w:rPr>
                <w:ins w:id="1236" w:author="Microsoft Word" w:date="2025-08-11T16:30:00Z" w16du:dateUtc="2025-08-11T21:30:00Z"/>
                <w:rFonts w:ascii="Times New Roman" w:eastAsia="Times New Roman" w:hAnsi="Times New Roman" w:cs="Times New Roman"/>
                <w:color w:val="000000"/>
                <w:kern w:val="0"/>
                <w:sz w:val="18"/>
                <w:szCs w:val="18"/>
                <w14:ligatures w14:val="none"/>
              </w:rPr>
            </w:pPr>
            <w:ins w:id="1237" w:author="Microsoft Word" w:date="2025-08-11T16:30:00Z" w16du:dateUtc="2025-08-11T21:30:00Z">
              <w:r w:rsidRPr="00221F0A">
                <w:rPr>
                  <w:rFonts w:ascii="Times New Roman" w:hAnsi="Times New Roman" w:cs="Times New Roman"/>
                  <w:color w:val="000000"/>
                  <w:sz w:val="18"/>
                  <w:szCs w:val="18"/>
                  <w:rPrChange w:id="1238" w:author="Jujia Li" w:date="2025-08-10T13:27:00Z" w16du:dateUtc="2025-08-10T18:27:00Z">
                    <w:rPr>
                      <w:rFonts w:ascii="Aptos Narrow" w:hAnsi="Aptos Narrow"/>
                      <w:color w:val="000000"/>
                      <w:sz w:val="22"/>
                      <w:szCs w:val="22"/>
                    </w:rPr>
                  </w:rPrChange>
                </w:rPr>
                <w:t>0.68</w:t>
              </w:r>
            </w:ins>
          </w:p>
        </w:tc>
        <w:tc>
          <w:tcPr>
            <w:tcW w:w="380" w:type="pct"/>
            <w:noWrap/>
            <w:vAlign w:val="bottom"/>
            <w:hideMark/>
          </w:tcPr>
          <w:p w14:paraId="5B37B115" w14:textId="1ABF5A7B" w:rsidR="004D28DD" w:rsidRPr="00221F0A" w:rsidRDefault="004D28DD" w:rsidP="004D28DD">
            <w:pPr>
              <w:spacing w:after="120" w:line="360" w:lineRule="auto"/>
              <w:contextualSpacing/>
              <w:jc w:val="right"/>
              <w:rPr>
                <w:ins w:id="1239" w:author="Microsoft Word" w:date="2025-08-11T16:30:00Z" w16du:dateUtc="2025-08-11T21:30:00Z"/>
                <w:rFonts w:ascii="Times New Roman" w:eastAsia="Times New Roman" w:hAnsi="Times New Roman" w:cs="Times New Roman"/>
                <w:color w:val="000000"/>
                <w:kern w:val="0"/>
                <w:sz w:val="18"/>
                <w:szCs w:val="18"/>
                <w14:ligatures w14:val="none"/>
              </w:rPr>
            </w:pPr>
            <w:ins w:id="1240" w:author="Microsoft Word" w:date="2025-08-11T16:30:00Z" w16du:dateUtc="2025-08-11T21:30:00Z">
              <w:r w:rsidRPr="00221F0A">
                <w:rPr>
                  <w:rFonts w:ascii="Times New Roman" w:hAnsi="Times New Roman" w:cs="Times New Roman"/>
                  <w:color w:val="000000"/>
                  <w:sz w:val="18"/>
                  <w:szCs w:val="18"/>
                  <w:rPrChange w:id="1241" w:author="Jujia Li" w:date="2025-08-10T13:27:00Z" w16du:dateUtc="2025-08-10T18:27:00Z">
                    <w:rPr>
                      <w:rFonts w:ascii="Aptos Narrow" w:hAnsi="Aptos Narrow"/>
                      <w:color w:val="000000"/>
                      <w:sz w:val="22"/>
                      <w:szCs w:val="22"/>
                    </w:rPr>
                  </w:rPrChange>
                </w:rPr>
                <w:t>4.65</w:t>
              </w:r>
            </w:ins>
          </w:p>
        </w:tc>
        <w:tc>
          <w:tcPr>
            <w:tcW w:w="315" w:type="pct"/>
            <w:gridSpan w:val="2"/>
            <w:noWrap/>
            <w:vAlign w:val="bottom"/>
            <w:hideMark/>
          </w:tcPr>
          <w:p w14:paraId="02915457" w14:textId="01F5655C" w:rsidR="004D28DD" w:rsidRPr="00221F0A" w:rsidRDefault="004D28DD" w:rsidP="004D28DD">
            <w:pPr>
              <w:spacing w:after="120" w:line="360" w:lineRule="auto"/>
              <w:contextualSpacing/>
              <w:jc w:val="right"/>
              <w:rPr>
                <w:ins w:id="1242" w:author="Microsoft Word" w:date="2025-08-11T16:30:00Z" w16du:dateUtc="2025-08-11T21:30:00Z"/>
                <w:rFonts w:ascii="Times New Roman" w:eastAsia="Times New Roman" w:hAnsi="Times New Roman" w:cs="Times New Roman"/>
                <w:color w:val="000000"/>
                <w:kern w:val="0"/>
                <w:sz w:val="18"/>
                <w:szCs w:val="18"/>
                <w14:ligatures w14:val="none"/>
              </w:rPr>
            </w:pPr>
            <w:ins w:id="1243" w:author="Microsoft Word" w:date="2025-08-11T16:30:00Z" w16du:dateUtc="2025-08-11T21:30:00Z">
              <w:r w:rsidRPr="00221F0A">
                <w:rPr>
                  <w:rFonts w:ascii="Times New Roman" w:hAnsi="Times New Roman" w:cs="Times New Roman"/>
                  <w:color w:val="000000"/>
                  <w:sz w:val="18"/>
                  <w:szCs w:val="18"/>
                  <w:rPrChange w:id="1244" w:author="Jujia Li" w:date="2025-08-10T13:27:00Z" w16du:dateUtc="2025-08-10T18:27:00Z">
                    <w:rPr>
                      <w:rFonts w:ascii="Aptos Narrow" w:hAnsi="Aptos Narrow"/>
                      <w:color w:val="000000"/>
                      <w:sz w:val="22"/>
                      <w:szCs w:val="22"/>
                    </w:rPr>
                  </w:rPrChange>
                </w:rPr>
                <w:t>0.92</w:t>
              </w:r>
            </w:ins>
          </w:p>
        </w:tc>
        <w:tc>
          <w:tcPr>
            <w:tcW w:w="380" w:type="pct"/>
            <w:noWrap/>
            <w:vAlign w:val="bottom"/>
            <w:hideMark/>
          </w:tcPr>
          <w:p w14:paraId="1C5D3BB0" w14:textId="7495C9A7" w:rsidR="004D28DD" w:rsidRPr="00221F0A" w:rsidRDefault="004D28DD" w:rsidP="004D28DD">
            <w:pPr>
              <w:spacing w:after="120" w:line="360" w:lineRule="auto"/>
              <w:contextualSpacing/>
              <w:jc w:val="right"/>
              <w:rPr>
                <w:ins w:id="1245" w:author="Microsoft Word" w:date="2025-08-11T16:30:00Z" w16du:dateUtc="2025-08-11T21:30:00Z"/>
                <w:rFonts w:ascii="Times New Roman" w:eastAsia="Times New Roman" w:hAnsi="Times New Roman" w:cs="Times New Roman"/>
                <w:color w:val="000000"/>
                <w:kern w:val="0"/>
                <w:sz w:val="18"/>
                <w:szCs w:val="18"/>
                <w14:ligatures w14:val="none"/>
              </w:rPr>
            </w:pPr>
            <w:ins w:id="1246" w:author="Microsoft Word" w:date="2025-08-11T16:30:00Z" w16du:dateUtc="2025-08-11T21:30:00Z">
              <w:r w:rsidRPr="00221F0A">
                <w:rPr>
                  <w:rFonts w:ascii="Times New Roman" w:hAnsi="Times New Roman" w:cs="Times New Roman"/>
                  <w:color w:val="000000"/>
                  <w:sz w:val="18"/>
                  <w:szCs w:val="18"/>
                  <w:rPrChange w:id="1247" w:author="Jujia Li" w:date="2025-08-10T13:27:00Z" w16du:dateUtc="2025-08-10T18:27:00Z">
                    <w:rPr>
                      <w:rFonts w:ascii="Aptos Narrow" w:hAnsi="Aptos Narrow"/>
                      <w:color w:val="000000"/>
                      <w:sz w:val="22"/>
                      <w:szCs w:val="22"/>
                    </w:rPr>
                  </w:rPrChange>
                </w:rPr>
                <w:t>6.64</w:t>
              </w:r>
            </w:ins>
          </w:p>
        </w:tc>
        <w:tc>
          <w:tcPr>
            <w:tcW w:w="316" w:type="pct"/>
            <w:gridSpan w:val="2"/>
            <w:noWrap/>
            <w:vAlign w:val="bottom"/>
            <w:hideMark/>
          </w:tcPr>
          <w:p w14:paraId="3FC79D9D" w14:textId="33E7D011" w:rsidR="004D28DD" w:rsidRPr="00221F0A" w:rsidRDefault="004D28DD" w:rsidP="004D28DD">
            <w:pPr>
              <w:spacing w:after="120" w:line="360" w:lineRule="auto"/>
              <w:contextualSpacing/>
              <w:jc w:val="right"/>
              <w:rPr>
                <w:ins w:id="1248" w:author="Microsoft Word" w:date="2025-08-11T16:30:00Z" w16du:dateUtc="2025-08-11T21:30:00Z"/>
                <w:rFonts w:ascii="Times New Roman" w:eastAsia="Times New Roman" w:hAnsi="Times New Roman" w:cs="Times New Roman"/>
                <w:color w:val="000000"/>
                <w:kern w:val="0"/>
                <w:sz w:val="18"/>
                <w:szCs w:val="18"/>
                <w14:ligatures w14:val="none"/>
              </w:rPr>
            </w:pPr>
            <w:ins w:id="1249" w:author="Microsoft Word" w:date="2025-08-11T16:30:00Z" w16du:dateUtc="2025-08-11T21:30:00Z">
              <w:r w:rsidRPr="00221F0A">
                <w:rPr>
                  <w:rFonts w:ascii="Times New Roman" w:hAnsi="Times New Roman" w:cs="Times New Roman"/>
                  <w:color w:val="000000"/>
                  <w:sz w:val="18"/>
                  <w:szCs w:val="18"/>
                  <w:rPrChange w:id="1250" w:author="Jujia Li" w:date="2025-08-10T13:27:00Z" w16du:dateUtc="2025-08-10T18:27:00Z">
                    <w:rPr>
                      <w:rFonts w:ascii="Aptos Narrow" w:hAnsi="Aptos Narrow"/>
                      <w:color w:val="000000"/>
                      <w:sz w:val="22"/>
                      <w:szCs w:val="22"/>
                    </w:rPr>
                  </w:rPrChange>
                </w:rPr>
                <w:t>1.31</w:t>
              </w:r>
            </w:ins>
          </w:p>
        </w:tc>
        <w:tc>
          <w:tcPr>
            <w:tcW w:w="380" w:type="pct"/>
            <w:noWrap/>
            <w:vAlign w:val="bottom"/>
            <w:hideMark/>
          </w:tcPr>
          <w:p w14:paraId="67F6763C" w14:textId="4BEC0530" w:rsidR="004D28DD" w:rsidRPr="00221F0A" w:rsidRDefault="004D28DD" w:rsidP="004D28DD">
            <w:pPr>
              <w:spacing w:after="120" w:line="360" w:lineRule="auto"/>
              <w:contextualSpacing/>
              <w:jc w:val="right"/>
              <w:rPr>
                <w:ins w:id="1251" w:author="Microsoft Word" w:date="2025-08-11T16:30:00Z" w16du:dateUtc="2025-08-11T21:30:00Z"/>
                <w:rFonts w:ascii="Times New Roman" w:eastAsia="Times New Roman" w:hAnsi="Times New Roman" w:cs="Times New Roman"/>
                <w:color w:val="000000"/>
                <w:kern w:val="0"/>
                <w:sz w:val="18"/>
                <w:szCs w:val="18"/>
                <w14:ligatures w14:val="none"/>
              </w:rPr>
            </w:pPr>
            <w:ins w:id="1252" w:author="Microsoft Word" w:date="2025-08-11T16:30:00Z" w16du:dateUtc="2025-08-11T21:30:00Z">
              <w:r w:rsidRPr="00221F0A">
                <w:rPr>
                  <w:rFonts w:ascii="Times New Roman" w:hAnsi="Times New Roman" w:cs="Times New Roman"/>
                  <w:color w:val="000000"/>
                  <w:sz w:val="18"/>
                  <w:szCs w:val="18"/>
                  <w:rPrChange w:id="1253" w:author="Jujia Li" w:date="2025-08-10T13:27:00Z" w16du:dateUtc="2025-08-10T18:27:00Z">
                    <w:rPr>
                      <w:rFonts w:ascii="Aptos Narrow" w:hAnsi="Aptos Narrow"/>
                      <w:color w:val="000000"/>
                      <w:sz w:val="22"/>
                      <w:szCs w:val="22"/>
                    </w:rPr>
                  </w:rPrChange>
                </w:rPr>
                <w:t>9.16</w:t>
              </w:r>
            </w:ins>
          </w:p>
        </w:tc>
        <w:tc>
          <w:tcPr>
            <w:tcW w:w="321" w:type="pct"/>
            <w:noWrap/>
            <w:vAlign w:val="bottom"/>
            <w:hideMark/>
          </w:tcPr>
          <w:p w14:paraId="7522D2B5" w14:textId="03BA2DAF" w:rsidR="004D28DD" w:rsidRPr="00221F0A" w:rsidRDefault="004D28DD" w:rsidP="004D28DD">
            <w:pPr>
              <w:spacing w:after="120" w:line="360" w:lineRule="auto"/>
              <w:contextualSpacing/>
              <w:jc w:val="right"/>
              <w:rPr>
                <w:ins w:id="1254" w:author="Microsoft Word" w:date="2025-08-11T16:30:00Z" w16du:dateUtc="2025-08-11T21:30:00Z"/>
                <w:rFonts w:ascii="Times New Roman" w:eastAsia="Times New Roman" w:hAnsi="Times New Roman" w:cs="Times New Roman"/>
                <w:color w:val="000000"/>
                <w:kern w:val="0"/>
                <w:sz w:val="18"/>
                <w:szCs w:val="18"/>
                <w14:ligatures w14:val="none"/>
              </w:rPr>
            </w:pPr>
            <w:ins w:id="1255" w:author="Microsoft Word" w:date="2025-08-11T16:30:00Z" w16du:dateUtc="2025-08-11T21:30:00Z">
              <w:r w:rsidRPr="00221F0A">
                <w:rPr>
                  <w:rFonts w:ascii="Times New Roman" w:hAnsi="Times New Roman" w:cs="Times New Roman"/>
                  <w:color w:val="000000"/>
                  <w:sz w:val="18"/>
                  <w:szCs w:val="18"/>
                  <w:rPrChange w:id="1256" w:author="Jujia Li" w:date="2025-08-10T13:27:00Z" w16du:dateUtc="2025-08-10T18:27:00Z">
                    <w:rPr>
                      <w:rFonts w:ascii="Aptos Narrow" w:hAnsi="Aptos Narrow"/>
                      <w:color w:val="000000"/>
                      <w:sz w:val="22"/>
                      <w:szCs w:val="22"/>
                    </w:rPr>
                  </w:rPrChange>
                </w:rPr>
                <w:t>1.82</w:t>
              </w:r>
            </w:ins>
          </w:p>
        </w:tc>
        <w:tc>
          <w:tcPr>
            <w:tcW w:w="428" w:type="pct"/>
            <w:noWrap/>
            <w:vAlign w:val="bottom"/>
            <w:hideMark/>
          </w:tcPr>
          <w:p w14:paraId="53FA4DB5" w14:textId="3034F003" w:rsidR="004D28DD" w:rsidRPr="00221F0A" w:rsidRDefault="004D28DD" w:rsidP="004D28DD">
            <w:pPr>
              <w:spacing w:after="120" w:line="360" w:lineRule="auto"/>
              <w:contextualSpacing/>
              <w:jc w:val="right"/>
              <w:rPr>
                <w:ins w:id="1257" w:author="Microsoft Word" w:date="2025-08-11T16:30:00Z" w16du:dateUtc="2025-08-11T21:30:00Z"/>
                <w:rFonts w:ascii="Times New Roman" w:eastAsia="Times New Roman" w:hAnsi="Times New Roman" w:cs="Times New Roman"/>
                <w:color w:val="000000"/>
                <w:kern w:val="0"/>
                <w:sz w:val="18"/>
                <w:szCs w:val="18"/>
                <w14:ligatures w14:val="none"/>
              </w:rPr>
            </w:pPr>
            <w:ins w:id="1258" w:author="Microsoft Word" w:date="2025-08-11T16:30:00Z" w16du:dateUtc="2025-08-11T21:30:00Z">
              <w:r w:rsidRPr="00221F0A">
                <w:rPr>
                  <w:rFonts w:ascii="Times New Roman" w:hAnsi="Times New Roman" w:cs="Times New Roman"/>
                  <w:color w:val="000000"/>
                  <w:sz w:val="18"/>
                  <w:szCs w:val="18"/>
                  <w:rPrChange w:id="1259" w:author="Jujia Li" w:date="2025-08-10T13:27:00Z" w16du:dateUtc="2025-08-10T18:27:00Z">
                    <w:rPr>
                      <w:rFonts w:ascii="Aptos Narrow" w:hAnsi="Aptos Narrow"/>
                      <w:color w:val="000000"/>
                      <w:sz w:val="22"/>
                      <w:szCs w:val="22"/>
                    </w:rPr>
                  </w:rPrChange>
                </w:rPr>
                <w:t>23.93</w:t>
              </w:r>
            </w:ins>
          </w:p>
        </w:tc>
        <w:tc>
          <w:tcPr>
            <w:tcW w:w="344" w:type="pct"/>
            <w:vAlign w:val="bottom"/>
          </w:tcPr>
          <w:p w14:paraId="4483FE95" w14:textId="64AF036B" w:rsidR="004D28DD" w:rsidRPr="00221F0A" w:rsidRDefault="004D28DD" w:rsidP="004D28DD">
            <w:pPr>
              <w:spacing w:after="120" w:line="360" w:lineRule="auto"/>
              <w:contextualSpacing/>
              <w:jc w:val="right"/>
              <w:rPr>
                <w:ins w:id="1260" w:author="Microsoft Word" w:date="2025-08-11T16:30:00Z" w16du:dateUtc="2025-08-11T21:30:00Z"/>
                <w:rFonts w:ascii="Times New Roman" w:hAnsi="Times New Roman" w:cs="Times New Roman"/>
                <w:sz w:val="18"/>
                <w:szCs w:val="18"/>
              </w:rPr>
            </w:pPr>
            <w:ins w:id="1261" w:author="Microsoft Word" w:date="2025-08-11T16:30:00Z" w16du:dateUtc="2025-08-11T21:30:00Z">
              <w:r w:rsidRPr="00221F0A">
                <w:rPr>
                  <w:rFonts w:ascii="Times New Roman" w:hAnsi="Times New Roman" w:cs="Times New Roman"/>
                  <w:color w:val="000000"/>
                  <w:sz w:val="18"/>
                  <w:szCs w:val="18"/>
                  <w:rPrChange w:id="1262" w:author="Jujia Li" w:date="2025-08-10T13:27:00Z" w16du:dateUtc="2025-08-10T18:27:00Z">
                    <w:rPr>
                      <w:rFonts w:ascii="Aptos Narrow" w:hAnsi="Aptos Narrow"/>
                      <w:color w:val="000000"/>
                      <w:sz w:val="22"/>
                      <w:szCs w:val="22"/>
                    </w:rPr>
                  </w:rPrChange>
                </w:rPr>
                <w:t>1.18</w:t>
              </w:r>
            </w:ins>
          </w:p>
        </w:tc>
      </w:tr>
      <w:tr w:rsidR="004D28DD" w:rsidRPr="006A0CE7" w14:paraId="1E357A19" w14:textId="77777777" w:rsidTr="004D28DD">
        <w:trPr>
          <w:trHeight w:val="290"/>
          <w:ins w:id="1263" w:author="Microsoft Word" w:date="2025-08-11T16:30:00Z"/>
        </w:trPr>
        <w:tc>
          <w:tcPr>
            <w:tcW w:w="808" w:type="pct"/>
            <w:noWrap/>
            <w:vAlign w:val="bottom"/>
            <w:hideMark/>
          </w:tcPr>
          <w:p w14:paraId="6EF26CB9" w14:textId="41986156" w:rsidR="004D28DD" w:rsidRPr="00221F0A" w:rsidRDefault="004D28DD" w:rsidP="004D28DD">
            <w:pPr>
              <w:spacing w:after="120" w:line="360" w:lineRule="auto"/>
              <w:contextualSpacing/>
              <w:rPr>
                <w:ins w:id="1264" w:author="Microsoft Word" w:date="2025-08-11T16:30:00Z" w16du:dateUtc="2025-08-11T21:30:00Z"/>
                <w:rFonts w:ascii="Times New Roman" w:eastAsia="Times New Roman" w:hAnsi="Times New Roman" w:cs="Times New Roman"/>
                <w:color w:val="000000"/>
                <w:kern w:val="0"/>
                <w:sz w:val="18"/>
                <w:szCs w:val="18"/>
                <w14:ligatures w14:val="none"/>
              </w:rPr>
            </w:pPr>
            <w:ins w:id="1265" w:author="Microsoft Word" w:date="2025-08-11T16:30:00Z" w16du:dateUtc="2025-08-11T21:30:00Z">
              <w:r w:rsidRPr="00221F0A">
                <w:rPr>
                  <w:rFonts w:ascii="Times New Roman" w:hAnsi="Times New Roman" w:cs="Times New Roman"/>
                  <w:color w:val="000000"/>
                  <w:sz w:val="18"/>
                  <w:szCs w:val="18"/>
                  <w:rPrChange w:id="1266" w:author="Jujia Li" w:date="2025-08-10T13:27:00Z" w16du:dateUtc="2025-08-10T18:27:00Z">
                    <w:rPr>
                      <w:rFonts w:ascii="Aptos Narrow" w:hAnsi="Aptos Narrow"/>
                      <w:color w:val="000000"/>
                      <w:sz w:val="22"/>
                      <w:szCs w:val="22"/>
                    </w:rPr>
                  </w:rPrChange>
                </w:rPr>
                <w:t>LAUDERDALE</w:t>
              </w:r>
            </w:ins>
          </w:p>
        </w:tc>
        <w:tc>
          <w:tcPr>
            <w:tcW w:w="566" w:type="pct"/>
            <w:vAlign w:val="bottom"/>
          </w:tcPr>
          <w:p w14:paraId="6541D902" w14:textId="5D19FD36" w:rsidR="004D28DD" w:rsidRPr="00221F0A" w:rsidRDefault="004D28DD" w:rsidP="004D28DD">
            <w:pPr>
              <w:spacing w:after="120" w:line="360" w:lineRule="auto"/>
              <w:contextualSpacing/>
              <w:jc w:val="right"/>
              <w:rPr>
                <w:ins w:id="1267" w:author="Microsoft Word" w:date="2025-08-11T16:30:00Z" w16du:dateUtc="2025-08-11T21:30:00Z"/>
                <w:rFonts w:ascii="Times New Roman" w:hAnsi="Times New Roman" w:cs="Times New Roman"/>
                <w:sz w:val="18"/>
                <w:szCs w:val="18"/>
              </w:rPr>
            </w:pPr>
            <w:ins w:id="1268" w:author="Microsoft Word" w:date="2025-08-11T16:30:00Z" w16du:dateUtc="2025-08-11T21:30:00Z">
              <w:r w:rsidRPr="005E344C">
                <w:rPr>
                  <w:rFonts w:ascii="Times New Roman" w:hAnsi="Times New Roman" w:cs="Times New Roman"/>
                  <w:color w:val="000000"/>
                  <w:sz w:val="18"/>
                  <w:szCs w:val="18"/>
                </w:rPr>
                <w:t>92580.39</w:t>
              </w:r>
            </w:ins>
          </w:p>
        </w:tc>
        <w:tc>
          <w:tcPr>
            <w:tcW w:w="454" w:type="pct"/>
            <w:noWrap/>
            <w:vAlign w:val="bottom"/>
            <w:hideMark/>
          </w:tcPr>
          <w:p w14:paraId="2A2F1FD5" w14:textId="180A9B10" w:rsidR="004D28DD" w:rsidRPr="00221F0A" w:rsidRDefault="004D28DD" w:rsidP="004D28DD">
            <w:pPr>
              <w:spacing w:after="120" w:line="360" w:lineRule="auto"/>
              <w:contextualSpacing/>
              <w:jc w:val="right"/>
              <w:rPr>
                <w:ins w:id="1269" w:author="Microsoft Word" w:date="2025-08-11T16:30:00Z" w16du:dateUtc="2025-08-11T21:30:00Z"/>
                <w:rFonts w:ascii="Times New Roman" w:eastAsia="Times New Roman" w:hAnsi="Times New Roman" w:cs="Times New Roman"/>
                <w:color w:val="000000"/>
                <w:kern w:val="0"/>
                <w:sz w:val="18"/>
                <w:szCs w:val="18"/>
                <w14:ligatures w14:val="none"/>
              </w:rPr>
            </w:pPr>
            <w:ins w:id="1270" w:author="Microsoft Word" w:date="2025-08-11T16:30:00Z" w16du:dateUtc="2025-08-11T21:30:00Z">
              <w:r w:rsidRPr="00221F0A">
                <w:rPr>
                  <w:rFonts w:ascii="Times New Roman" w:hAnsi="Times New Roman" w:cs="Times New Roman"/>
                  <w:color w:val="000000"/>
                  <w:sz w:val="18"/>
                  <w:szCs w:val="18"/>
                  <w:rPrChange w:id="1271" w:author="Jujia Li" w:date="2025-08-10T13:27:00Z" w16du:dateUtc="2025-08-10T18:27:00Z">
                    <w:rPr>
                      <w:rFonts w:ascii="Aptos Narrow" w:hAnsi="Aptos Narrow"/>
                      <w:color w:val="000000"/>
                      <w:sz w:val="22"/>
                      <w:szCs w:val="22"/>
                    </w:rPr>
                  </w:rPrChange>
                </w:rPr>
                <w:t>45.17</w:t>
              </w:r>
            </w:ins>
          </w:p>
        </w:tc>
        <w:tc>
          <w:tcPr>
            <w:tcW w:w="308" w:type="pct"/>
            <w:gridSpan w:val="2"/>
            <w:noWrap/>
            <w:vAlign w:val="bottom"/>
            <w:hideMark/>
          </w:tcPr>
          <w:p w14:paraId="6CE4FCC0" w14:textId="0A70C980" w:rsidR="004D28DD" w:rsidRPr="00221F0A" w:rsidRDefault="004D28DD" w:rsidP="004D28DD">
            <w:pPr>
              <w:spacing w:after="120" w:line="360" w:lineRule="auto"/>
              <w:contextualSpacing/>
              <w:jc w:val="right"/>
              <w:rPr>
                <w:ins w:id="1272" w:author="Microsoft Word" w:date="2025-08-11T16:30:00Z" w16du:dateUtc="2025-08-11T21:30:00Z"/>
                <w:rFonts w:ascii="Times New Roman" w:eastAsia="Times New Roman" w:hAnsi="Times New Roman" w:cs="Times New Roman"/>
                <w:color w:val="000000"/>
                <w:kern w:val="0"/>
                <w:sz w:val="18"/>
                <w:szCs w:val="18"/>
                <w14:ligatures w14:val="none"/>
              </w:rPr>
            </w:pPr>
            <w:ins w:id="1273" w:author="Microsoft Word" w:date="2025-08-11T16:30:00Z" w16du:dateUtc="2025-08-11T21:30:00Z">
              <w:r w:rsidRPr="00221F0A">
                <w:rPr>
                  <w:rFonts w:ascii="Times New Roman" w:hAnsi="Times New Roman" w:cs="Times New Roman"/>
                  <w:color w:val="000000"/>
                  <w:sz w:val="18"/>
                  <w:szCs w:val="18"/>
                  <w:rPrChange w:id="1274" w:author="Jujia Li" w:date="2025-08-10T13:27:00Z" w16du:dateUtc="2025-08-10T18:27:00Z">
                    <w:rPr>
                      <w:rFonts w:ascii="Aptos Narrow" w:hAnsi="Aptos Narrow"/>
                      <w:color w:val="000000"/>
                      <w:sz w:val="22"/>
                      <w:szCs w:val="22"/>
                    </w:rPr>
                  </w:rPrChange>
                </w:rPr>
                <w:t>1.34</w:t>
              </w:r>
            </w:ins>
          </w:p>
        </w:tc>
        <w:tc>
          <w:tcPr>
            <w:tcW w:w="380" w:type="pct"/>
            <w:noWrap/>
            <w:vAlign w:val="bottom"/>
            <w:hideMark/>
          </w:tcPr>
          <w:p w14:paraId="27C151CE" w14:textId="2244B248" w:rsidR="004D28DD" w:rsidRPr="00221F0A" w:rsidRDefault="004D28DD" w:rsidP="004D28DD">
            <w:pPr>
              <w:spacing w:after="120" w:line="360" w:lineRule="auto"/>
              <w:contextualSpacing/>
              <w:jc w:val="right"/>
              <w:rPr>
                <w:ins w:id="1275" w:author="Microsoft Word" w:date="2025-08-11T16:30:00Z" w16du:dateUtc="2025-08-11T21:30:00Z"/>
                <w:rFonts w:ascii="Times New Roman" w:eastAsia="Times New Roman" w:hAnsi="Times New Roman" w:cs="Times New Roman"/>
                <w:color w:val="000000"/>
                <w:kern w:val="0"/>
                <w:sz w:val="18"/>
                <w:szCs w:val="18"/>
                <w14:ligatures w14:val="none"/>
              </w:rPr>
            </w:pPr>
            <w:ins w:id="1276" w:author="Microsoft Word" w:date="2025-08-11T16:30:00Z" w16du:dateUtc="2025-08-11T21:30:00Z">
              <w:r w:rsidRPr="00221F0A">
                <w:rPr>
                  <w:rFonts w:ascii="Times New Roman" w:hAnsi="Times New Roman" w:cs="Times New Roman"/>
                  <w:color w:val="000000"/>
                  <w:sz w:val="18"/>
                  <w:szCs w:val="18"/>
                  <w:rPrChange w:id="1277" w:author="Jujia Li" w:date="2025-08-10T13:27:00Z" w16du:dateUtc="2025-08-10T18:27:00Z">
                    <w:rPr>
                      <w:rFonts w:ascii="Aptos Narrow" w:hAnsi="Aptos Narrow"/>
                      <w:color w:val="000000"/>
                      <w:sz w:val="22"/>
                      <w:szCs w:val="22"/>
                    </w:rPr>
                  </w:rPrChange>
                </w:rPr>
                <w:t>44.53</w:t>
              </w:r>
            </w:ins>
          </w:p>
        </w:tc>
        <w:tc>
          <w:tcPr>
            <w:tcW w:w="315" w:type="pct"/>
            <w:gridSpan w:val="2"/>
            <w:noWrap/>
            <w:vAlign w:val="bottom"/>
            <w:hideMark/>
          </w:tcPr>
          <w:p w14:paraId="3E6C0FA5" w14:textId="61D0C741" w:rsidR="004D28DD" w:rsidRPr="00221F0A" w:rsidRDefault="004D28DD" w:rsidP="004D28DD">
            <w:pPr>
              <w:spacing w:after="120" w:line="360" w:lineRule="auto"/>
              <w:contextualSpacing/>
              <w:jc w:val="right"/>
              <w:rPr>
                <w:ins w:id="1278" w:author="Microsoft Word" w:date="2025-08-11T16:30:00Z" w16du:dateUtc="2025-08-11T21:30:00Z"/>
                <w:rFonts w:ascii="Times New Roman" w:eastAsia="Times New Roman" w:hAnsi="Times New Roman" w:cs="Times New Roman"/>
                <w:color w:val="000000"/>
                <w:kern w:val="0"/>
                <w:sz w:val="18"/>
                <w:szCs w:val="18"/>
                <w14:ligatures w14:val="none"/>
              </w:rPr>
            </w:pPr>
            <w:ins w:id="1279" w:author="Microsoft Word" w:date="2025-08-11T16:30:00Z" w16du:dateUtc="2025-08-11T21:30:00Z">
              <w:r w:rsidRPr="00221F0A">
                <w:rPr>
                  <w:rFonts w:ascii="Times New Roman" w:hAnsi="Times New Roman" w:cs="Times New Roman"/>
                  <w:color w:val="000000"/>
                  <w:sz w:val="18"/>
                  <w:szCs w:val="18"/>
                  <w:rPrChange w:id="1280" w:author="Jujia Li" w:date="2025-08-10T13:27:00Z" w16du:dateUtc="2025-08-10T18:27:00Z">
                    <w:rPr>
                      <w:rFonts w:ascii="Aptos Narrow" w:hAnsi="Aptos Narrow"/>
                      <w:color w:val="000000"/>
                      <w:sz w:val="22"/>
                      <w:szCs w:val="22"/>
                    </w:rPr>
                  </w:rPrChange>
                </w:rPr>
                <w:t>1.32</w:t>
              </w:r>
            </w:ins>
          </w:p>
        </w:tc>
        <w:tc>
          <w:tcPr>
            <w:tcW w:w="380" w:type="pct"/>
            <w:noWrap/>
            <w:vAlign w:val="bottom"/>
            <w:hideMark/>
          </w:tcPr>
          <w:p w14:paraId="52A1158A" w14:textId="3AEC9041" w:rsidR="004D28DD" w:rsidRPr="00221F0A" w:rsidRDefault="004D28DD" w:rsidP="004D28DD">
            <w:pPr>
              <w:spacing w:after="120" w:line="360" w:lineRule="auto"/>
              <w:contextualSpacing/>
              <w:jc w:val="right"/>
              <w:rPr>
                <w:ins w:id="1281" w:author="Microsoft Word" w:date="2025-08-11T16:30:00Z" w16du:dateUtc="2025-08-11T21:30:00Z"/>
                <w:rFonts w:ascii="Times New Roman" w:eastAsia="Times New Roman" w:hAnsi="Times New Roman" w:cs="Times New Roman"/>
                <w:color w:val="000000"/>
                <w:kern w:val="0"/>
                <w:sz w:val="18"/>
                <w:szCs w:val="18"/>
                <w14:ligatures w14:val="none"/>
              </w:rPr>
            </w:pPr>
            <w:ins w:id="1282" w:author="Microsoft Word" w:date="2025-08-11T16:30:00Z" w16du:dateUtc="2025-08-11T21:30:00Z">
              <w:r w:rsidRPr="00221F0A">
                <w:rPr>
                  <w:rFonts w:ascii="Times New Roman" w:hAnsi="Times New Roman" w:cs="Times New Roman"/>
                  <w:color w:val="000000"/>
                  <w:sz w:val="18"/>
                  <w:szCs w:val="18"/>
                  <w:rPrChange w:id="1283" w:author="Jujia Li" w:date="2025-08-10T13:27:00Z" w16du:dateUtc="2025-08-10T18:27:00Z">
                    <w:rPr>
                      <w:rFonts w:ascii="Aptos Narrow" w:hAnsi="Aptos Narrow"/>
                      <w:color w:val="000000"/>
                      <w:sz w:val="22"/>
                      <w:szCs w:val="22"/>
                    </w:rPr>
                  </w:rPrChange>
                </w:rPr>
                <w:t>50.44</w:t>
              </w:r>
            </w:ins>
          </w:p>
        </w:tc>
        <w:tc>
          <w:tcPr>
            <w:tcW w:w="316" w:type="pct"/>
            <w:gridSpan w:val="2"/>
            <w:noWrap/>
            <w:vAlign w:val="bottom"/>
            <w:hideMark/>
          </w:tcPr>
          <w:p w14:paraId="08C43EDB" w14:textId="25F56862" w:rsidR="004D28DD" w:rsidRPr="00221F0A" w:rsidRDefault="004D28DD" w:rsidP="004D28DD">
            <w:pPr>
              <w:spacing w:after="120" w:line="360" w:lineRule="auto"/>
              <w:contextualSpacing/>
              <w:jc w:val="right"/>
              <w:rPr>
                <w:ins w:id="1284" w:author="Microsoft Word" w:date="2025-08-11T16:30:00Z" w16du:dateUtc="2025-08-11T21:30:00Z"/>
                <w:rFonts w:ascii="Times New Roman" w:eastAsia="Times New Roman" w:hAnsi="Times New Roman" w:cs="Times New Roman"/>
                <w:color w:val="000000"/>
                <w:kern w:val="0"/>
                <w:sz w:val="18"/>
                <w:szCs w:val="18"/>
                <w14:ligatures w14:val="none"/>
              </w:rPr>
            </w:pPr>
            <w:ins w:id="1285" w:author="Microsoft Word" w:date="2025-08-11T16:30:00Z" w16du:dateUtc="2025-08-11T21:30:00Z">
              <w:r w:rsidRPr="00221F0A">
                <w:rPr>
                  <w:rFonts w:ascii="Times New Roman" w:hAnsi="Times New Roman" w:cs="Times New Roman"/>
                  <w:color w:val="000000"/>
                  <w:sz w:val="18"/>
                  <w:szCs w:val="18"/>
                  <w:rPrChange w:id="1286" w:author="Jujia Li" w:date="2025-08-10T13:27:00Z" w16du:dateUtc="2025-08-10T18:27:00Z">
                    <w:rPr>
                      <w:rFonts w:ascii="Aptos Narrow" w:hAnsi="Aptos Narrow"/>
                      <w:color w:val="000000"/>
                      <w:sz w:val="22"/>
                      <w:szCs w:val="22"/>
                    </w:rPr>
                  </w:rPrChange>
                </w:rPr>
                <w:t>1.49</w:t>
              </w:r>
            </w:ins>
          </w:p>
        </w:tc>
        <w:tc>
          <w:tcPr>
            <w:tcW w:w="380" w:type="pct"/>
            <w:noWrap/>
            <w:vAlign w:val="bottom"/>
            <w:hideMark/>
          </w:tcPr>
          <w:p w14:paraId="6BAC045D" w14:textId="1D8F31DD" w:rsidR="004D28DD" w:rsidRPr="00221F0A" w:rsidRDefault="004D28DD" w:rsidP="004D28DD">
            <w:pPr>
              <w:spacing w:after="120" w:line="360" w:lineRule="auto"/>
              <w:contextualSpacing/>
              <w:jc w:val="right"/>
              <w:rPr>
                <w:ins w:id="1287" w:author="Microsoft Word" w:date="2025-08-11T16:30:00Z" w16du:dateUtc="2025-08-11T21:30:00Z"/>
                <w:rFonts w:ascii="Times New Roman" w:eastAsia="Times New Roman" w:hAnsi="Times New Roman" w:cs="Times New Roman"/>
                <w:color w:val="000000"/>
                <w:kern w:val="0"/>
                <w:sz w:val="18"/>
                <w:szCs w:val="18"/>
                <w14:ligatures w14:val="none"/>
              </w:rPr>
            </w:pPr>
            <w:ins w:id="1288" w:author="Microsoft Word" w:date="2025-08-11T16:30:00Z" w16du:dateUtc="2025-08-11T21:30:00Z">
              <w:r w:rsidRPr="00221F0A">
                <w:rPr>
                  <w:rFonts w:ascii="Times New Roman" w:hAnsi="Times New Roman" w:cs="Times New Roman"/>
                  <w:color w:val="000000"/>
                  <w:sz w:val="18"/>
                  <w:szCs w:val="18"/>
                  <w:rPrChange w:id="1289" w:author="Jujia Li" w:date="2025-08-10T13:27:00Z" w16du:dateUtc="2025-08-10T18:27:00Z">
                    <w:rPr>
                      <w:rFonts w:ascii="Aptos Narrow" w:hAnsi="Aptos Narrow"/>
                      <w:color w:val="000000"/>
                      <w:sz w:val="22"/>
                      <w:szCs w:val="22"/>
                    </w:rPr>
                  </w:rPrChange>
                </w:rPr>
                <w:t>54.12</w:t>
              </w:r>
            </w:ins>
          </w:p>
        </w:tc>
        <w:tc>
          <w:tcPr>
            <w:tcW w:w="321" w:type="pct"/>
            <w:noWrap/>
            <w:vAlign w:val="bottom"/>
            <w:hideMark/>
          </w:tcPr>
          <w:p w14:paraId="41305574" w14:textId="091DC8EF" w:rsidR="004D28DD" w:rsidRPr="00221F0A" w:rsidRDefault="004D28DD" w:rsidP="004D28DD">
            <w:pPr>
              <w:spacing w:after="120" w:line="360" w:lineRule="auto"/>
              <w:contextualSpacing/>
              <w:jc w:val="right"/>
              <w:rPr>
                <w:ins w:id="1290" w:author="Microsoft Word" w:date="2025-08-11T16:30:00Z" w16du:dateUtc="2025-08-11T21:30:00Z"/>
                <w:rFonts w:ascii="Times New Roman" w:eastAsia="Times New Roman" w:hAnsi="Times New Roman" w:cs="Times New Roman"/>
                <w:color w:val="000000"/>
                <w:kern w:val="0"/>
                <w:sz w:val="18"/>
                <w:szCs w:val="18"/>
                <w14:ligatures w14:val="none"/>
              </w:rPr>
            </w:pPr>
            <w:ins w:id="1291" w:author="Microsoft Word" w:date="2025-08-11T16:30:00Z" w16du:dateUtc="2025-08-11T21:30:00Z">
              <w:r w:rsidRPr="00221F0A">
                <w:rPr>
                  <w:rFonts w:ascii="Times New Roman" w:hAnsi="Times New Roman" w:cs="Times New Roman"/>
                  <w:color w:val="000000"/>
                  <w:sz w:val="18"/>
                  <w:szCs w:val="18"/>
                  <w:rPrChange w:id="1292" w:author="Jujia Li" w:date="2025-08-10T13:27:00Z" w16du:dateUtc="2025-08-10T18:27:00Z">
                    <w:rPr>
                      <w:rFonts w:ascii="Aptos Narrow" w:hAnsi="Aptos Narrow"/>
                      <w:color w:val="000000"/>
                      <w:sz w:val="22"/>
                      <w:szCs w:val="22"/>
                    </w:rPr>
                  </w:rPrChange>
                </w:rPr>
                <w:t>1.6</w:t>
              </w:r>
              <w:r>
                <w:rPr>
                  <w:rFonts w:ascii="Times New Roman" w:hAnsi="Times New Roman" w:cs="Times New Roman"/>
                  <w:color w:val="000000"/>
                  <w:sz w:val="18"/>
                  <w:szCs w:val="18"/>
                </w:rPr>
                <w:t>0</w:t>
              </w:r>
            </w:ins>
          </w:p>
        </w:tc>
        <w:tc>
          <w:tcPr>
            <w:tcW w:w="428" w:type="pct"/>
            <w:noWrap/>
            <w:vAlign w:val="bottom"/>
            <w:hideMark/>
          </w:tcPr>
          <w:p w14:paraId="764B0BBE" w14:textId="5F45F99C" w:rsidR="004D28DD" w:rsidRPr="00221F0A" w:rsidRDefault="004D28DD" w:rsidP="004D28DD">
            <w:pPr>
              <w:spacing w:after="120" w:line="360" w:lineRule="auto"/>
              <w:contextualSpacing/>
              <w:jc w:val="right"/>
              <w:rPr>
                <w:ins w:id="1293" w:author="Microsoft Word" w:date="2025-08-11T16:30:00Z" w16du:dateUtc="2025-08-11T21:30:00Z"/>
                <w:rFonts w:ascii="Times New Roman" w:eastAsia="Times New Roman" w:hAnsi="Times New Roman" w:cs="Times New Roman"/>
                <w:color w:val="000000"/>
                <w:kern w:val="0"/>
                <w:sz w:val="18"/>
                <w:szCs w:val="18"/>
                <w14:ligatures w14:val="none"/>
              </w:rPr>
            </w:pPr>
            <w:ins w:id="1294" w:author="Microsoft Word" w:date="2025-08-11T16:30:00Z" w16du:dateUtc="2025-08-11T21:30:00Z">
              <w:r w:rsidRPr="00221F0A">
                <w:rPr>
                  <w:rFonts w:ascii="Times New Roman" w:hAnsi="Times New Roman" w:cs="Times New Roman"/>
                  <w:color w:val="000000"/>
                  <w:sz w:val="18"/>
                  <w:szCs w:val="18"/>
                  <w:rPrChange w:id="1295" w:author="Jujia Li" w:date="2025-08-10T13:27:00Z" w16du:dateUtc="2025-08-10T18:27:00Z">
                    <w:rPr>
                      <w:rFonts w:ascii="Aptos Narrow" w:hAnsi="Aptos Narrow"/>
                      <w:color w:val="000000"/>
                      <w:sz w:val="22"/>
                      <w:szCs w:val="22"/>
                    </w:rPr>
                  </w:rPrChange>
                </w:rPr>
                <w:t>194.26</w:t>
              </w:r>
            </w:ins>
          </w:p>
        </w:tc>
        <w:tc>
          <w:tcPr>
            <w:tcW w:w="344" w:type="pct"/>
            <w:vAlign w:val="bottom"/>
          </w:tcPr>
          <w:p w14:paraId="380E789A" w14:textId="193D1D24" w:rsidR="004D28DD" w:rsidRPr="00221F0A" w:rsidRDefault="004D28DD" w:rsidP="004D28DD">
            <w:pPr>
              <w:spacing w:after="120" w:line="360" w:lineRule="auto"/>
              <w:contextualSpacing/>
              <w:jc w:val="right"/>
              <w:rPr>
                <w:ins w:id="1296" w:author="Microsoft Word" w:date="2025-08-11T16:30:00Z" w16du:dateUtc="2025-08-11T21:30:00Z"/>
                <w:rFonts w:ascii="Times New Roman" w:hAnsi="Times New Roman" w:cs="Times New Roman"/>
                <w:sz w:val="18"/>
                <w:szCs w:val="18"/>
              </w:rPr>
            </w:pPr>
            <w:ins w:id="1297" w:author="Microsoft Word" w:date="2025-08-11T16:30:00Z" w16du:dateUtc="2025-08-11T21:30:00Z">
              <w:r w:rsidRPr="00221F0A">
                <w:rPr>
                  <w:rFonts w:ascii="Times New Roman" w:hAnsi="Times New Roman" w:cs="Times New Roman"/>
                  <w:color w:val="000000"/>
                  <w:sz w:val="18"/>
                  <w:szCs w:val="18"/>
                  <w:rPrChange w:id="1298" w:author="Jujia Li" w:date="2025-08-10T13:27:00Z" w16du:dateUtc="2025-08-10T18:27:00Z">
                    <w:rPr>
                      <w:rFonts w:ascii="Aptos Narrow" w:hAnsi="Aptos Narrow"/>
                      <w:color w:val="000000"/>
                      <w:sz w:val="22"/>
                      <w:szCs w:val="22"/>
                    </w:rPr>
                  </w:rPrChange>
                </w:rPr>
                <w:t>1.44</w:t>
              </w:r>
            </w:ins>
          </w:p>
        </w:tc>
      </w:tr>
      <w:tr w:rsidR="004D28DD" w:rsidRPr="006A0CE7" w14:paraId="091E5248" w14:textId="77777777" w:rsidTr="004D28DD">
        <w:trPr>
          <w:trHeight w:val="290"/>
          <w:ins w:id="1299" w:author="Microsoft Word" w:date="2025-08-11T16:30:00Z"/>
        </w:trPr>
        <w:tc>
          <w:tcPr>
            <w:tcW w:w="808" w:type="pct"/>
            <w:noWrap/>
            <w:vAlign w:val="bottom"/>
            <w:hideMark/>
          </w:tcPr>
          <w:p w14:paraId="0499D5DF" w14:textId="31ACA1A4" w:rsidR="004D28DD" w:rsidRPr="00221F0A" w:rsidRDefault="004D28DD" w:rsidP="004D28DD">
            <w:pPr>
              <w:spacing w:after="120" w:line="360" w:lineRule="auto"/>
              <w:contextualSpacing/>
              <w:rPr>
                <w:ins w:id="1300" w:author="Microsoft Word" w:date="2025-08-11T16:30:00Z" w16du:dateUtc="2025-08-11T21:30:00Z"/>
                <w:rFonts w:ascii="Times New Roman" w:eastAsia="Times New Roman" w:hAnsi="Times New Roman" w:cs="Times New Roman"/>
                <w:color w:val="000000"/>
                <w:kern w:val="0"/>
                <w:sz w:val="18"/>
                <w:szCs w:val="18"/>
                <w14:ligatures w14:val="none"/>
              </w:rPr>
            </w:pPr>
            <w:ins w:id="1301" w:author="Microsoft Word" w:date="2025-08-11T16:30:00Z" w16du:dateUtc="2025-08-11T21:30:00Z">
              <w:r w:rsidRPr="00221F0A">
                <w:rPr>
                  <w:rFonts w:ascii="Times New Roman" w:hAnsi="Times New Roman" w:cs="Times New Roman"/>
                  <w:color w:val="000000"/>
                  <w:sz w:val="18"/>
                  <w:szCs w:val="18"/>
                  <w:rPrChange w:id="1302" w:author="Jujia Li" w:date="2025-08-10T13:27:00Z" w16du:dateUtc="2025-08-10T18:27:00Z">
                    <w:rPr>
                      <w:rFonts w:ascii="Aptos Narrow" w:hAnsi="Aptos Narrow"/>
                      <w:color w:val="000000"/>
                      <w:sz w:val="22"/>
                      <w:szCs w:val="22"/>
                    </w:rPr>
                  </w:rPrChange>
                </w:rPr>
                <w:t>LAWRENCE</w:t>
              </w:r>
            </w:ins>
          </w:p>
        </w:tc>
        <w:tc>
          <w:tcPr>
            <w:tcW w:w="566" w:type="pct"/>
            <w:vAlign w:val="bottom"/>
          </w:tcPr>
          <w:p w14:paraId="1CAE75C0" w14:textId="1A460574" w:rsidR="004D28DD" w:rsidRPr="00221F0A" w:rsidRDefault="004D28DD" w:rsidP="004D28DD">
            <w:pPr>
              <w:spacing w:after="120" w:line="360" w:lineRule="auto"/>
              <w:contextualSpacing/>
              <w:jc w:val="right"/>
              <w:rPr>
                <w:ins w:id="1303" w:author="Microsoft Word" w:date="2025-08-11T16:30:00Z" w16du:dateUtc="2025-08-11T21:30:00Z"/>
                <w:rFonts w:ascii="Times New Roman" w:hAnsi="Times New Roman" w:cs="Times New Roman"/>
                <w:sz w:val="18"/>
                <w:szCs w:val="18"/>
              </w:rPr>
            </w:pPr>
            <w:ins w:id="1304" w:author="Microsoft Word" w:date="2025-08-11T16:30:00Z" w16du:dateUtc="2025-08-11T21:30:00Z">
              <w:r w:rsidRPr="005E344C">
                <w:rPr>
                  <w:rFonts w:ascii="Times New Roman" w:hAnsi="Times New Roman" w:cs="Times New Roman"/>
                  <w:color w:val="000000"/>
                  <w:sz w:val="18"/>
                  <w:szCs w:val="18"/>
                </w:rPr>
                <w:t>33038.88</w:t>
              </w:r>
            </w:ins>
          </w:p>
        </w:tc>
        <w:tc>
          <w:tcPr>
            <w:tcW w:w="454" w:type="pct"/>
            <w:noWrap/>
            <w:vAlign w:val="bottom"/>
            <w:hideMark/>
          </w:tcPr>
          <w:p w14:paraId="6BE800E4" w14:textId="4209CDB3" w:rsidR="004D28DD" w:rsidRPr="00221F0A" w:rsidRDefault="004D28DD" w:rsidP="004D28DD">
            <w:pPr>
              <w:spacing w:after="120" w:line="360" w:lineRule="auto"/>
              <w:contextualSpacing/>
              <w:jc w:val="right"/>
              <w:rPr>
                <w:ins w:id="1305" w:author="Microsoft Word" w:date="2025-08-11T16:30:00Z" w16du:dateUtc="2025-08-11T21:30:00Z"/>
                <w:rFonts w:ascii="Times New Roman" w:eastAsia="Times New Roman" w:hAnsi="Times New Roman" w:cs="Times New Roman"/>
                <w:color w:val="000000"/>
                <w:kern w:val="0"/>
                <w:sz w:val="18"/>
                <w:szCs w:val="18"/>
                <w14:ligatures w14:val="none"/>
              </w:rPr>
            </w:pPr>
            <w:ins w:id="1306" w:author="Microsoft Word" w:date="2025-08-11T16:30:00Z" w16du:dateUtc="2025-08-11T21:30:00Z">
              <w:r w:rsidRPr="00221F0A">
                <w:rPr>
                  <w:rFonts w:ascii="Times New Roman" w:hAnsi="Times New Roman" w:cs="Times New Roman"/>
                  <w:color w:val="000000"/>
                  <w:sz w:val="18"/>
                  <w:szCs w:val="18"/>
                  <w:rPrChange w:id="1307" w:author="Jujia Li" w:date="2025-08-10T13:27:00Z" w16du:dateUtc="2025-08-10T18:27:00Z">
                    <w:rPr>
                      <w:rFonts w:ascii="Aptos Narrow" w:hAnsi="Aptos Narrow"/>
                      <w:color w:val="000000"/>
                      <w:sz w:val="22"/>
                      <w:szCs w:val="22"/>
                    </w:rPr>
                  </w:rPrChange>
                </w:rPr>
                <w:t>9.62</w:t>
              </w:r>
            </w:ins>
          </w:p>
        </w:tc>
        <w:tc>
          <w:tcPr>
            <w:tcW w:w="308" w:type="pct"/>
            <w:gridSpan w:val="2"/>
            <w:noWrap/>
            <w:vAlign w:val="bottom"/>
            <w:hideMark/>
          </w:tcPr>
          <w:p w14:paraId="3E77293C" w14:textId="6483CED2" w:rsidR="004D28DD" w:rsidRPr="00221F0A" w:rsidRDefault="004D28DD" w:rsidP="004D28DD">
            <w:pPr>
              <w:spacing w:after="120" w:line="360" w:lineRule="auto"/>
              <w:contextualSpacing/>
              <w:jc w:val="right"/>
              <w:rPr>
                <w:ins w:id="1308" w:author="Microsoft Word" w:date="2025-08-11T16:30:00Z" w16du:dateUtc="2025-08-11T21:30:00Z"/>
                <w:rFonts w:ascii="Times New Roman" w:eastAsia="Times New Roman" w:hAnsi="Times New Roman" w:cs="Times New Roman"/>
                <w:color w:val="000000"/>
                <w:kern w:val="0"/>
                <w:sz w:val="18"/>
                <w:szCs w:val="18"/>
                <w14:ligatures w14:val="none"/>
              </w:rPr>
            </w:pPr>
            <w:ins w:id="1309" w:author="Microsoft Word" w:date="2025-08-11T16:30:00Z" w16du:dateUtc="2025-08-11T21:30:00Z">
              <w:r w:rsidRPr="00221F0A">
                <w:rPr>
                  <w:rFonts w:ascii="Times New Roman" w:hAnsi="Times New Roman" w:cs="Times New Roman"/>
                  <w:color w:val="000000"/>
                  <w:sz w:val="18"/>
                  <w:szCs w:val="18"/>
                  <w:rPrChange w:id="1310" w:author="Jujia Li" w:date="2025-08-10T13:27:00Z" w16du:dateUtc="2025-08-10T18:27:00Z">
                    <w:rPr>
                      <w:rFonts w:ascii="Aptos Narrow" w:hAnsi="Aptos Narrow"/>
                      <w:color w:val="000000"/>
                      <w:sz w:val="22"/>
                      <w:szCs w:val="22"/>
                    </w:rPr>
                  </w:rPrChange>
                </w:rPr>
                <w:t>0.79</w:t>
              </w:r>
            </w:ins>
          </w:p>
        </w:tc>
        <w:tc>
          <w:tcPr>
            <w:tcW w:w="380" w:type="pct"/>
            <w:noWrap/>
            <w:vAlign w:val="bottom"/>
            <w:hideMark/>
          </w:tcPr>
          <w:p w14:paraId="7C75A6C1" w14:textId="7C2C3D2C" w:rsidR="004D28DD" w:rsidRPr="00221F0A" w:rsidRDefault="004D28DD" w:rsidP="004D28DD">
            <w:pPr>
              <w:spacing w:after="120" w:line="360" w:lineRule="auto"/>
              <w:contextualSpacing/>
              <w:jc w:val="right"/>
              <w:rPr>
                <w:ins w:id="1311" w:author="Microsoft Word" w:date="2025-08-11T16:30:00Z" w16du:dateUtc="2025-08-11T21:30:00Z"/>
                <w:rFonts w:ascii="Times New Roman" w:eastAsia="Times New Roman" w:hAnsi="Times New Roman" w:cs="Times New Roman"/>
                <w:color w:val="000000"/>
                <w:kern w:val="0"/>
                <w:sz w:val="18"/>
                <w:szCs w:val="18"/>
                <w14:ligatures w14:val="none"/>
              </w:rPr>
            </w:pPr>
            <w:ins w:id="1312" w:author="Microsoft Word" w:date="2025-08-11T16:30:00Z" w16du:dateUtc="2025-08-11T21:30:00Z">
              <w:r w:rsidRPr="00221F0A">
                <w:rPr>
                  <w:rFonts w:ascii="Times New Roman" w:hAnsi="Times New Roman" w:cs="Times New Roman"/>
                  <w:color w:val="000000"/>
                  <w:sz w:val="18"/>
                  <w:szCs w:val="18"/>
                  <w:rPrChange w:id="1313" w:author="Jujia Li" w:date="2025-08-10T13:27:00Z" w16du:dateUtc="2025-08-10T18:27:00Z">
                    <w:rPr>
                      <w:rFonts w:ascii="Aptos Narrow" w:hAnsi="Aptos Narrow"/>
                      <w:color w:val="000000"/>
                      <w:sz w:val="22"/>
                      <w:szCs w:val="22"/>
                    </w:rPr>
                  </w:rPrChange>
                </w:rPr>
                <w:t>11.14</w:t>
              </w:r>
            </w:ins>
          </w:p>
        </w:tc>
        <w:tc>
          <w:tcPr>
            <w:tcW w:w="315" w:type="pct"/>
            <w:gridSpan w:val="2"/>
            <w:noWrap/>
            <w:vAlign w:val="bottom"/>
            <w:hideMark/>
          </w:tcPr>
          <w:p w14:paraId="488B30A6" w14:textId="0447E309" w:rsidR="004D28DD" w:rsidRPr="00221F0A" w:rsidRDefault="004D28DD" w:rsidP="004D28DD">
            <w:pPr>
              <w:spacing w:after="120" w:line="360" w:lineRule="auto"/>
              <w:contextualSpacing/>
              <w:jc w:val="right"/>
              <w:rPr>
                <w:ins w:id="1314" w:author="Microsoft Word" w:date="2025-08-11T16:30:00Z" w16du:dateUtc="2025-08-11T21:30:00Z"/>
                <w:rFonts w:ascii="Times New Roman" w:eastAsia="Times New Roman" w:hAnsi="Times New Roman" w:cs="Times New Roman"/>
                <w:color w:val="000000"/>
                <w:kern w:val="0"/>
                <w:sz w:val="18"/>
                <w:szCs w:val="18"/>
                <w14:ligatures w14:val="none"/>
              </w:rPr>
            </w:pPr>
            <w:ins w:id="1315" w:author="Microsoft Word" w:date="2025-08-11T16:30:00Z" w16du:dateUtc="2025-08-11T21:30:00Z">
              <w:r w:rsidRPr="00221F0A">
                <w:rPr>
                  <w:rFonts w:ascii="Times New Roman" w:hAnsi="Times New Roman" w:cs="Times New Roman"/>
                  <w:color w:val="000000"/>
                  <w:sz w:val="18"/>
                  <w:szCs w:val="18"/>
                  <w:rPrChange w:id="1316" w:author="Jujia Li" w:date="2025-08-10T13:27:00Z" w16du:dateUtc="2025-08-10T18:27:00Z">
                    <w:rPr>
                      <w:rFonts w:ascii="Aptos Narrow" w:hAnsi="Aptos Narrow"/>
                      <w:color w:val="000000"/>
                      <w:sz w:val="22"/>
                      <w:szCs w:val="22"/>
                    </w:rPr>
                  </w:rPrChange>
                </w:rPr>
                <w:t>0.92</w:t>
              </w:r>
            </w:ins>
          </w:p>
        </w:tc>
        <w:tc>
          <w:tcPr>
            <w:tcW w:w="380" w:type="pct"/>
            <w:noWrap/>
            <w:vAlign w:val="bottom"/>
            <w:hideMark/>
          </w:tcPr>
          <w:p w14:paraId="1ED637EF" w14:textId="4E6506F8" w:rsidR="004D28DD" w:rsidRPr="00221F0A" w:rsidRDefault="004D28DD" w:rsidP="004D28DD">
            <w:pPr>
              <w:spacing w:after="120" w:line="360" w:lineRule="auto"/>
              <w:contextualSpacing/>
              <w:jc w:val="right"/>
              <w:rPr>
                <w:ins w:id="1317" w:author="Microsoft Word" w:date="2025-08-11T16:30:00Z" w16du:dateUtc="2025-08-11T21:30:00Z"/>
                <w:rFonts w:ascii="Times New Roman" w:eastAsia="Times New Roman" w:hAnsi="Times New Roman" w:cs="Times New Roman"/>
                <w:color w:val="000000"/>
                <w:kern w:val="0"/>
                <w:sz w:val="18"/>
                <w:szCs w:val="18"/>
                <w14:ligatures w14:val="none"/>
              </w:rPr>
            </w:pPr>
            <w:ins w:id="1318" w:author="Microsoft Word" w:date="2025-08-11T16:30:00Z" w16du:dateUtc="2025-08-11T21:30:00Z">
              <w:r w:rsidRPr="00221F0A">
                <w:rPr>
                  <w:rFonts w:ascii="Times New Roman" w:hAnsi="Times New Roman" w:cs="Times New Roman"/>
                  <w:color w:val="000000"/>
                  <w:sz w:val="18"/>
                  <w:szCs w:val="18"/>
                  <w:rPrChange w:id="1319" w:author="Jujia Li" w:date="2025-08-10T13:27:00Z" w16du:dateUtc="2025-08-10T18:27:00Z">
                    <w:rPr>
                      <w:rFonts w:ascii="Aptos Narrow" w:hAnsi="Aptos Narrow"/>
                      <w:color w:val="000000"/>
                      <w:sz w:val="22"/>
                      <w:szCs w:val="22"/>
                    </w:rPr>
                  </w:rPrChange>
                </w:rPr>
                <w:t>13.73</w:t>
              </w:r>
            </w:ins>
          </w:p>
        </w:tc>
        <w:tc>
          <w:tcPr>
            <w:tcW w:w="316" w:type="pct"/>
            <w:gridSpan w:val="2"/>
            <w:noWrap/>
            <w:vAlign w:val="bottom"/>
            <w:hideMark/>
          </w:tcPr>
          <w:p w14:paraId="1B2C8752" w14:textId="039C25E0" w:rsidR="004D28DD" w:rsidRPr="00221F0A" w:rsidRDefault="004D28DD" w:rsidP="004D28DD">
            <w:pPr>
              <w:spacing w:after="120" w:line="360" w:lineRule="auto"/>
              <w:contextualSpacing/>
              <w:jc w:val="right"/>
              <w:rPr>
                <w:ins w:id="1320" w:author="Microsoft Word" w:date="2025-08-11T16:30:00Z" w16du:dateUtc="2025-08-11T21:30:00Z"/>
                <w:rFonts w:ascii="Times New Roman" w:eastAsia="Times New Roman" w:hAnsi="Times New Roman" w:cs="Times New Roman"/>
                <w:color w:val="000000"/>
                <w:kern w:val="0"/>
                <w:sz w:val="18"/>
                <w:szCs w:val="18"/>
                <w14:ligatures w14:val="none"/>
              </w:rPr>
            </w:pPr>
            <w:ins w:id="1321" w:author="Microsoft Word" w:date="2025-08-11T16:30:00Z" w16du:dateUtc="2025-08-11T21:30:00Z">
              <w:r w:rsidRPr="00221F0A">
                <w:rPr>
                  <w:rFonts w:ascii="Times New Roman" w:hAnsi="Times New Roman" w:cs="Times New Roman"/>
                  <w:color w:val="000000"/>
                  <w:sz w:val="18"/>
                  <w:szCs w:val="18"/>
                  <w:rPrChange w:id="1322" w:author="Jujia Li" w:date="2025-08-10T13:27:00Z" w16du:dateUtc="2025-08-10T18:27:00Z">
                    <w:rPr>
                      <w:rFonts w:ascii="Aptos Narrow" w:hAnsi="Aptos Narrow"/>
                      <w:color w:val="000000"/>
                      <w:sz w:val="22"/>
                      <w:szCs w:val="22"/>
                    </w:rPr>
                  </w:rPrChange>
                </w:rPr>
                <w:t>1.14</w:t>
              </w:r>
            </w:ins>
          </w:p>
        </w:tc>
        <w:tc>
          <w:tcPr>
            <w:tcW w:w="380" w:type="pct"/>
            <w:noWrap/>
            <w:vAlign w:val="bottom"/>
            <w:hideMark/>
          </w:tcPr>
          <w:p w14:paraId="165010CF" w14:textId="0E88BA31" w:rsidR="004D28DD" w:rsidRPr="00221F0A" w:rsidRDefault="004D28DD" w:rsidP="004D28DD">
            <w:pPr>
              <w:spacing w:after="120" w:line="360" w:lineRule="auto"/>
              <w:contextualSpacing/>
              <w:jc w:val="right"/>
              <w:rPr>
                <w:ins w:id="1323" w:author="Microsoft Word" w:date="2025-08-11T16:30:00Z" w16du:dateUtc="2025-08-11T21:30:00Z"/>
                <w:rFonts w:ascii="Times New Roman" w:eastAsia="Times New Roman" w:hAnsi="Times New Roman" w:cs="Times New Roman"/>
                <w:color w:val="000000"/>
                <w:kern w:val="0"/>
                <w:sz w:val="18"/>
                <w:szCs w:val="18"/>
                <w14:ligatures w14:val="none"/>
              </w:rPr>
            </w:pPr>
            <w:ins w:id="1324" w:author="Microsoft Word" w:date="2025-08-11T16:30:00Z" w16du:dateUtc="2025-08-11T21:30:00Z">
              <w:r w:rsidRPr="00221F0A">
                <w:rPr>
                  <w:rFonts w:ascii="Times New Roman" w:hAnsi="Times New Roman" w:cs="Times New Roman"/>
                  <w:color w:val="000000"/>
                  <w:sz w:val="18"/>
                  <w:szCs w:val="18"/>
                  <w:rPrChange w:id="1325" w:author="Jujia Li" w:date="2025-08-10T13:27:00Z" w16du:dateUtc="2025-08-10T18:27:00Z">
                    <w:rPr>
                      <w:rFonts w:ascii="Aptos Narrow" w:hAnsi="Aptos Narrow"/>
                      <w:color w:val="000000"/>
                      <w:sz w:val="22"/>
                      <w:szCs w:val="22"/>
                    </w:rPr>
                  </w:rPrChange>
                </w:rPr>
                <w:t>16.93</w:t>
              </w:r>
            </w:ins>
          </w:p>
        </w:tc>
        <w:tc>
          <w:tcPr>
            <w:tcW w:w="321" w:type="pct"/>
            <w:noWrap/>
            <w:vAlign w:val="bottom"/>
            <w:hideMark/>
          </w:tcPr>
          <w:p w14:paraId="18A19BA2" w14:textId="0EA17C75" w:rsidR="004D28DD" w:rsidRPr="00221F0A" w:rsidRDefault="004D28DD" w:rsidP="004D28DD">
            <w:pPr>
              <w:spacing w:after="120" w:line="360" w:lineRule="auto"/>
              <w:contextualSpacing/>
              <w:jc w:val="right"/>
              <w:rPr>
                <w:ins w:id="1326" w:author="Microsoft Word" w:date="2025-08-11T16:30:00Z" w16du:dateUtc="2025-08-11T21:30:00Z"/>
                <w:rFonts w:ascii="Times New Roman" w:eastAsia="Times New Roman" w:hAnsi="Times New Roman" w:cs="Times New Roman"/>
                <w:color w:val="000000"/>
                <w:kern w:val="0"/>
                <w:sz w:val="18"/>
                <w:szCs w:val="18"/>
                <w14:ligatures w14:val="none"/>
              </w:rPr>
            </w:pPr>
            <w:ins w:id="1327" w:author="Microsoft Word" w:date="2025-08-11T16:30:00Z" w16du:dateUtc="2025-08-11T21:30:00Z">
              <w:r w:rsidRPr="00221F0A">
                <w:rPr>
                  <w:rFonts w:ascii="Times New Roman" w:hAnsi="Times New Roman" w:cs="Times New Roman"/>
                  <w:color w:val="000000"/>
                  <w:sz w:val="18"/>
                  <w:szCs w:val="18"/>
                  <w:rPrChange w:id="1328" w:author="Jujia Li" w:date="2025-08-10T13:27:00Z" w16du:dateUtc="2025-08-10T18:27:00Z">
                    <w:rPr>
                      <w:rFonts w:ascii="Aptos Narrow" w:hAnsi="Aptos Narrow"/>
                      <w:color w:val="000000"/>
                      <w:sz w:val="22"/>
                      <w:szCs w:val="22"/>
                    </w:rPr>
                  </w:rPrChange>
                </w:rPr>
                <w:t>1.41</w:t>
              </w:r>
            </w:ins>
          </w:p>
        </w:tc>
        <w:tc>
          <w:tcPr>
            <w:tcW w:w="428" w:type="pct"/>
            <w:noWrap/>
            <w:vAlign w:val="bottom"/>
            <w:hideMark/>
          </w:tcPr>
          <w:p w14:paraId="0ADC65CE" w14:textId="29C22B51" w:rsidR="004D28DD" w:rsidRPr="00221F0A" w:rsidRDefault="004D28DD" w:rsidP="004D28DD">
            <w:pPr>
              <w:spacing w:after="120" w:line="360" w:lineRule="auto"/>
              <w:contextualSpacing/>
              <w:jc w:val="right"/>
              <w:rPr>
                <w:ins w:id="1329" w:author="Microsoft Word" w:date="2025-08-11T16:30:00Z" w16du:dateUtc="2025-08-11T21:30:00Z"/>
                <w:rFonts w:ascii="Times New Roman" w:eastAsia="Times New Roman" w:hAnsi="Times New Roman" w:cs="Times New Roman"/>
                <w:color w:val="000000"/>
                <w:kern w:val="0"/>
                <w:sz w:val="18"/>
                <w:szCs w:val="18"/>
                <w14:ligatures w14:val="none"/>
              </w:rPr>
            </w:pPr>
            <w:ins w:id="1330" w:author="Microsoft Word" w:date="2025-08-11T16:30:00Z" w16du:dateUtc="2025-08-11T21:30:00Z">
              <w:r w:rsidRPr="00221F0A">
                <w:rPr>
                  <w:rFonts w:ascii="Times New Roman" w:hAnsi="Times New Roman" w:cs="Times New Roman"/>
                  <w:color w:val="000000"/>
                  <w:sz w:val="18"/>
                  <w:szCs w:val="18"/>
                  <w:rPrChange w:id="1331" w:author="Jujia Li" w:date="2025-08-10T13:27:00Z" w16du:dateUtc="2025-08-10T18:27:00Z">
                    <w:rPr>
                      <w:rFonts w:ascii="Aptos Narrow" w:hAnsi="Aptos Narrow"/>
                      <w:color w:val="000000"/>
                      <w:sz w:val="22"/>
                      <w:szCs w:val="22"/>
                    </w:rPr>
                  </w:rPrChange>
                </w:rPr>
                <w:t>51.42</w:t>
              </w:r>
            </w:ins>
          </w:p>
        </w:tc>
        <w:tc>
          <w:tcPr>
            <w:tcW w:w="344" w:type="pct"/>
            <w:vAlign w:val="bottom"/>
          </w:tcPr>
          <w:p w14:paraId="443A3C0B" w14:textId="5DFD7021" w:rsidR="004D28DD" w:rsidRPr="00221F0A" w:rsidRDefault="004D28DD" w:rsidP="004D28DD">
            <w:pPr>
              <w:spacing w:after="120" w:line="360" w:lineRule="auto"/>
              <w:contextualSpacing/>
              <w:jc w:val="right"/>
              <w:rPr>
                <w:ins w:id="1332" w:author="Microsoft Word" w:date="2025-08-11T16:30:00Z" w16du:dateUtc="2025-08-11T21:30:00Z"/>
                <w:rFonts w:ascii="Times New Roman" w:hAnsi="Times New Roman" w:cs="Times New Roman"/>
                <w:sz w:val="18"/>
                <w:szCs w:val="18"/>
              </w:rPr>
            </w:pPr>
            <w:ins w:id="1333" w:author="Microsoft Word" w:date="2025-08-11T16:30:00Z" w16du:dateUtc="2025-08-11T21:30:00Z">
              <w:r w:rsidRPr="00221F0A">
                <w:rPr>
                  <w:rFonts w:ascii="Times New Roman" w:hAnsi="Times New Roman" w:cs="Times New Roman"/>
                  <w:color w:val="000000"/>
                  <w:sz w:val="18"/>
                  <w:szCs w:val="18"/>
                  <w:rPrChange w:id="1334" w:author="Jujia Li" w:date="2025-08-10T13:27:00Z" w16du:dateUtc="2025-08-10T18:27:00Z">
                    <w:rPr>
                      <w:rFonts w:ascii="Aptos Narrow" w:hAnsi="Aptos Narrow"/>
                      <w:color w:val="000000"/>
                      <w:sz w:val="22"/>
                      <w:szCs w:val="22"/>
                    </w:rPr>
                  </w:rPrChange>
                </w:rPr>
                <w:t>1.06</w:t>
              </w:r>
            </w:ins>
          </w:p>
        </w:tc>
      </w:tr>
      <w:tr w:rsidR="004D28DD" w:rsidRPr="006A0CE7" w14:paraId="02D399BE" w14:textId="77777777" w:rsidTr="004D28DD">
        <w:trPr>
          <w:trHeight w:val="290"/>
          <w:ins w:id="1335" w:author="Microsoft Word" w:date="2025-08-11T16:30:00Z"/>
        </w:trPr>
        <w:tc>
          <w:tcPr>
            <w:tcW w:w="808" w:type="pct"/>
            <w:noWrap/>
            <w:vAlign w:val="bottom"/>
            <w:hideMark/>
          </w:tcPr>
          <w:p w14:paraId="6B47574A" w14:textId="0C97A402" w:rsidR="004D28DD" w:rsidRPr="00221F0A" w:rsidRDefault="004D28DD" w:rsidP="004D28DD">
            <w:pPr>
              <w:spacing w:after="120" w:line="360" w:lineRule="auto"/>
              <w:contextualSpacing/>
              <w:rPr>
                <w:ins w:id="1336" w:author="Microsoft Word" w:date="2025-08-11T16:30:00Z" w16du:dateUtc="2025-08-11T21:30:00Z"/>
                <w:rFonts w:ascii="Times New Roman" w:eastAsia="Times New Roman" w:hAnsi="Times New Roman" w:cs="Times New Roman"/>
                <w:color w:val="000000"/>
                <w:kern w:val="0"/>
                <w:sz w:val="18"/>
                <w:szCs w:val="18"/>
                <w14:ligatures w14:val="none"/>
              </w:rPr>
            </w:pPr>
            <w:ins w:id="1337" w:author="Microsoft Word" w:date="2025-08-11T16:30:00Z" w16du:dateUtc="2025-08-11T21:30:00Z">
              <w:r w:rsidRPr="00221F0A">
                <w:rPr>
                  <w:rFonts w:ascii="Times New Roman" w:hAnsi="Times New Roman" w:cs="Times New Roman"/>
                  <w:color w:val="000000"/>
                  <w:sz w:val="18"/>
                  <w:szCs w:val="18"/>
                  <w:rPrChange w:id="1338" w:author="Jujia Li" w:date="2025-08-10T13:27:00Z" w16du:dateUtc="2025-08-10T18:27:00Z">
                    <w:rPr>
                      <w:rFonts w:ascii="Aptos Narrow" w:hAnsi="Aptos Narrow"/>
                      <w:color w:val="000000"/>
                      <w:sz w:val="22"/>
                      <w:szCs w:val="22"/>
                    </w:rPr>
                  </w:rPrChange>
                </w:rPr>
                <w:t>LIMESTONE</w:t>
              </w:r>
            </w:ins>
          </w:p>
        </w:tc>
        <w:tc>
          <w:tcPr>
            <w:tcW w:w="566" w:type="pct"/>
            <w:vAlign w:val="bottom"/>
          </w:tcPr>
          <w:p w14:paraId="2AECA87F" w14:textId="7C2B326D" w:rsidR="004D28DD" w:rsidRPr="00221F0A" w:rsidRDefault="004D28DD" w:rsidP="004D28DD">
            <w:pPr>
              <w:spacing w:after="120" w:line="360" w:lineRule="auto"/>
              <w:contextualSpacing/>
              <w:jc w:val="right"/>
              <w:rPr>
                <w:ins w:id="1339" w:author="Microsoft Word" w:date="2025-08-11T16:30:00Z" w16du:dateUtc="2025-08-11T21:30:00Z"/>
                <w:rFonts w:ascii="Times New Roman" w:hAnsi="Times New Roman" w:cs="Times New Roman"/>
                <w:sz w:val="18"/>
                <w:szCs w:val="18"/>
              </w:rPr>
            </w:pPr>
            <w:ins w:id="1340" w:author="Microsoft Word" w:date="2025-08-11T16:30:00Z" w16du:dateUtc="2025-08-11T21:30:00Z">
              <w:r w:rsidRPr="005E344C">
                <w:rPr>
                  <w:rFonts w:ascii="Times New Roman" w:hAnsi="Times New Roman" w:cs="Times New Roman"/>
                  <w:color w:val="000000"/>
                  <w:sz w:val="18"/>
                  <w:szCs w:val="18"/>
                </w:rPr>
                <w:t>95515.42</w:t>
              </w:r>
            </w:ins>
          </w:p>
        </w:tc>
        <w:tc>
          <w:tcPr>
            <w:tcW w:w="454" w:type="pct"/>
            <w:noWrap/>
            <w:vAlign w:val="bottom"/>
            <w:hideMark/>
          </w:tcPr>
          <w:p w14:paraId="5408D84B" w14:textId="528EAE0E" w:rsidR="004D28DD" w:rsidRPr="00221F0A" w:rsidRDefault="004D28DD" w:rsidP="004D28DD">
            <w:pPr>
              <w:spacing w:after="120" w:line="360" w:lineRule="auto"/>
              <w:contextualSpacing/>
              <w:jc w:val="right"/>
              <w:rPr>
                <w:ins w:id="1341" w:author="Microsoft Word" w:date="2025-08-11T16:30:00Z" w16du:dateUtc="2025-08-11T21:30:00Z"/>
                <w:rFonts w:ascii="Times New Roman" w:eastAsia="Times New Roman" w:hAnsi="Times New Roman" w:cs="Times New Roman"/>
                <w:color w:val="000000"/>
                <w:kern w:val="0"/>
                <w:sz w:val="18"/>
                <w:szCs w:val="18"/>
                <w14:ligatures w14:val="none"/>
              </w:rPr>
            </w:pPr>
            <w:ins w:id="1342" w:author="Microsoft Word" w:date="2025-08-11T16:30:00Z" w16du:dateUtc="2025-08-11T21:30:00Z">
              <w:r w:rsidRPr="00221F0A">
                <w:rPr>
                  <w:rFonts w:ascii="Times New Roman" w:hAnsi="Times New Roman" w:cs="Times New Roman"/>
                  <w:color w:val="000000"/>
                  <w:sz w:val="18"/>
                  <w:szCs w:val="18"/>
                  <w:rPrChange w:id="1343" w:author="Jujia Li" w:date="2025-08-10T13:27:00Z" w16du:dateUtc="2025-08-10T18:27:00Z">
                    <w:rPr>
                      <w:rFonts w:ascii="Aptos Narrow" w:hAnsi="Aptos Narrow"/>
                      <w:color w:val="000000"/>
                      <w:sz w:val="22"/>
                      <w:szCs w:val="22"/>
                    </w:rPr>
                  </w:rPrChange>
                </w:rPr>
                <w:t>84.88</w:t>
              </w:r>
            </w:ins>
          </w:p>
        </w:tc>
        <w:tc>
          <w:tcPr>
            <w:tcW w:w="308" w:type="pct"/>
            <w:gridSpan w:val="2"/>
            <w:noWrap/>
            <w:vAlign w:val="bottom"/>
            <w:hideMark/>
          </w:tcPr>
          <w:p w14:paraId="725E8C03" w14:textId="379E982F" w:rsidR="004D28DD" w:rsidRPr="00221F0A" w:rsidRDefault="004D28DD" w:rsidP="004D28DD">
            <w:pPr>
              <w:spacing w:after="120" w:line="360" w:lineRule="auto"/>
              <w:contextualSpacing/>
              <w:jc w:val="right"/>
              <w:rPr>
                <w:ins w:id="1344" w:author="Microsoft Word" w:date="2025-08-11T16:30:00Z" w16du:dateUtc="2025-08-11T21:30:00Z"/>
                <w:rFonts w:ascii="Times New Roman" w:eastAsia="Times New Roman" w:hAnsi="Times New Roman" w:cs="Times New Roman"/>
                <w:color w:val="000000"/>
                <w:kern w:val="0"/>
                <w:sz w:val="18"/>
                <w:szCs w:val="18"/>
                <w14:ligatures w14:val="none"/>
              </w:rPr>
            </w:pPr>
            <w:ins w:id="1345" w:author="Microsoft Word" w:date="2025-08-11T16:30:00Z" w16du:dateUtc="2025-08-11T21:30:00Z">
              <w:r w:rsidRPr="00221F0A">
                <w:rPr>
                  <w:rFonts w:ascii="Times New Roman" w:hAnsi="Times New Roman" w:cs="Times New Roman"/>
                  <w:color w:val="000000"/>
                  <w:sz w:val="18"/>
                  <w:szCs w:val="18"/>
                  <w:rPrChange w:id="1346" w:author="Jujia Li" w:date="2025-08-10T13:27:00Z" w16du:dateUtc="2025-08-10T18:27:00Z">
                    <w:rPr>
                      <w:rFonts w:ascii="Aptos Narrow" w:hAnsi="Aptos Narrow"/>
                      <w:color w:val="000000"/>
                      <w:sz w:val="22"/>
                      <w:szCs w:val="22"/>
                    </w:rPr>
                  </w:rPrChange>
                </w:rPr>
                <w:t>2.5</w:t>
              </w:r>
              <w:r>
                <w:rPr>
                  <w:rFonts w:ascii="Times New Roman" w:hAnsi="Times New Roman" w:cs="Times New Roman"/>
                  <w:color w:val="000000"/>
                  <w:sz w:val="18"/>
                  <w:szCs w:val="18"/>
                </w:rPr>
                <w:t>0</w:t>
              </w:r>
            </w:ins>
          </w:p>
        </w:tc>
        <w:tc>
          <w:tcPr>
            <w:tcW w:w="380" w:type="pct"/>
            <w:noWrap/>
            <w:vAlign w:val="bottom"/>
            <w:hideMark/>
          </w:tcPr>
          <w:p w14:paraId="302E35F8" w14:textId="3C5D0D5F" w:rsidR="004D28DD" w:rsidRPr="00221F0A" w:rsidRDefault="004D28DD" w:rsidP="004D28DD">
            <w:pPr>
              <w:spacing w:after="120" w:line="360" w:lineRule="auto"/>
              <w:contextualSpacing/>
              <w:jc w:val="right"/>
              <w:rPr>
                <w:ins w:id="1347" w:author="Microsoft Word" w:date="2025-08-11T16:30:00Z" w16du:dateUtc="2025-08-11T21:30:00Z"/>
                <w:rFonts w:ascii="Times New Roman" w:eastAsia="Times New Roman" w:hAnsi="Times New Roman" w:cs="Times New Roman"/>
                <w:color w:val="000000"/>
                <w:kern w:val="0"/>
                <w:sz w:val="18"/>
                <w:szCs w:val="18"/>
                <w14:ligatures w14:val="none"/>
              </w:rPr>
            </w:pPr>
            <w:ins w:id="1348" w:author="Microsoft Word" w:date="2025-08-11T16:30:00Z" w16du:dateUtc="2025-08-11T21:30:00Z">
              <w:r w:rsidRPr="00221F0A">
                <w:rPr>
                  <w:rFonts w:ascii="Times New Roman" w:hAnsi="Times New Roman" w:cs="Times New Roman"/>
                  <w:color w:val="000000"/>
                  <w:sz w:val="18"/>
                  <w:szCs w:val="18"/>
                  <w:rPrChange w:id="1349" w:author="Jujia Li" w:date="2025-08-10T13:27:00Z" w16du:dateUtc="2025-08-10T18:27:00Z">
                    <w:rPr>
                      <w:rFonts w:ascii="Aptos Narrow" w:hAnsi="Aptos Narrow"/>
                      <w:color w:val="000000"/>
                      <w:sz w:val="22"/>
                      <w:szCs w:val="22"/>
                    </w:rPr>
                  </w:rPrChange>
                </w:rPr>
                <w:t>105.84</w:t>
              </w:r>
            </w:ins>
          </w:p>
        </w:tc>
        <w:tc>
          <w:tcPr>
            <w:tcW w:w="315" w:type="pct"/>
            <w:gridSpan w:val="2"/>
            <w:noWrap/>
            <w:vAlign w:val="bottom"/>
            <w:hideMark/>
          </w:tcPr>
          <w:p w14:paraId="77D92DB4" w14:textId="44DA75FD" w:rsidR="004D28DD" w:rsidRPr="00221F0A" w:rsidRDefault="004D28DD" w:rsidP="004D28DD">
            <w:pPr>
              <w:spacing w:after="120" w:line="360" w:lineRule="auto"/>
              <w:contextualSpacing/>
              <w:jc w:val="right"/>
              <w:rPr>
                <w:ins w:id="1350" w:author="Microsoft Word" w:date="2025-08-11T16:30:00Z" w16du:dateUtc="2025-08-11T21:30:00Z"/>
                <w:rFonts w:ascii="Times New Roman" w:eastAsia="Times New Roman" w:hAnsi="Times New Roman" w:cs="Times New Roman"/>
                <w:color w:val="000000"/>
                <w:kern w:val="0"/>
                <w:sz w:val="18"/>
                <w:szCs w:val="18"/>
                <w14:ligatures w14:val="none"/>
              </w:rPr>
            </w:pPr>
            <w:ins w:id="1351" w:author="Microsoft Word" w:date="2025-08-11T16:30:00Z" w16du:dateUtc="2025-08-11T21:30:00Z">
              <w:r w:rsidRPr="00221F0A">
                <w:rPr>
                  <w:rFonts w:ascii="Times New Roman" w:hAnsi="Times New Roman" w:cs="Times New Roman"/>
                  <w:color w:val="000000"/>
                  <w:sz w:val="18"/>
                  <w:szCs w:val="18"/>
                  <w:rPrChange w:id="1352" w:author="Jujia Li" w:date="2025-08-10T13:27:00Z" w16du:dateUtc="2025-08-10T18:27:00Z">
                    <w:rPr>
                      <w:rFonts w:ascii="Aptos Narrow" w:hAnsi="Aptos Narrow"/>
                      <w:color w:val="000000"/>
                      <w:sz w:val="22"/>
                      <w:szCs w:val="22"/>
                    </w:rPr>
                  </w:rPrChange>
                </w:rPr>
                <w:t>3.08</w:t>
              </w:r>
            </w:ins>
          </w:p>
        </w:tc>
        <w:tc>
          <w:tcPr>
            <w:tcW w:w="380" w:type="pct"/>
            <w:noWrap/>
            <w:vAlign w:val="bottom"/>
            <w:hideMark/>
          </w:tcPr>
          <w:p w14:paraId="61BB3E96" w14:textId="25C72A34" w:rsidR="004D28DD" w:rsidRPr="00221F0A" w:rsidRDefault="004D28DD" w:rsidP="004D28DD">
            <w:pPr>
              <w:spacing w:after="120" w:line="360" w:lineRule="auto"/>
              <w:contextualSpacing/>
              <w:jc w:val="right"/>
              <w:rPr>
                <w:ins w:id="1353" w:author="Microsoft Word" w:date="2025-08-11T16:30:00Z" w16du:dateUtc="2025-08-11T21:30:00Z"/>
                <w:rFonts w:ascii="Times New Roman" w:eastAsia="Times New Roman" w:hAnsi="Times New Roman" w:cs="Times New Roman"/>
                <w:color w:val="000000"/>
                <w:kern w:val="0"/>
                <w:sz w:val="18"/>
                <w:szCs w:val="18"/>
                <w14:ligatures w14:val="none"/>
              </w:rPr>
            </w:pPr>
            <w:ins w:id="1354" w:author="Microsoft Word" w:date="2025-08-11T16:30:00Z" w16du:dateUtc="2025-08-11T21:30:00Z">
              <w:r w:rsidRPr="00221F0A">
                <w:rPr>
                  <w:rFonts w:ascii="Times New Roman" w:hAnsi="Times New Roman" w:cs="Times New Roman"/>
                  <w:color w:val="000000"/>
                  <w:sz w:val="18"/>
                  <w:szCs w:val="18"/>
                  <w:rPrChange w:id="1355" w:author="Jujia Li" w:date="2025-08-10T13:27:00Z" w16du:dateUtc="2025-08-10T18:27:00Z">
                    <w:rPr>
                      <w:rFonts w:ascii="Aptos Narrow" w:hAnsi="Aptos Narrow"/>
                      <w:color w:val="000000"/>
                      <w:sz w:val="22"/>
                      <w:szCs w:val="22"/>
                    </w:rPr>
                  </w:rPrChange>
                </w:rPr>
                <w:t>115.26</w:t>
              </w:r>
            </w:ins>
          </w:p>
        </w:tc>
        <w:tc>
          <w:tcPr>
            <w:tcW w:w="316" w:type="pct"/>
            <w:gridSpan w:val="2"/>
            <w:noWrap/>
            <w:vAlign w:val="bottom"/>
            <w:hideMark/>
          </w:tcPr>
          <w:p w14:paraId="675CE56B" w14:textId="08D30318" w:rsidR="004D28DD" w:rsidRPr="00221F0A" w:rsidRDefault="004D28DD" w:rsidP="004D28DD">
            <w:pPr>
              <w:spacing w:after="120" w:line="360" w:lineRule="auto"/>
              <w:contextualSpacing/>
              <w:jc w:val="right"/>
              <w:rPr>
                <w:ins w:id="1356" w:author="Microsoft Word" w:date="2025-08-11T16:30:00Z" w16du:dateUtc="2025-08-11T21:30:00Z"/>
                <w:rFonts w:ascii="Times New Roman" w:eastAsia="Times New Roman" w:hAnsi="Times New Roman" w:cs="Times New Roman"/>
                <w:color w:val="000000"/>
                <w:kern w:val="0"/>
                <w:sz w:val="18"/>
                <w:szCs w:val="18"/>
                <w14:ligatures w14:val="none"/>
              </w:rPr>
            </w:pPr>
            <w:ins w:id="1357" w:author="Microsoft Word" w:date="2025-08-11T16:30:00Z" w16du:dateUtc="2025-08-11T21:30:00Z">
              <w:r w:rsidRPr="00221F0A">
                <w:rPr>
                  <w:rFonts w:ascii="Times New Roman" w:hAnsi="Times New Roman" w:cs="Times New Roman"/>
                  <w:color w:val="000000"/>
                  <w:sz w:val="18"/>
                  <w:szCs w:val="18"/>
                  <w:rPrChange w:id="1358" w:author="Jujia Li" w:date="2025-08-10T13:27:00Z" w16du:dateUtc="2025-08-10T18:27:00Z">
                    <w:rPr>
                      <w:rFonts w:ascii="Aptos Narrow" w:hAnsi="Aptos Narrow"/>
                      <w:color w:val="000000"/>
                      <w:sz w:val="22"/>
                      <w:szCs w:val="22"/>
                    </w:rPr>
                  </w:rPrChange>
                </w:rPr>
                <w:t>3.28</w:t>
              </w:r>
            </w:ins>
          </w:p>
        </w:tc>
        <w:tc>
          <w:tcPr>
            <w:tcW w:w="380" w:type="pct"/>
            <w:noWrap/>
            <w:vAlign w:val="bottom"/>
            <w:hideMark/>
          </w:tcPr>
          <w:p w14:paraId="71DA2D68" w14:textId="51EF6705" w:rsidR="004D28DD" w:rsidRPr="00221F0A" w:rsidRDefault="004D28DD" w:rsidP="004D28DD">
            <w:pPr>
              <w:spacing w:after="120" w:line="360" w:lineRule="auto"/>
              <w:contextualSpacing/>
              <w:jc w:val="right"/>
              <w:rPr>
                <w:ins w:id="1359" w:author="Microsoft Word" w:date="2025-08-11T16:30:00Z" w16du:dateUtc="2025-08-11T21:30:00Z"/>
                <w:rFonts w:ascii="Times New Roman" w:eastAsia="Times New Roman" w:hAnsi="Times New Roman" w:cs="Times New Roman"/>
                <w:color w:val="000000"/>
                <w:kern w:val="0"/>
                <w:sz w:val="18"/>
                <w:szCs w:val="18"/>
                <w14:ligatures w14:val="none"/>
              </w:rPr>
            </w:pPr>
            <w:ins w:id="1360" w:author="Microsoft Word" w:date="2025-08-11T16:30:00Z" w16du:dateUtc="2025-08-11T21:30:00Z">
              <w:r w:rsidRPr="00221F0A">
                <w:rPr>
                  <w:rFonts w:ascii="Times New Roman" w:hAnsi="Times New Roman" w:cs="Times New Roman"/>
                  <w:color w:val="000000"/>
                  <w:sz w:val="18"/>
                  <w:szCs w:val="18"/>
                  <w:rPrChange w:id="1361" w:author="Jujia Li" w:date="2025-08-10T13:27:00Z" w16du:dateUtc="2025-08-10T18:27:00Z">
                    <w:rPr>
                      <w:rFonts w:ascii="Aptos Narrow" w:hAnsi="Aptos Narrow"/>
                      <w:color w:val="000000"/>
                      <w:sz w:val="22"/>
                      <w:szCs w:val="22"/>
                    </w:rPr>
                  </w:rPrChange>
                </w:rPr>
                <w:t>119.3</w:t>
              </w:r>
            </w:ins>
          </w:p>
        </w:tc>
        <w:tc>
          <w:tcPr>
            <w:tcW w:w="321" w:type="pct"/>
            <w:noWrap/>
            <w:vAlign w:val="bottom"/>
            <w:hideMark/>
          </w:tcPr>
          <w:p w14:paraId="5A0CF26E" w14:textId="44D31D5F" w:rsidR="004D28DD" w:rsidRPr="00221F0A" w:rsidRDefault="004D28DD" w:rsidP="004D28DD">
            <w:pPr>
              <w:spacing w:after="120" w:line="360" w:lineRule="auto"/>
              <w:contextualSpacing/>
              <w:jc w:val="right"/>
              <w:rPr>
                <w:ins w:id="1362" w:author="Microsoft Word" w:date="2025-08-11T16:30:00Z" w16du:dateUtc="2025-08-11T21:30:00Z"/>
                <w:rFonts w:ascii="Times New Roman" w:eastAsia="Times New Roman" w:hAnsi="Times New Roman" w:cs="Times New Roman"/>
                <w:color w:val="000000"/>
                <w:kern w:val="0"/>
                <w:sz w:val="18"/>
                <w:szCs w:val="18"/>
                <w14:ligatures w14:val="none"/>
              </w:rPr>
            </w:pPr>
            <w:ins w:id="1363" w:author="Microsoft Word" w:date="2025-08-11T16:30:00Z" w16du:dateUtc="2025-08-11T21:30:00Z">
              <w:r w:rsidRPr="00221F0A">
                <w:rPr>
                  <w:rFonts w:ascii="Times New Roman" w:hAnsi="Times New Roman" w:cs="Times New Roman"/>
                  <w:color w:val="000000"/>
                  <w:sz w:val="18"/>
                  <w:szCs w:val="18"/>
                  <w:rPrChange w:id="1364" w:author="Jujia Li" w:date="2025-08-10T13:27:00Z" w16du:dateUtc="2025-08-10T18:27:00Z">
                    <w:rPr>
                      <w:rFonts w:ascii="Aptos Narrow" w:hAnsi="Aptos Narrow"/>
                      <w:color w:val="000000"/>
                      <w:sz w:val="22"/>
                      <w:szCs w:val="22"/>
                    </w:rPr>
                  </w:rPrChange>
                </w:rPr>
                <w:t>3.3</w:t>
              </w:r>
              <w:r>
                <w:rPr>
                  <w:rFonts w:ascii="Times New Roman" w:hAnsi="Times New Roman" w:cs="Times New Roman"/>
                  <w:color w:val="000000"/>
                  <w:sz w:val="18"/>
                  <w:szCs w:val="18"/>
                </w:rPr>
                <w:t>0</w:t>
              </w:r>
            </w:ins>
          </w:p>
        </w:tc>
        <w:tc>
          <w:tcPr>
            <w:tcW w:w="428" w:type="pct"/>
            <w:noWrap/>
            <w:vAlign w:val="bottom"/>
            <w:hideMark/>
          </w:tcPr>
          <w:p w14:paraId="3DBD4558" w14:textId="4FB2CD47" w:rsidR="004D28DD" w:rsidRPr="00221F0A" w:rsidRDefault="004D28DD" w:rsidP="004D28DD">
            <w:pPr>
              <w:spacing w:after="120" w:line="360" w:lineRule="auto"/>
              <w:contextualSpacing/>
              <w:jc w:val="right"/>
              <w:rPr>
                <w:ins w:id="1365" w:author="Microsoft Word" w:date="2025-08-11T16:30:00Z" w16du:dateUtc="2025-08-11T21:30:00Z"/>
                <w:rFonts w:ascii="Times New Roman" w:eastAsia="Times New Roman" w:hAnsi="Times New Roman" w:cs="Times New Roman"/>
                <w:color w:val="000000"/>
                <w:kern w:val="0"/>
                <w:sz w:val="18"/>
                <w:szCs w:val="18"/>
                <w14:ligatures w14:val="none"/>
              </w:rPr>
            </w:pPr>
            <w:ins w:id="1366" w:author="Microsoft Word" w:date="2025-08-11T16:30:00Z" w16du:dateUtc="2025-08-11T21:30:00Z">
              <w:r w:rsidRPr="00221F0A">
                <w:rPr>
                  <w:rFonts w:ascii="Times New Roman" w:hAnsi="Times New Roman" w:cs="Times New Roman"/>
                  <w:color w:val="000000"/>
                  <w:sz w:val="18"/>
                  <w:szCs w:val="18"/>
                  <w:rPrChange w:id="1367" w:author="Jujia Li" w:date="2025-08-10T13:27:00Z" w16du:dateUtc="2025-08-10T18:27:00Z">
                    <w:rPr>
                      <w:rFonts w:ascii="Aptos Narrow" w:hAnsi="Aptos Narrow"/>
                      <w:color w:val="000000"/>
                      <w:sz w:val="22"/>
                      <w:szCs w:val="22"/>
                    </w:rPr>
                  </w:rPrChange>
                </w:rPr>
                <w:t>425.28</w:t>
              </w:r>
            </w:ins>
          </w:p>
        </w:tc>
        <w:tc>
          <w:tcPr>
            <w:tcW w:w="344" w:type="pct"/>
            <w:vAlign w:val="bottom"/>
          </w:tcPr>
          <w:p w14:paraId="211A2394" w14:textId="7816E996" w:rsidR="004D28DD" w:rsidRPr="00221F0A" w:rsidRDefault="004D28DD" w:rsidP="004D28DD">
            <w:pPr>
              <w:spacing w:after="120" w:line="360" w:lineRule="auto"/>
              <w:contextualSpacing/>
              <w:jc w:val="right"/>
              <w:rPr>
                <w:ins w:id="1368" w:author="Microsoft Word" w:date="2025-08-11T16:30:00Z" w16du:dateUtc="2025-08-11T21:30:00Z"/>
                <w:rFonts w:ascii="Times New Roman" w:hAnsi="Times New Roman" w:cs="Times New Roman"/>
                <w:sz w:val="18"/>
                <w:szCs w:val="18"/>
              </w:rPr>
            </w:pPr>
            <w:ins w:id="1369" w:author="Microsoft Word" w:date="2025-08-11T16:30:00Z" w16du:dateUtc="2025-08-11T21:30:00Z">
              <w:r w:rsidRPr="00221F0A">
                <w:rPr>
                  <w:rFonts w:ascii="Times New Roman" w:hAnsi="Times New Roman" w:cs="Times New Roman"/>
                  <w:color w:val="000000"/>
                  <w:sz w:val="18"/>
                  <w:szCs w:val="18"/>
                  <w:rPrChange w:id="1370" w:author="Jujia Li" w:date="2025-08-10T13:27:00Z" w16du:dateUtc="2025-08-10T18:27:00Z">
                    <w:rPr>
                      <w:rFonts w:ascii="Aptos Narrow" w:hAnsi="Aptos Narrow"/>
                      <w:color w:val="000000"/>
                      <w:sz w:val="22"/>
                      <w:szCs w:val="22"/>
                    </w:rPr>
                  </w:rPrChange>
                </w:rPr>
                <w:t>3.04</w:t>
              </w:r>
            </w:ins>
          </w:p>
        </w:tc>
      </w:tr>
      <w:tr w:rsidR="004D28DD" w:rsidRPr="006A0CE7" w14:paraId="71FB84A3" w14:textId="77777777" w:rsidTr="004D28DD">
        <w:trPr>
          <w:trHeight w:val="290"/>
          <w:ins w:id="1371" w:author="Microsoft Word" w:date="2025-08-11T16:30:00Z"/>
        </w:trPr>
        <w:tc>
          <w:tcPr>
            <w:tcW w:w="808" w:type="pct"/>
            <w:noWrap/>
            <w:vAlign w:val="bottom"/>
            <w:hideMark/>
          </w:tcPr>
          <w:p w14:paraId="0ABDD19D" w14:textId="4792F11E" w:rsidR="004D28DD" w:rsidRPr="00221F0A" w:rsidRDefault="004D28DD" w:rsidP="004D28DD">
            <w:pPr>
              <w:spacing w:after="120" w:line="360" w:lineRule="auto"/>
              <w:contextualSpacing/>
              <w:rPr>
                <w:ins w:id="1372" w:author="Microsoft Word" w:date="2025-08-11T16:30:00Z" w16du:dateUtc="2025-08-11T21:30:00Z"/>
                <w:rFonts w:ascii="Times New Roman" w:eastAsia="Times New Roman" w:hAnsi="Times New Roman" w:cs="Times New Roman"/>
                <w:color w:val="000000"/>
                <w:kern w:val="0"/>
                <w:sz w:val="18"/>
                <w:szCs w:val="18"/>
                <w14:ligatures w14:val="none"/>
              </w:rPr>
            </w:pPr>
            <w:ins w:id="1373" w:author="Microsoft Word" w:date="2025-08-11T16:30:00Z" w16du:dateUtc="2025-08-11T21:30:00Z">
              <w:r w:rsidRPr="00221F0A">
                <w:rPr>
                  <w:rFonts w:ascii="Times New Roman" w:hAnsi="Times New Roman" w:cs="Times New Roman"/>
                  <w:color w:val="000000"/>
                  <w:sz w:val="18"/>
                  <w:szCs w:val="18"/>
                  <w:rPrChange w:id="1374" w:author="Jujia Li" w:date="2025-08-10T13:27:00Z" w16du:dateUtc="2025-08-10T18:27:00Z">
                    <w:rPr>
                      <w:rFonts w:ascii="Aptos Narrow" w:hAnsi="Aptos Narrow"/>
                      <w:color w:val="000000"/>
                      <w:sz w:val="22"/>
                      <w:szCs w:val="22"/>
                    </w:rPr>
                  </w:rPrChange>
                </w:rPr>
                <w:t>MADISON</w:t>
              </w:r>
            </w:ins>
          </w:p>
        </w:tc>
        <w:tc>
          <w:tcPr>
            <w:tcW w:w="566" w:type="pct"/>
            <w:vAlign w:val="bottom"/>
          </w:tcPr>
          <w:p w14:paraId="2F1F215F" w14:textId="7E76B687" w:rsidR="004D28DD" w:rsidRPr="00221F0A" w:rsidRDefault="004D28DD" w:rsidP="004D28DD">
            <w:pPr>
              <w:spacing w:after="120" w:line="360" w:lineRule="auto"/>
              <w:contextualSpacing/>
              <w:jc w:val="right"/>
              <w:rPr>
                <w:ins w:id="1375" w:author="Microsoft Word" w:date="2025-08-11T16:30:00Z" w16du:dateUtc="2025-08-11T21:30:00Z"/>
                <w:rFonts w:ascii="Times New Roman" w:hAnsi="Times New Roman" w:cs="Times New Roman"/>
                <w:sz w:val="18"/>
                <w:szCs w:val="18"/>
              </w:rPr>
            </w:pPr>
            <w:ins w:id="1376" w:author="Microsoft Word" w:date="2025-08-11T16:30:00Z" w16du:dateUtc="2025-08-11T21:30:00Z">
              <w:r w:rsidRPr="005E344C">
                <w:rPr>
                  <w:rFonts w:ascii="Times New Roman" w:hAnsi="Times New Roman" w:cs="Times New Roman"/>
                  <w:color w:val="000000"/>
                  <w:sz w:val="18"/>
                  <w:szCs w:val="18"/>
                </w:rPr>
                <w:t>364595.61</w:t>
              </w:r>
            </w:ins>
          </w:p>
        </w:tc>
        <w:tc>
          <w:tcPr>
            <w:tcW w:w="454" w:type="pct"/>
            <w:noWrap/>
            <w:vAlign w:val="bottom"/>
            <w:hideMark/>
          </w:tcPr>
          <w:p w14:paraId="584FFFDC" w14:textId="2FD0AA52" w:rsidR="004D28DD" w:rsidRPr="00221F0A" w:rsidRDefault="004D28DD" w:rsidP="004D28DD">
            <w:pPr>
              <w:spacing w:after="120" w:line="360" w:lineRule="auto"/>
              <w:contextualSpacing/>
              <w:jc w:val="right"/>
              <w:rPr>
                <w:ins w:id="1377" w:author="Microsoft Word" w:date="2025-08-11T16:30:00Z" w16du:dateUtc="2025-08-11T21:30:00Z"/>
                <w:rFonts w:ascii="Times New Roman" w:eastAsia="Times New Roman" w:hAnsi="Times New Roman" w:cs="Times New Roman"/>
                <w:color w:val="000000"/>
                <w:kern w:val="0"/>
                <w:sz w:val="18"/>
                <w:szCs w:val="18"/>
                <w14:ligatures w14:val="none"/>
              </w:rPr>
            </w:pPr>
            <w:ins w:id="1378" w:author="Microsoft Word" w:date="2025-08-11T16:30:00Z" w16du:dateUtc="2025-08-11T21:30:00Z">
              <w:r w:rsidRPr="00221F0A">
                <w:rPr>
                  <w:rFonts w:ascii="Times New Roman" w:hAnsi="Times New Roman" w:cs="Times New Roman"/>
                  <w:color w:val="000000"/>
                  <w:sz w:val="18"/>
                  <w:szCs w:val="18"/>
                  <w:rPrChange w:id="1379" w:author="Jujia Li" w:date="2025-08-10T13:27:00Z" w16du:dateUtc="2025-08-10T18:27:00Z">
                    <w:rPr>
                      <w:rFonts w:ascii="Aptos Narrow" w:hAnsi="Aptos Narrow"/>
                      <w:color w:val="000000"/>
                      <w:sz w:val="22"/>
                      <w:szCs w:val="22"/>
                    </w:rPr>
                  </w:rPrChange>
                </w:rPr>
                <w:t>191.81</w:t>
              </w:r>
            </w:ins>
          </w:p>
        </w:tc>
        <w:tc>
          <w:tcPr>
            <w:tcW w:w="308" w:type="pct"/>
            <w:gridSpan w:val="2"/>
            <w:noWrap/>
            <w:vAlign w:val="bottom"/>
            <w:hideMark/>
          </w:tcPr>
          <w:p w14:paraId="10177B05" w14:textId="1C154B92" w:rsidR="004D28DD" w:rsidRPr="00221F0A" w:rsidRDefault="004D28DD" w:rsidP="004D28DD">
            <w:pPr>
              <w:spacing w:after="120" w:line="360" w:lineRule="auto"/>
              <w:contextualSpacing/>
              <w:jc w:val="right"/>
              <w:rPr>
                <w:ins w:id="1380" w:author="Microsoft Word" w:date="2025-08-11T16:30:00Z" w16du:dateUtc="2025-08-11T21:30:00Z"/>
                <w:rFonts w:ascii="Times New Roman" w:eastAsia="Times New Roman" w:hAnsi="Times New Roman" w:cs="Times New Roman"/>
                <w:color w:val="000000"/>
                <w:kern w:val="0"/>
                <w:sz w:val="18"/>
                <w:szCs w:val="18"/>
                <w14:ligatures w14:val="none"/>
              </w:rPr>
            </w:pPr>
            <w:ins w:id="1381" w:author="Microsoft Word" w:date="2025-08-11T16:30:00Z" w16du:dateUtc="2025-08-11T21:30:00Z">
              <w:r w:rsidRPr="00221F0A">
                <w:rPr>
                  <w:rFonts w:ascii="Times New Roman" w:hAnsi="Times New Roman" w:cs="Times New Roman"/>
                  <w:color w:val="000000"/>
                  <w:sz w:val="18"/>
                  <w:szCs w:val="18"/>
                  <w:rPrChange w:id="1382" w:author="Jujia Li" w:date="2025-08-10T13:27:00Z" w16du:dateUtc="2025-08-10T18:27:00Z">
                    <w:rPr>
                      <w:rFonts w:ascii="Aptos Narrow" w:hAnsi="Aptos Narrow"/>
                      <w:color w:val="000000"/>
                      <w:sz w:val="22"/>
                      <w:szCs w:val="22"/>
                    </w:rPr>
                  </w:rPrChange>
                </w:rPr>
                <w:t>1.47</w:t>
              </w:r>
            </w:ins>
          </w:p>
        </w:tc>
        <w:tc>
          <w:tcPr>
            <w:tcW w:w="380" w:type="pct"/>
            <w:noWrap/>
            <w:vAlign w:val="bottom"/>
            <w:hideMark/>
          </w:tcPr>
          <w:p w14:paraId="6FD733BF" w14:textId="5297026F" w:rsidR="004D28DD" w:rsidRPr="00221F0A" w:rsidRDefault="004D28DD" w:rsidP="004D28DD">
            <w:pPr>
              <w:spacing w:after="120" w:line="360" w:lineRule="auto"/>
              <w:contextualSpacing/>
              <w:jc w:val="right"/>
              <w:rPr>
                <w:ins w:id="1383" w:author="Microsoft Word" w:date="2025-08-11T16:30:00Z" w16du:dateUtc="2025-08-11T21:30:00Z"/>
                <w:rFonts w:ascii="Times New Roman" w:eastAsia="Times New Roman" w:hAnsi="Times New Roman" w:cs="Times New Roman"/>
                <w:color w:val="000000"/>
                <w:kern w:val="0"/>
                <w:sz w:val="18"/>
                <w:szCs w:val="18"/>
                <w14:ligatures w14:val="none"/>
              </w:rPr>
            </w:pPr>
            <w:ins w:id="1384" w:author="Microsoft Word" w:date="2025-08-11T16:30:00Z" w16du:dateUtc="2025-08-11T21:30:00Z">
              <w:r w:rsidRPr="00221F0A">
                <w:rPr>
                  <w:rFonts w:ascii="Times New Roman" w:hAnsi="Times New Roman" w:cs="Times New Roman"/>
                  <w:color w:val="000000"/>
                  <w:sz w:val="18"/>
                  <w:szCs w:val="18"/>
                  <w:rPrChange w:id="1385" w:author="Jujia Li" w:date="2025-08-10T13:27:00Z" w16du:dateUtc="2025-08-10T18:27:00Z">
                    <w:rPr>
                      <w:rFonts w:ascii="Aptos Narrow" w:hAnsi="Aptos Narrow"/>
                      <w:color w:val="000000"/>
                      <w:sz w:val="22"/>
                      <w:szCs w:val="22"/>
                    </w:rPr>
                  </w:rPrChange>
                </w:rPr>
                <w:t>212.39</w:t>
              </w:r>
            </w:ins>
          </w:p>
        </w:tc>
        <w:tc>
          <w:tcPr>
            <w:tcW w:w="315" w:type="pct"/>
            <w:gridSpan w:val="2"/>
            <w:noWrap/>
            <w:vAlign w:val="bottom"/>
            <w:hideMark/>
          </w:tcPr>
          <w:p w14:paraId="2DE92AC9" w14:textId="2B101A57" w:rsidR="004D28DD" w:rsidRPr="00221F0A" w:rsidRDefault="004D28DD" w:rsidP="004D28DD">
            <w:pPr>
              <w:spacing w:after="120" w:line="360" w:lineRule="auto"/>
              <w:contextualSpacing/>
              <w:jc w:val="right"/>
              <w:rPr>
                <w:ins w:id="1386" w:author="Microsoft Word" w:date="2025-08-11T16:30:00Z" w16du:dateUtc="2025-08-11T21:30:00Z"/>
                <w:rFonts w:ascii="Times New Roman" w:eastAsia="Times New Roman" w:hAnsi="Times New Roman" w:cs="Times New Roman"/>
                <w:color w:val="000000"/>
                <w:kern w:val="0"/>
                <w:sz w:val="18"/>
                <w:szCs w:val="18"/>
                <w14:ligatures w14:val="none"/>
              </w:rPr>
            </w:pPr>
            <w:ins w:id="1387" w:author="Microsoft Word" w:date="2025-08-11T16:30:00Z" w16du:dateUtc="2025-08-11T21:30:00Z">
              <w:r w:rsidRPr="00221F0A">
                <w:rPr>
                  <w:rFonts w:ascii="Times New Roman" w:hAnsi="Times New Roman" w:cs="Times New Roman"/>
                  <w:color w:val="000000"/>
                  <w:sz w:val="18"/>
                  <w:szCs w:val="18"/>
                  <w:rPrChange w:id="1388" w:author="Jujia Li" w:date="2025-08-10T13:27:00Z" w16du:dateUtc="2025-08-10T18:27:00Z">
                    <w:rPr>
                      <w:rFonts w:ascii="Aptos Narrow" w:hAnsi="Aptos Narrow"/>
                      <w:color w:val="000000"/>
                      <w:sz w:val="22"/>
                      <w:szCs w:val="22"/>
                    </w:rPr>
                  </w:rPrChange>
                </w:rPr>
                <w:t>1.61</w:t>
              </w:r>
            </w:ins>
          </w:p>
        </w:tc>
        <w:tc>
          <w:tcPr>
            <w:tcW w:w="380" w:type="pct"/>
            <w:noWrap/>
            <w:vAlign w:val="bottom"/>
            <w:hideMark/>
          </w:tcPr>
          <w:p w14:paraId="651B395C" w14:textId="63950D84" w:rsidR="004D28DD" w:rsidRPr="00221F0A" w:rsidRDefault="004D28DD" w:rsidP="004D28DD">
            <w:pPr>
              <w:spacing w:after="120" w:line="360" w:lineRule="auto"/>
              <w:contextualSpacing/>
              <w:jc w:val="right"/>
              <w:rPr>
                <w:ins w:id="1389" w:author="Microsoft Word" w:date="2025-08-11T16:30:00Z" w16du:dateUtc="2025-08-11T21:30:00Z"/>
                <w:rFonts w:ascii="Times New Roman" w:eastAsia="Times New Roman" w:hAnsi="Times New Roman" w:cs="Times New Roman"/>
                <w:color w:val="000000"/>
                <w:kern w:val="0"/>
                <w:sz w:val="18"/>
                <w:szCs w:val="18"/>
                <w14:ligatures w14:val="none"/>
              </w:rPr>
            </w:pPr>
            <w:ins w:id="1390" w:author="Microsoft Word" w:date="2025-08-11T16:30:00Z" w16du:dateUtc="2025-08-11T21:30:00Z">
              <w:r w:rsidRPr="00221F0A">
                <w:rPr>
                  <w:rFonts w:ascii="Times New Roman" w:hAnsi="Times New Roman" w:cs="Times New Roman"/>
                  <w:color w:val="000000"/>
                  <w:sz w:val="18"/>
                  <w:szCs w:val="18"/>
                  <w:rPrChange w:id="1391" w:author="Jujia Li" w:date="2025-08-10T13:27:00Z" w16du:dateUtc="2025-08-10T18:27:00Z">
                    <w:rPr>
                      <w:rFonts w:ascii="Aptos Narrow" w:hAnsi="Aptos Narrow"/>
                      <w:color w:val="000000"/>
                      <w:sz w:val="22"/>
                      <w:szCs w:val="22"/>
                    </w:rPr>
                  </w:rPrChange>
                </w:rPr>
                <w:t>237.91</w:t>
              </w:r>
            </w:ins>
          </w:p>
        </w:tc>
        <w:tc>
          <w:tcPr>
            <w:tcW w:w="316" w:type="pct"/>
            <w:gridSpan w:val="2"/>
            <w:noWrap/>
            <w:vAlign w:val="bottom"/>
            <w:hideMark/>
          </w:tcPr>
          <w:p w14:paraId="60745E2E" w14:textId="3E6BCE50" w:rsidR="004D28DD" w:rsidRPr="00221F0A" w:rsidRDefault="004D28DD" w:rsidP="004D28DD">
            <w:pPr>
              <w:spacing w:after="120" w:line="360" w:lineRule="auto"/>
              <w:contextualSpacing/>
              <w:jc w:val="right"/>
              <w:rPr>
                <w:ins w:id="1392" w:author="Microsoft Word" w:date="2025-08-11T16:30:00Z" w16du:dateUtc="2025-08-11T21:30:00Z"/>
                <w:rFonts w:ascii="Times New Roman" w:eastAsia="Times New Roman" w:hAnsi="Times New Roman" w:cs="Times New Roman"/>
                <w:color w:val="000000"/>
                <w:kern w:val="0"/>
                <w:sz w:val="18"/>
                <w:szCs w:val="18"/>
                <w14:ligatures w14:val="none"/>
              </w:rPr>
            </w:pPr>
            <w:ins w:id="1393" w:author="Microsoft Word" w:date="2025-08-11T16:30:00Z" w16du:dateUtc="2025-08-11T21:30:00Z">
              <w:r w:rsidRPr="00221F0A">
                <w:rPr>
                  <w:rFonts w:ascii="Times New Roman" w:hAnsi="Times New Roman" w:cs="Times New Roman"/>
                  <w:color w:val="000000"/>
                  <w:sz w:val="18"/>
                  <w:szCs w:val="18"/>
                  <w:rPrChange w:id="1394" w:author="Jujia Li" w:date="2025-08-10T13:27:00Z" w16du:dateUtc="2025-08-10T18:27:00Z">
                    <w:rPr>
                      <w:rFonts w:ascii="Aptos Narrow" w:hAnsi="Aptos Narrow"/>
                      <w:color w:val="000000"/>
                      <w:sz w:val="22"/>
                      <w:szCs w:val="22"/>
                    </w:rPr>
                  </w:rPrChange>
                </w:rPr>
                <w:t>1.78</w:t>
              </w:r>
            </w:ins>
          </w:p>
        </w:tc>
        <w:tc>
          <w:tcPr>
            <w:tcW w:w="380" w:type="pct"/>
            <w:noWrap/>
            <w:vAlign w:val="bottom"/>
            <w:hideMark/>
          </w:tcPr>
          <w:p w14:paraId="6B4DE9CB" w14:textId="6BC2CD79" w:rsidR="004D28DD" w:rsidRPr="00221F0A" w:rsidRDefault="004D28DD" w:rsidP="004D28DD">
            <w:pPr>
              <w:spacing w:after="120" w:line="360" w:lineRule="auto"/>
              <w:contextualSpacing/>
              <w:jc w:val="right"/>
              <w:rPr>
                <w:ins w:id="1395" w:author="Microsoft Word" w:date="2025-08-11T16:30:00Z" w16du:dateUtc="2025-08-11T21:30:00Z"/>
                <w:rFonts w:ascii="Times New Roman" w:eastAsia="Times New Roman" w:hAnsi="Times New Roman" w:cs="Times New Roman"/>
                <w:color w:val="000000"/>
                <w:kern w:val="0"/>
                <w:sz w:val="18"/>
                <w:szCs w:val="18"/>
                <w14:ligatures w14:val="none"/>
              </w:rPr>
            </w:pPr>
            <w:ins w:id="1396" w:author="Microsoft Word" w:date="2025-08-11T16:30:00Z" w16du:dateUtc="2025-08-11T21:30:00Z">
              <w:r w:rsidRPr="00221F0A">
                <w:rPr>
                  <w:rFonts w:ascii="Times New Roman" w:hAnsi="Times New Roman" w:cs="Times New Roman"/>
                  <w:color w:val="000000"/>
                  <w:sz w:val="18"/>
                  <w:szCs w:val="18"/>
                  <w:rPrChange w:id="1397" w:author="Jujia Li" w:date="2025-08-10T13:27:00Z" w16du:dateUtc="2025-08-10T18:27:00Z">
                    <w:rPr>
                      <w:rFonts w:ascii="Aptos Narrow" w:hAnsi="Aptos Narrow"/>
                      <w:color w:val="000000"/>
                      <w:sz w:val="22"/>
                      <w:szCs w:val="22"/>
                    </w:rPr>
                  </w:rPrChange>
                </w:rPr>
                <w:t>257.63</w:t>
              </w:r>
            </w:ins>
          </w:p>
        </w:tc>
        <w:tc>
          <w:tcPr>
            <w:tcW w:w="321" w:type="pct"/>
            <w:noWrap/>
            <w:vAlign w:val="bottom"/>
            <w:hideMark/>
          </w:tcPr>
          <w:p w14:paraId="270EFDD8" w14:textId="6FBDFF0F" w:rsidR="004D28DD" w:rsidRPr="00221F0A" w:rsidRDefault="004D28DD" w:rsidP="004D28DD">
            <w:pPr>
              <w:spacing w:after="120" w:line="360" w:lineRule="auto"/>
              <w:contextualSpacing/>
              <w:jc w:val="right"/>
              <w:rPr>
                <w:ins w:id="1398" w:author="Microsoft Word" w:date="2025-08-11T16:30:00Z" w16du:dateUtc="2025-08-11T21:30:00Z"/>
                <w:rFonts w:ascii="Times New Roman" w:eastAsia="Times New Roman" w:hAnsi="Times New Roman" w:cs="Times New Roman"/>
                <w:color w:val="000000"/>
                <w:kern w:val="0"/>
                <w:sz w:val="18"/>
                <w:szCs w:val="18"/>
                <w14:ligatures w14:val="none"/>
              </w:rPr>
            </w:pPr>
            <w:ins w:id="1399" w:author="Microsoft Word" w:date="2025-08-11T16:30:00Z" w16du:dateUtc="2025-08-11T21:30:00Z">
              <w:r w:rsidRPr="00221F0A">
                <w:rPr>
                  <w:rFonts w:ascii="Times New Roman" w:hAnsi="Times New Roman" w:cs="Times New Roman"/>
                  <w:color w:val="000000"/>
                  <w:sz w:val="18"/>
                  <w:szCs w:val="18"/>
                  <w:rPrChange w:id="1400" w:author="Jujia Li" w:date="2025-08-10T13:27:00Z" w16du:dateUtc="2025-08-10T18:27:00Z">
                    <w:rPr>
                      <w:rFonts w:ascii="Aptos Narrow" w:hAnsi="Aptos Narrow"/>
                      <w:color w:val="000000"/>
                      <w:sz w:val="22"/>
                      <w:szCs w:val="22"/>
                    </w:rPr>
                  </w:rPrChange>
                </w:rPr>
                <w:t>1.89</w:t>
              </w:r>
            </w:ins>
          </w:p>
        </w:tc>
        <w:tc>
          <w:tcPr>
            <w:tcW w:w="428" w:type="pct"/>
            <w:noWrap/>
            <w:vAlign w:val="bottom"/>
            <w:hideMark/>
          </w:tcPr>
          <w:p w14:paraId="052D0CEE" w14:textId="74B39B69" w:rsidR="004D28DD" w:rsidRPr="00221F0A" w:rsidRDefault="004D28DD" w:rsidP="004D28DD">
            <w:pPr>
              <w:spacing w:after="120" w:line="360" w:lineRule="auto"/>
              <w:contextualSpacing/>
              <w:jc w:val="right"/>
              <w:rPr>
                <w:ins w:id="1401" w:author="Microsoft Word" w:date="2025-08-11T16:30:00Z" w16du:dateUtc="2025-08-11T21:30:00Z"/>
                <w:rFonts w:ascii="Times New Roman" w:eastAsia="Times New Roman" w:hAnsi="Times New Roman" w:cs="Times New Roman"/>
                <w:color w:val="000000"/>
                <w:kern w:val="0"/>
                <w:sz w:val="18"/>
                <w:szCs w:val="18"/>
                <w14:ligatures w14:val="none"/>
              </w:rPr>
            </w:pPr>
            <w:ins w:id="1402" w:author="Microsoft Word" w:date="2025-08-11T16:30:00Z" w16du:dateUtc="2025-08-11T21:30:00Z">
              <w:r w:rsidRPr="00221F0A">
                <w:rPr>
                  <w:rFonts w:ascii="Times New Roman" w:hAnsi="Times New Roman" w:cs="Times New Roman"/>
                  <w:color w:val="000000"/>
                  <w:sz w:val="18"/>
                  <w:szCs w:val="18"/>
                  <w:rPrChange w:id="1403" w:author="Jujia Li" w:date="2025-08-10T13:27:00Z" w16du:dateUtc="2025-08-10T18:27:00Z">
                    <w:rPr>
                      <w:rFonts w:ascii="Aptos Narrow" w:hAnsi="Aptos Narrow"/>
                      <w:color w:val="000000"/>
                      <w:sz w:val="22"/>
                      <w:szCs w:val="22"/>
                    </w:rPr>
                  </w:rPrChange>
                </w:rPr>
                <w:t>899.74</w:t>
              </w:r>
            </w:ins>
          </w:p>
        </w:tc>
        <w:tc>
          <w:tcPr>
            <w:tcW w:w="344" w:type="pct"/>
            <w:vAlign w:val="bottom"/>
          </w:tcPr>
          <w:p w14:paraId="2C55C88D" w14:textId="168A56CE" w:rsidR="004D28DD" w:rsidRPr="00221F0A" w:rsidRDefault="004D28DD" w:rsidP="004D28DD">
            <w:pPr>
              <w:spacing w:after="120" w:line="360" w:lineRule="auto"/>
              <w:contextualSpacing/>
              <w:jc w:val="right"/>
              <w:rPr>
                <w:ins w:id="1404" w:author="Microsoft Word" w:date="2025-08-11T16:30:00Z" w16du:dateUtc="2025-08-11T21:30:00Z"/>
                <w:rFonts w:ascii="Times New Roman" w:hAnsi="Times New Roman" w:cs="Times New Roman"/>
                <w:sz w:val="18"/>
                <w:szCs w:val="18"/>
              </w:rPr>
            </w:pPr>
            <w:ins w:id="1405" w:author="Microsoft Word" w:date="2025-08-11T16:30:00Z" w16du:dateUtc="2025-08-11T21:30:00Z">
              <w:r w:rsidRPr="00221F0A">
                <w:rPr>
                  <w:rFonts w:ascii="Times New Roman" w:hAnsi="Times New Roman" w:cs="Times New Roman"/>
                  <w:color w:val="000000"/>
                  <w:sz w:val="18"/>
                  <w:szCs w:val="18"/>
                  <w:rPrChange w:id="1406" w:author="Jujia Li" w:date="2025-08-10T13:27:00Z" w16du:dateUtc="2025-08-10T18:27:00Z">
                    <w:rPr>
                      <w:rFonts w:ascii="Aptos Narrow" w:hAnsi="Aptos Narrow"/>
                      <w:color w:val="000000"/>
                      <w:sz w:val="22"/>
                      <w:szCs w:val="22"/>
                    </w:rPr>
                  </w:rPrChange>
                </w:rPr>
                <w:t>1.69</w:t>
              </w:r>
            </w:ins>
          </w:p>
        </w:tc>
      </w:tr>
      <w:tr w:rsidR="004D28DD" w:rsidRPr="006A0CE7" w14:paraId="2BBA75D2" w14:textId="77777777" w:rsidTr="004D28DD">
        <w:trPr>
          <w:trHeight w:val="290"/>
          <w:ins w:id="1407" w:author="Microsoft Word" w:date="2025-08-11T16:30:00Z"/>
        </w:trPr>
        <w:tc>
          <w:tcPr>
            <w:tcW w:w="808" w:type="pct"/>
            <w:noWrap/>
            <w:vAlign w:val="bottom"/>
            <w:hideMark/>
          </w:tcPr>
          <w:p w14:paraId="591C62FD" w14:textId="71B6E795" w:rsidR="004D28DD" w:rsidRPr="00221F0A" w:rsidRDefault="004D28DD" w:rsidP="004D28DD">
            <w:pPr>
              <w:spacing w:after="120" w:line="360" w:lineRule="auto"/>
              <w:contextualSpacing/>
              <w:rPr>
                <w:ins w:id="1408" w:author="Microsoft Word" w:date="2025-08-11T16:30:00Z" w16du:dateUtc="2025-08-11T21:30:00Z"/>
                <w:rFonts w:ascii="Times New Roman" w:eastAsia="Times New Roman" w:hAnsi="Times New Roman" w:cs="Times New Roman"/>
                <w:color w:val="000000"/>
                <w:kern w:val="0"/>
                <w:sz w:val="18"/>
                <w:szCs w:val="18"/>
                <w14:ligatures w14:val="none"/>
              </w:rPr>
            </w:pPr>
            <w:ins w:id="1409" w:author="Microsoft Word" w:date="2025-08-11T16:30:00Z" w16du:dateUtc="2025-08-11T21:30:00Z">
              <w:r w:rsidRPr="00221F0A">
                <w:rPr>
                  <w:rFonts w:ascii="Times New Roman" w:hAnsi="Times New Roman" w:cs="Times New Roman"/>
                  <w:color w:val="000000"/>
                  <w:sz w:val="18"/>
                  <w:szCs w:val="18"/>
                  <w:rPrChange w:id="1410" w:author="Jujia Li" w:date="2025-08-10T13:27:00Z" w16du:dateUtc="2025-08-10T18:27:00Z">
                    <w:rPr>
                      <w:rFonts w:ascii="Aptos Narrow" w:hAnsi="Aptos Narrow"/>
                      <w:color w:val="000000"/>
                      <w:sz w:val="22"/>
                      <w:szCs w:val="22"/>
                    </w:rPr>
                  </w:rPrChange>
                </w:rPr>
                <w:t>MARION</w:t>
              </w:r>
            </w:ins>
          </w:p>
        </w:tc>
        <w:tc>
          <w:tcPr>
            <w:tcW w:w="566" w:type="pct"/>
            <w:vAlign w:val="bottom"/>
          </w:tcPr>
          <w:p w14:paraId="310E74D4" w14:textId="1DF0BE0C" w:rsidR="004D28DD" w:rsidRPr="00221F0A" w:rsidRDefault="004D28DD" w:rsidP="004D28DD">
            <w:pPr>
              <w:spacing w:after="120" w:line="360" w:lineRule="auto"/>
              <w:contextualSpacing/>
              <w:jc w:val="right"/>
              <w:rPr>
                <w:ins w:id="1411" w:author="Microsoft Word" w:date="2025-08-11T16:30:00Z" w16du:dateUtc="2025-08-11T21:30:00Z"/>
                <w:rFonts w:ascii="Times New Roman" w:hAnsi="Times New Roman" w:cs="Times New Roman"/>
                <w:sz w:val="18"/>
                <w:szCs w:val="18"/>
              </w:rPr>
            </w:pPr>
            <w:ins w:id="1412" w:author="Microsoft Word" w:date="2025-08-11T16:30:00Z" w16du:dateUtc="2025-08-11T21:30:00Z">
              <w:r w:rsidRPr="005E344C">
                <w:rPr>
                  <w:rFonts w:ascii="Times New Roman" w:hAnsi="Times New Roman" w:cs="Times New Roman"/>
                  <w:color w:val="000000"/>
                  <w:sz w:val="18"/>
                  <w:szCs w:val="18"/>
                </w:rPr>
                <w:t>29802.86</w:t>
              </w:r>
            </w:ins>
          </w:p>
        </w:tc>
        <w:tc>
          <w:tcPr>
            <w:tcW w:w="454" w:type="pct"/>
            <w:noWrap/>
            <w:vAlign w:val="bottom"/>
            <w:hideMark/>
          </w:tcPr>
          <w:p w14:paraId="12A4B898" w14:textId="2D685752" w:rsidR="004D28DD" w:rsidRPr="00221F0A" w:rsidRDefault="004D28DD" w:rsidP="004D28DD">
            <w:pPr>
              <w:spacing w:after="120" w:line="360" w:lineRule="auto"/>
              <w:contextualSpacing/>
              <w:jc w:val="right"/>
              <w:rPr>
                <w:ins w:id="1413" w:author="Microsoft Word" w:date="2025-08-11T16:30:00Z" w16du:dateUtc="2025-08-11T21:30:00Z"/>
                <w:rFonts w:ascii="Times New Roman" w:eastAsia="Times New Roman" w:hAnsi="Times New Roman" w:cs="Times New Roman"/>
                <w:color w:val="000000"/>
                <w:kern w:val="0"/>
                <w:sz w:val="18"/>
                <w:szCs w:val="18"/>
                <w14:ligatures w14:val="none"/>
              </w:rPr>
            </w:pPr>
            <w:ins w:id="1414" w:author="Microsoft Word" w:date="2025-08-11T16:30:00Z" w16du:dateUtc="2025-08-11T21:30:00Z">
              <w:r w:rsidRPr="00221F0A">
                <w:rPr>
                  <w:rFonts w:ascii="Times New Roman" w:hAnsi="Times New Roman" w:cs="Times New Roman"/>
                  <w:color w:val="000000"/>
                  <w:sz w:val="18"/>
                  <w:szCs w:val="18"/>
                  <w:rPrChange w:id="1415" w:author="Jujia Li" w:date="2025-08-10T13:27:00Z" w16du:dateUtc="2025-08-10T18:27:00Z">
                    <w:rPr>
                      <w:rFonts w:ascii="Aptos Narrow" w:hAnsi="Aptos Narrow"/>
                      <w:color w:val="000000"/>
                      <w:sz w:val="22"/>
                      <w:szCs w:val="22"/>
                    </w:rPr>
                  </w:rPrChange>
                </w:rPr>
                <w:t>49.06</w:t>
              </w:r>
            </w:ins>
          </w:p>
        </w:tc>
        <w:tc>
          <w:tcPr>
            <w:tcW w:w="308" w:type="pct"/>
            <w:gridSpan w:val="2"/>
            <w:noWrap/>
            <w:vAlign w:val="bottom"/>
            <w:hideMark/>
          </w:tcPr>
          <w:p w14:paraId="544A4EF2" w14:textId="462FDD34" w:rsidR="004D28DD" w:rsidRPr="00221F0A" w:rsidRDefault="004D28DD" w:rsidP="004D28DD">
            <w:pPr>
              <w:spacing w:after="120" w:line="360" w:lineRule="auto"/>
              <w:contextualSpacing/>
              <w:jc w:val="right"/>
              <w:rPr>
                <w:ins w:id="1416" w:author="Microsoft Word" w:date="2025-08-11T16:30:00Z" w16du:dateUtc="2025-08-11T21:30:00Z"/>
                <w:rFonts w:ascii="Times New Roman" w:eastAsia="Times New Roman" w:hAnsi="Times New Roman" w:cs="Times New Roman"/>
                <w:color w:val="000000"/>
                <w:kern w:val="0"/>
                <w:sz w:val="18"/>
                <w:szCs w:val="18"/>
                <w14:ligatures w14:val="none"/>
              </w:rPr>
            </w:pPr>
            <w:ins w:id="1417" w:author="Microsoft Word" w:date="2025-08-11T16:30:00Z" w16du:dateUtc="2025-08-11T21:30:00Z">
              <w:r w:rsidRPr="00221F0A">
                <w:rPr>
                  <w:rFonts w:ascii="Times New Roman" w:hAnsi="Times New Roman" w:cs="Times New Roman"/>
                  <w:color w:val="000000"/>
                  <w:sz w:val="18"/>
                  <w:szCs w:val="18"/>
                  <w:rPrChange w:id="1418" w:author="Jujia Li" w:date="2025-08-10T13:27:00Z" w16du:dateUtc="2025-08-10T18:27:00Z">
                    <w:rPr>
                      <w:rFonts w:ascii="Aptos Narrow" w:hAnsi="Aptos Narrow"/>
                      <w:color w:val="000000"/>
                      <w:sz w:val="22"/>
                      <w:szCs w:val="22"/>
                    </w:rPr>
                  </w:rPrChange>
                </w:rPr>
                <w:t>4.47</w:t>
              </w:r>
            </w:ins>
          </w:p>
        </w:tc>
        <w:tc>
          <w:tcPr>
            <w:tcW w:w="380" w:type="pct"/>
            <w:noWrap/>
            <w:vAlign w:val="bottom"/>
            <w:hideMark/>
          </w:tcPr>
          <w:p w14:paraId="41C38ECD" w14:textId="57C384D6" w:rsidR="004D28DD" w:rsidRPr="00221F0A" w:rsidRDefault="004D28DD" w:rsidP="004D28DD">
            <w:pPr>
              <w:spacing w:after="120" w:line="360" w:lineRule="auto"/>
              <w:contextualSpacing/>
              <w:jc w:val="right"/>
              <w:rPr>
                <w:ins w:id="1419" w:author="Microsoft Word" w:date="2025-08-11T16:30:00Z" w16du:dateUtc="2025-08-11T21:30:00Z"/>
                <w:rFonts w:ascii="Times New Roman" w:eastAsia="Times New Roman" w:hAnsi="Times New Roman" w:cs="Times New Roman"/>
                <w:color w:val="000000"/>
                <w:kern w:val="0"/>
                <w:sz w:val="18"/>
                <w:szCs w:val="18"/>
                <w14:ligatures w14:val="none"/>
              </w:rPr>
            </w:pPr>
            <w:ins w:id="1420" w:author="Microsoft Word" w:date="2025-08-11T16:30:00Z" w16du:dateUtc="2025-08-11T21:30:00Z">
              <w:r w:rsidRPr="00221F0A">
                <w:rPr>
                  <w:rFonts w:ascii="Times New Roman" w:hAnsi="Times New Roman" w:cs="Times New Roman"/>
                  <w:color w:val="000000"/>
                  <w:sz w:val="18"/>
                  <w:szCs w:val="18"/>
                  <w:rPrChange w:id="1421" w:author="Jujia Li" w:date="2025-08-10T13:27:00Z" w16du:dateUtc="2025-08-10T18:27:00Z">
                    <w:rPr>
                      <w:rFonts w:ascii="Aptos Narrow" w:hAnsi="Aptos Narrow"/>
                      <w:color w:val="000000"/>
                      <w:sz w:val="22"/>
                      <w:szCs w:val="22"/>
                    </w:rPr>
                  </w:rPrChange>
                </w:rPr>
                <w:t>61.11</w:t>
              </w:r>
            </w:ins>
          </w:p>
        </w:tc>
        <w:tc>
          <w:tcPr>
            <w:tcW w:w="315" w:type="pct"/>
            <w:gridSpan w:val="2"/>
            <w:noWrap/>
            <w:vAlign w:val="bottom"/>
            <w:hideMark/>
          </w:tcPr>
          <w:p w14:paraId="064A361A" w14:textId="63867AB4" w:rsidR="004D28DD" w:rsidRPr="00221F0A" w:rsidRDefault="004D28DD" w:rsidP="004D28DD">
            <w:pPr>
              <w:spacing w:after="120" w:line="360" w:lineRule="auto"/>
              <w:contextualSpacing/>
              <w:jc w:val="right"/>
              <w:rPr>
                <w:ins w:id="1422" w:author="Microsoft Word" w:date="2025-08-11T16:30:00Z" w16du:dateUtc="2025-08-11T21:30:00Z"/>
                <w:rFonts w:ascii="Times New Roman" w:eastAsia="Times New Roman" w:hAnsi="Times New Roman" w:cs="Times New Roman"/>
                <w:color w:val="000000"/>
                <w:kern w:val="0"/>
                <w:sz w:val="18"/>
                <w:szCs w:val="18"/>
                <w14:ligatures w14:val="none"/>
              </w:rPr>
            </w:pPr>
            <w:ins w:id="1423" w:author="Microsoft Word" w:date="2025-08-11T16:30:00Z" w16du:dateUtc="2025-08-11T21:30:00Z">
              <w:r w:rsidRPr="00221F0A">
                <w:rPr>
                  <w:rFonts w:ascii="Times New Roman" w:hAnsi="Times New Roman" w:cs="Times New Roman"/>
                  <w:color w:val="000000"/>
                  <w:sz w:val="18"/>
                  <w:szCs w:val="18"/>
                  <w:rPrChange w:id="1424" w:author="Jujia Li" w:date="2025-08-10T13:27:00Z" w16du:dateUtc="2025-08-10T18:27:00Z">
                    <w:rPr>
                      <w:rFonts w:ascii="Aptos Narrow" w:hAnsi="Aptos Narrow"/>
                      <w:color w:val="000000"/>
                      <w:sz w:val="22"/>
                      <w:szCs w:val="22"/>
                    </w:rPr>
                  </w:rPrChange>
                </w:rPr>
                <w:t>5.62</w:t>
              </w:r>
            </w:ins>
          </w:p>
        </w:tc>
        <w:tc>
          <w:tcPr>
            <w:tcW w:w="380" w:type="pct"/>
            <w:noWrap/>
            <w:vAlign w:val="bottom"/>
            <w:hideMark/>
          </w:tcPr>
          <w:p w14:paraId="680A3EF0" w14:textId="56223E9D" w:rsidR="004D28DD" w:rsidRPr="00221F0A" w:rsidRDefault="004D28DD" w:rsidP="004D28DD">
            <w:pPr>
              <w:spacing w:after="120" w:line="360" w:lineRule="auto"/>
              <w:contextualSpacing/>
              <w:jc w:val="right"/>
              <w:rPr>
                <w:ins w:id="1425" w:author="Microsoft Word" w:date="2025-08-11T16:30:00Z" w16du:dateUtc="2025-08-11T21:30:00Z"/>
                <w:rFonts w:ascii="Times New Roman" w:eastAsia="Times New Roman" w:hAnsi="Times New Roman" w:cs="Times New Roman"/>
                <w:color w:val="000000"/>
                <w:kern w:val="0"/>
                <w:sz w:val="18"/>
                <w:szCs w:val="18"/>
                <w14:ligatures w14:val="none"/>
              </w:rPr>
            </w:pPr>
            <w:ins w:id="1426" w:author="Microsoft Word" w:date="2025-08-11T16:30:00Z" w16du:dateUtc="2025-08-11T21:30:00Z">
              <w:r w:rsidRPr="00221F0A">
                <w:rPr>
                  <w:rFonts w:ascii="Times New Roman" w:hAnsi="Times New Roman" w:cs="Times New Roman"/>
                  <w:color w:val="000000"/>
                  <w:sz w:val="18"/>
                  <w:szCs w:val="18"/>
                  <w:rPrChange w:id="1427" w:author="Jujia Li" w:date="2025-08-10T13:27:00Z" w16du:dateUtc="2025-08-10T18:27:00Z">
                    <w:rPr>
                      <w:rFonts w:ascii="Aptos Narrow" w:hAnsi="Aptos Narrow"/>
                      <w:color w:val="000000"/>
                      <w:sz w:val="22"/>
                      <w:szCs w:val="22"/>
                    </w:rPr>
                  </w:rPrChange>
                </w:rPr>
                <w:t>74.56</w:t>
              </w:r>
            </w:ins>
          </w:p>
        </w:tc>
        <w:tc>
          <w:tcPr>
            <w:tcW w:w="316" w:type="pct"/>
            <w:gridSpan w:val="2"/>
            <w:noWrap/>
            <w:vAlign w:val="bottom"/>
            <w:hideMark/>
          </w:tcPr>
          <w:p w14:paraId="6C1D5F91" w14:textId="0A8CD72F" w:rsidR="004D28DD" w:rsidRPr="00221F0A" w:rsidRDefault="004D28DD" w:rsidP="004D28DD">
            <w:pPr>
              <w:spacing w:after="120" w:line="360" w:lineRule="auto"/>
              <w:contextualSpacing/>
              <w:jc w:val="right"/>
              <w:rPr>
                <w:ins w:id="1428" w:author="Microsoft Word" w:date="2025-08-11T16:30:00Z" w16du:dateUtc="2025-08-11T21:30:00Z"/>
                <w:rFonts w:ascii="Times New Roman" w:eastAsia="Times New Roman" w:hAnsi="Times New Roman" w:cs="Times New Roman"/>
                <w:color w:val="000000"/>
                <w:kern w:val="0"/>
                <w:sz w:val="18"/>
                <w:szCs w:val="18"/>
                <w14:ligatures w14:val="none"/>
              </w:rPr>
            </w:pPr>
            <w:ins w:id="1429" w:author="Microsoft Word" w:date="2025-08-11T16:30:00Z" w16du:dateUtc="2025-08-11T21:30:00Z">
              <w:r w:rsidRPr="00221F0A">
                <w:rPr>
                  <w:rFonts w:ascii="Times New Roman" w:hAnsi="Times New Roman" w:cs="Times New Roman"/>
                  <w:color w:val="000000"/>
                  <w:sz w:val="18"/>
                  <w:szCs w:val="18"/>
                  <w:rPrChange w:id="1430" w:author="Jujia Li" w:date="2025-08-10T13:27:00Z" w16du:dateUtc="2025-08-10T18:27:00Z">
                    <w:rPr>
                      <w:rFonts w:ascii="Aptos Narrow" w:hAnsi="Aptos Narrow"/>
                      <w:color w:val="000000"/>
                      <w:sz w:val="22"/>
                      <w:szCs w:val="22"/>
                    </w:rPr>
                  </w:rPrChange>
                </w:rPr>
                <w:t>6.87</w:t>
              </w:r>
            </w:ins>
          </w:p>
        </w:tc>
        <w:tc>
          <w:tcPr>
            <w:tcW w:w="380" w:type="pct"/>
            <w:noWrap/>
            <w:vAlign w:val="bottom"/>
            <w:hideMark/>
          </w:tcPr>
          <w:p w14:paraId="3DE82A79" w14:textId="0EBD2646" w:rsidR="004D28DD" w:rsidRPr="00221F0A" w:rsidRDefault="004D28DD" w:rsidP="004D28DD">
            <w:pPr>
              <w:spacing w:after="120" w:line="360" w:lineRule="auto"/>
              <w:contextualSpacing/>
              <w:jc w:val="right"/>
              <w:rPr>
                <w:ins w:id="1431" w:author="Microsoft Word" w:date="2025-08-11T16:30:00Z" w16du:dateUtc="2025-08-11T21:30:00Z"/>
                <w:rFonts w:ascii="Times New Roman" w:eastAsia="Times New Roman" w:hAnsi="Times New Roman" w:cs="Times New Roman"/>
                <w:color w:val="000000"/>
                <w:kern w:val="0"/>
                <w:sz w:val="18"/>
                <w:szCs w:val="18"/>
                <w14:ligatures w14:val="none"/>
              </w:rPr>
            </w:pPr>
            <w:ins w:id="1432" w:author="Microsoft Word" w:date="2025-08-11T16:30:00Z" w16du:dateUtc="2025-08-11T21:30:00Z">
              <w:r w:rsidRPr="00221F0A">
                <w:rPr>
                  <w:rFonts w:ascii="Times New Roman" w:hAnsi="Times New Roman" w:cs="Times New Roman"/>
                  <w:color w:val="000000"/>
                  <w:sz w:val="18"/>
                  <w:szCs w:val="18"/>
                  <w:rPrChange w:id="1433" w:author="Jujia Li" w:date="2025-08-10T13:27:00Z" w16du:dateUtc="2025-08-10T18:27:00Z">
                    <w:rPr>
                      <w:rFonts w:ascii="Aptos Narrow" w:hAnsi="Aptos Narrow"/>
                      <w:color w:val="000000"/>
                      <w:sz w:val="22"/>
                      <w:szCs w:val="22"/>
                    </w:rPr>
                  </w:rPrChange>
                </w:rPr>
                <w:t>83.39</w:t>
              </w:r>
            </w:ins>
          </w:p>
        </w:tc>
        <w:tc>
          <w:tcPr>
            <w:tcW w:w="321" w:type="pct"/>
            <w:noWrap/>
            <w:vAlign w:val="bottom"/>
            <w:hideMark/>
          </w:tcPr>
          <w:p w14:paraId="0EB233E9" w14:textId="75A31812" w:rsidR="004D28DD" w:rsidRPr="00221F0A" w:rsidRDefault="004D28DD" w:rsidP="004D28DD">
            <w:pPr>
              <w:spacing w:after="120" w:line="360" w:lineRule="auto"/>
              <w:contextualSpacing/>
              <w:jc w:val="right"/>
              <w:rPr>
                <w:ins w:id="1434" w:author="Microsoft Word" w:date="2025-08-11T16:30:00Z" w16du:dateUtc="2025-08-11T21:30:00Z"/>
                <w:rFonts w:ascii="Times New Roman" w:eastAsia="Times New Roman" w:hAnsi="Times New Roman" w:cs="Times New Roman"/>
                <w:color w:val="000000"/>
                <w:kern w:val="0"/>
                <w:sz w:val="18"/>
                <w:szCs w:val="18"/>
                <w14:ligatures w14:val="none"/>
              </w:rPr>
            </w:pPr>
            <w:ins w:id="1435" w:author="Microsoft Word" w:date="2025-08-11T16:30:00Z" w16du:dateUtc="2025-08-11T21:30:00Z">
              <w:r w:rsidRPr="00221F0A">
                <w:rPr>
                  <w:rFonts w:ascii="Times New Roman" w:hAnsi="Times New Roman" w:cs="Times New Roman"/>
                  <w:color w:val="000000"/>
                  <w:sz w:val="18"/>
                  <w:szCs w:val="18"/>
                  <w:rPrChange w:id="1436" w:author="Jujia Li" w:date="2025-08-10T13:27:00Z" w16du:dateUtc="2025-08-10T18:27:00Z">
                    <w:rPr>
                      <w:rFonts w:ascii="Aptos Narrow" w:hAnsi="Aptos Narrow"/>
                      <w:color w:val="000000"/>
                      <w:sz w:val="22"/>
                      <w:szCs w:val="22"/>
                    </w:rPr>
                  </w:rPrChange>
                </w:rPr>
                <w:t>7.69</w:t>
              </w:r>
            </w:ins>
          </w:p>
        </w:tc>
        <w:tc>
          <w:tcPr>
            <w:tcW w:w="428" w:type="pct"/>
            <w:noWrap/>
            <w:vAlign w:val="bottom"/>
            <w:hideMark/>
          </w:tcPr>
          <w:p w14:paraId="657E1DDA" w14:textId="70B5DC49" w:rsidR="004D28DD" w:rsidRPr="00221F0A" w:rsidRDefault="004D28DD" w:rsidP="004D28DD">
            <w:pPr>
              <w:spacing w:after="120" w:line="360" w:lineRule="auto"/>
              <w:contextualSpacing/>
              <w:jc w:val="right"/>
              <w:rPr>
                <w:ins w:id="1437" w:author="Microsoft Word" w:date="2025-08-11T16:30:00Z" w16du:dateUtc="2025-08-11T21:30:00Z"/>
                <w:rFonts w:ascii="Times New Roman" w:eastAsia="Times New Roman" w:hAnsi="Times New Roman" w:cs="Times New Roman"/>
                <w:color w:val="000000"/>
                <w:kern w:val="0"/>
                <w:sz w:val="18"/>
                <w:szCs w:val="18"/>
                <w14:ligatures w14:val="none"/>
              </w:rPr>
            </w:pPr>
            <w:ins w:id="1438" w:author="Microsoft Word" w:date="2025-08-11T16:30:00Z" w16du:dateUtc="2025-08-11T21:30:00Z">
              <w:r w:rsidRPr="00221F0A">
                <w:rPr>
                  <w:rFonts w:ascii="Times New Roman" w:hAnsi="Times New Roman" w:cs="Times New Roman"/>
                  <w:color w:val="000000"/>
                  <w:sz w:val="18"/>
                  <w:szCs w:val="18"/>
                  <w:rPrChange w:id="1439" w:author="Jujia Li" w:date="2025-08-10T13:27:00Z" w16du:dateUtc="2025-08-10T18:27:00Z">
                    <w:rPr>
                      <w:rFonts w:ascii="Aptos Narrow" w:hAnsi="Aptos Narrow"/>
                      <w:color w:val="000000"/>
                      <w:sz w:val="22"/>
                      <w:szCs w:val="22"/>
                    </w:rPr>
                  </w:rPrChange>
                </w:rPr>
                <w:t>268.12</w:t>
              </w:r>
            </w:ins>
          </w:p>
        </w:tc>
        <w:tc>
          <w:tcPr>
            <w:tcW w:w="344" w:type="pct"/>
            <w:vAlign w:val="bottom"/>
          </w:tcPr>
          <w:p w14:paraId="324C147B" w14:textId="67099304" w:rsidR="004D28DD" w:rsidRPr="00221F0A" w:rsidRDefault="004D28DD" w:rsidP="004D28DD">
            <w:pPr>
              <w:spacing w:after="120" w:line="360" w:lineRule="auto"/>
              <w:contextualSpacing/>
              <w:jc w:val="right"/>
              <w:rPr>
                <w:ins w:id="1440" w:author="Microsoft Word" w:date="2025-08-11T16:30:00Z" w16du:dateUtc="2025-08-11T21:30:00Z"/>
                <w:rFonts w:ascii="Times New Roman" w:hAnsi="Times New Roman" w:cs="Times New Roman"/>
                <w:sz w:val="18"/>
                <w:szCs w:val="18"/>
              </w:rPr>
            </w:pPr>
            <w:ins w:id="1441" w:author="Microsoft Word" w:date="2025-08-11T16:30:00Z" w16du:dateUtc="2025-08-11T21:30:00Z">
              <w:r w:rsidRPr="00221F0A">
                <w:rPr>
                  <w:rFonts w:ascii="Times New Roman" w:hAnsi="Times New Roman" w:cs="Times New Roman"/>
                  <w:color w:val="000000"/>
                  <w:sz w:val="18"/>
                  <w:szCs w:val="18"/>
                  <w:rPrChange w:id="1442" w:author="Jujia Li" w:date="2025-08-10T13:27:00Z" w16du:dateUtc="2025-08-10T18:27:00Z">
                    <w:rPr>
                      <w:rFonts w:ascii="Aptos Narrow" w:hAnsi="Aptos Narrow"/>
                      <w:color w:val="000000"/>
                      <w:sz w:val="22"/>
                      <w:szCs w:val="22"/>
                    </w:rPr>
                  </w:rPrChange>
                </w:rPr>
                <w:t>6.16</w:t>
              </w:r>
            </w:ins>
          </w:p>
        </w:tc>
      </w:tr>
      <w:tr w:rsidR="004D28DD" w:rsidRPr="006A0CE7" w14:paraId="38DF3F81" w14:textId="77777777" w:rsidTr="004D28DD">
        <w:trPr>
          <w:trHeight w:val="290"/>
          <w:ins w:id="1443" w:author="Microsoft Word" w:date="2025-08-11T16:30:00Z"/>
        </w:trPr>
        <w:tc>
          <w:tcPr>
            <w:tcW w:w="808" w:type="pct"/>
            <w:noWrap/>
            <w:vAlign w:val="bottom"/>
            <w:hideMark/>
          </w:tcPr>
          <w:p w14:paraId="2B46C98A" w14:textId="18F79D49" w:rsidR="004D28DD" w:rsidRPr="00221F0A" w:rsidRDefault="004D28DD" w:rsidP="004D28DD">
            <w:pPr>
              <w:spacing w:after="120" w:line="360" w:lineRule="auto"/>
              <w:contextualSpacing/>
              <w:rPr>
                <w:ins w:id="1444" w:author="Microsoft Word" w:date="2025-08-11T16:30:00Z" w16du:dateUtc="2025-08-11T21:30:00Z"/>
                <w:rFonts w:ascii="Times New Roman" w:eastAsia="Times New Roman" w:hAnsi="Times New Roman" w:cs="Times New Roman"/>
                <w:color w:val="000000"/>
                <w:kern w:val="0"/>
                <w:sz w:val="18"/>
                <w:szCs w:val="18"/>
                <w14:ligatures w14:val="none"/>
              </w:rPr>
            </w:pPr>
            <w:ins w:id="1445" w:author="Microsoft Word" w:date="2025-08-11T16:30:00Z" w16du:dateUtc="2025-08-11T21:30:00Z">
              <w:r w:rsidRPr="00221F0A">
                <w:rPr>
                  <w:rFonts w:ascii="Times New Roman" w:hAnsi="Times New Roman" w:cs="Times New Roman"/>
                  <w:color w:val="000000"/>
                  <w:sz w:val="18"/>
                  <w:szCs w:val="18"/>
                  <w:rPrChange w:id="1446" w:author="Jujia Li" w:date="2025-08-10T13:27:00Z" w16du:dateUtc="2025-08-10T18:27:00Z">
                    <w:rPr>
                      <w:rFonts w:ascii="Aptos Narrow" w:hAnsi="Aptos Narrow"/>
                      <w:color w:val="000000"/>
                      <w:sz w:val="22"/>
                      <w:szCs w:val="22"/>
                    </w:rPr>
                  </w:rPrChange>
                </w:rPr>
                <w:t>MARSHALL</w:t>
              </w:r>
            </w:ins>
          </w:p>
        </w:tc>
        <w:tc>
          <w:tcPr>
            <w:tcW w:w="566" w:type="pct"/>
            <w:vAlign w:val="bottom"/>
          </w:tcPr>
          <w:p w14:paraId="55AE7B36" w14:textId="1A1FABAE" w:rsidR="004D28DD" w:rsidRPr="00221F0A" w:rsidRDefault="004D28DD" w:rsidP="004D28DD">
            <w:pPr>
              <w:spacing w:after="120" w:line="360" w:lineRule="auto"/>
              <w:contextualSpacing/>
              <w:jc w:val="right"/>
              <w:rPr>
                <w:ins w:id="1447" w:author="Microsoft Word" w:date="2025-08-11T16:30:00Z" w16du:dateUtc="2025-08-11T21:30:00Z"/>
                <w:rFonts w:ascii="Times New Roman" w:hAnsi="Times New Roman" w:cs="Times New Roman"/>
                <w:sz w:val="18"/>
                <w:szCs w:val="18"/>
              </w:rPr>
            </w:pPr>
            <w:ins w:id="1448" w:author="Microsoft Word" w:date="2025-08-11T16:30:00Z" w16du:dateUtc="2025-08-11T21:30:00Z">
              <w:r w:rsidRPr="005E344C">
                <w:rPr>
                  <w:rFonts w:ascii="Times New Roman" w:hAnsi="Times New Roman" w:cs="Times New Roman"/>
                  <w:color w:val="000000"/>
                  <w:sz w:val="18"/>
                  <w:szCs w:val="18"/>
                </w:rPr>
                <w:t>95906.71</w:t>
              </w:r>
            </w:ins>
          </w:p>
        </w:tc>
        <w:tc>
          <w:tcPr>
            <w:tcW w:w="454" w:type="pct"/>
            <w:noWrap/>
            <w:vAlign w:val="bottom"/>
            <w:hideMark/>
          </w:tcPr>
          <w:p w14:paraId="21B9BCC8" w14:textId="3BA46293" w:rsidR="004D28DD" w:rsidRPr="00221F0A" w:rsidRDefault="004D28DD" w:rsidP="004D28DD">
            <w:pPr>
              <w:spacing w:after="120" w:line="360" w:lineRule="auto"/>
              <w:contextualSpacing/>
              <w:jc w:val="right"/>
              <w:rPr>
                <w:ins w:id="1449" w:author="Microsoft Word" w:date="2025-08-11T16:30:00Z" w16du:dateUtc="2025-08-11T21:30:00Z"/>
                <w:rFonts w:ascii="Times New Roman" w:eastAsia="Times New Roman" w:hAnsi="Times New Roman" w:cs="Times New Roman"/>
                <w:color w:val="000000"/>
                <w:kern w:val="0"/>
                <w:sz w:val="18"/>
                <w:szCs w:val="18"/>
                <w14:ligatures w14:val="none"/>
              </w:rPr>
            </w:pPr>
            <w:ins w:id="1450" w:author="Microsoft Word" w:date="2025-08-11T16:30:00Z" w16du:dateUtc="2025-08-11T21:30:00Z">
              <w:r w:rsidRPr="00221F0A">
                <w:rPr>
                  <w:rFonts w:ascii="Times New Roman" w:hAnsi="Times New Roman" w:cs="Times New Roman"/>
                  <w:color w:val="000000"/>
                  <w:sz w:val="18"/>
                  <w:szCs w:val="18"/>
                  <w:rPrChange w:id="1451" w:author="Jujia Li" w:date="2025-08-10T13:27:00Z" w16du:dateUtc="2025-08-10T18:27:00Z">
                    <w:rPr>
                      <w:rFonts w:ascii="Aptos Narrow" w:hAnsi="Aptos Narrow"/>
                      <w:color w:val="000000"/>
                      <w:sz w:val="22"/>
                      <w:szCs w:val="22"/>
                    </w:rPr>
                  </w:rPrChange>
                </w:rPr>
                <w:t>95.3</w:t>
              </w:r>
              <w:r>
                <w:rPr>
                  <w:rFonts w:ascii="Times New Roman" w:hAnsi="Times New Roman" w:cs="Times New Roman"/>
                  <w:color w:val="000000"/>
                  <w:sz w:val="18"/>
                  <w:szCs w:val="18"/>
                </w:rPr>
                <w:t>0</w:t>
              </w:r>
            </w:ins>
          </w:p>
        </w:tc>
        <w:tc>
          <w:tcPr>
            <w:tcW w:w="308" w:type="pct"/>
            <w:gridSpan w:val="2"/>
            <w:noWrap/>
            <w:vAlign w:val="bottom"/>
            <w:hideMark/>
          </w:tcPr>
          <w:p w14:paraId="6D8C094A" w14:textId="00C0217A" w:rsidR="004D28DD" w:rsidRPr="00221F0A" w:rsidRDefault="004D28DD" w:rsidP="004D28DD">
            <w:pPr>
              <w:spacing w:after="120" w:line="360" w:lineRule="auto"/>
              <w:contextualSpacing/>
              <w:jc w:val="right"/>
              <w:rPr>
                <w:ins w:id="1452" w:author="Microsoft Word" w:date="2025-08-11T16:30:00Z" w16du:dateUtc="2025-08-11T21:30:00Z"/>
                <w:rFonts w:ascii="Times New Roman" w:eastAsia="Times New Roman" w:hAnsi="Times New Roman" w:cs="Times New Roman"/>
                <w:color w:val="000000"/>
                <w:kern w:val="0"/>
                <w:sz w:val="18"/>
                <w:szCs w:val="18"/>
                <w14:ligatures w14:val="none"/>
              </w:rPr>
            </w:pPr>
            <w:ins w:id="1453" w:author="Microsoft Word" w:date="2025-08-11T16:30:00Z" w16du:dateUtc="2025-08-11T21:30:00Z">
              <w:r w:rsidRPr="00221F0A">
                <w:rPr>
                  <w:rFonts w:ascii="Times New Roman" w:hAnsi="Times New Roman" w:cs="Times New Roman"/>
                  <w:color w:val="000000"/>
                  <w:sz w:val="18"/>
                  <w:szCs w:val="18"/>
                  <w:rPrChange w:id="1454" w:author="Jujia Li" w:date="2025-08-10T13:27:00Z" w16du:dateUtc="2025-08-10T18:27:00Z">
                    <w:rPr>
                      <w:rFonts w:ascii="Aptos Narrow" w:hAnsi="Aptos Narrow"/>
                      <w:color w:val="000000"/>
                      <w:sz w:val="22"/>
                      <w:szCs w:val="22"/>
                    </w:rPr>
                  </w:rPrChange>
                </w:rPr>
                <w:t>2.74</w:t>
              </w:r>
            </w:ins>
          </w:p>
        </w:tc>
        <w:tc>
          <w:tcPr>
            <w:tcW w:w="380" w:type="pct"/>
            <w:noWrap/>
            <w:vAlign w:val="bottom"/>
            <w:hideMark/>
          </w:tcPr>
          <w:p w14:paraId="304D4469" w14:textId="1F0A8315" w:rsidR="004D28DD" w:rsidRPr="00221F0A" w:rsidRDefault="004D28DD" w:rsidP="004D28DD">
            <w:pPr>
              <w:spacing w:after="120" w:line="360" w:lineRule="auto"/>
              <w:contextualSpacing/>
              <w:jc w:val="right"/>
              <w:rPr>
                <w:ins w:id="1455" w:author="Microsoft Word" w:date="2025-08-11T16:30:00Z" w16du:dateUtc="2025-08-11T21:30:00Z"/>
                <w:rFonts w:ascii="Times New Roman" w:eastAsia="Times New Roman" w:hAnsi="Times New Roman" w:cs="Times New Roman"/>
                <w:color w:val="000000"/>
                <w:kern w:val="0"/>
                <w:sz w:val="18"/>
                <w:szCs w:val="18"/>
                <w14:ligatures w14:val="none"/>
              </w:rPr>
            </w:pPr>
            <w:ins w:id="1456" w:author="Microsoft Word" w:date="2025-08-11T16:30:00Z" w16du:dateUtc="2025-08-11T21:30:00Z">
              <w:r w:rsidRPr="00221F0A">
                <w:rPr>
                  <w:rFonts w:ascii="Times New Roman" w:hAnsi="Times New Roman" w:cs="Times New Roman"/>
                  <w:color w:val="000000"/>
                  <w:sz w:val="18"/>
                  <w:szCs w:val="18"/>
                  <w:rPrChange w:id="1457" w:author="Jujia Li" w:date="2025-08-10T13:27:00Z" w16du:dateUtc="2025-08-10T18:27:00Z">
                    <w:rPr>
                      <w:rFonts w:ascii="Aptos Narrow" w:hAnsi="Aptos Narrow"/>
                      <w:color w:val="000000"/>
                      <w:sz w:val="22"/>
                      <w:szCs w:val="22"/>
                    </w:rPr>
                  </w:rPrChange>
                </w:rPr>
                <w:t>139.42</w:t>
              </w:r>
            </w:ins>
          </w:p>
        </w:tc>
        <w:tc>
          <w:tcPr>
            <w:tcW w:w="315" w:type="pct"/>
            <w:gridSpan w:val="2"/>
            <w:noWrap/>
            <w:vAlign w:val="bottom"/>
            <w:hideMark/>
          </w:tcPr>
          <w:p w14:paraId="1F46329C" w14:textId="74AE1A0B" w:rsidR="004D28DD" w:rsidRPr="00221F0A" w:rsidRDefault="004D28DD" w:rsidP="004D28DD">
            <w:pPr>
              <w:spacing w:after="120" w:line="360" w:lineRule="auto"/>
              <w:contextualSpacing/>
              <w:jc w:val="right"/>
              <w:rPr>
                <w:ins w:id="1458" w:author="Microsoft Word" w:date="2025-08-11T16:30:00Z" w16du:dateUtc="2025-08-11T21:30:00Z"/>
                <w:rFonts w:ascii="Times New Roman" w:eastAsia="Times New Roman" w:hAnsi="Times New Roman" w:cs="Times New Roman"/>
                <w:color w:val="000000"/>
                <w:kern w:val="0"/>
                <w:sz w:val="18"/>
                <w:szCs w:val="18"/>
                <w14:ligatures w14:val="none"/>
              </w:rPr>
            </w:pPr>
            <w:ins w:id="1459" w:author="Microsoft Word" w:date="2025-08-11T16:30:00Z" w16du:dateUtc="2025-08-11T21:30:00Z">
              <w:r w:rsidRPr="00221F0A">
                <w:rPr>
                  <w:rFonts w:ascii="Times New Roman" w:hAnsi="Times New Roman" w:cs="Times New Roman"/>
                  <w:color w:val="000000"/>
                  <w:sz w:val="18"/>
                  <w:szCs w:val="18"/>
                  <w:rPrChange w:id="1460" w:author="Jujia Li" w:date="2025-08-10T13:27:00Z" w16du:dateUtc="2025-08-10T18:27:00Z">
                    <w:rPr>
                      <w:rFonts w:ascii="Aptos Narrow" w:hAnsi="Aptos Narrow"/>
                      <w:color w:val="000000"/>
                      <w:sz w:val="22"/>
                      <w:szCs w:val="22"/>
                    </w:rPr>
                  </w:rPrChange>
                </w:rPr>
                <w:t>4</w:t>
              </w:r>
              <w:r>
                <w:rPr>
                  <w:rFonts w:ascii="Times New Roman" w:hAnsi="Times New Roman" w:cs="Times New Roman"/>
                  <w:color w:val="000000"/>
                  <w:sz w:val="18"/>
                  <w:szCs w:val="18"/>
                </w:rPr>
                <w:t>.00</w:t>
              </w:r>
            </w:ins>
          </w:p>
        </w:tc>
        <w:tc>
          <w:tcPr>
            <w:tcW w:w="380" w:type="pct"/>
            <w:noWrap/>
            <w:vAlign w:val="bottom"/>
            <w:hideMark/>
          </w:tcPr>
          <w:p w14:paraId="63104291" w14:textId="7A17F404" w:rsidR="004D28DD" w:rsidRPr="00221F0A" w:rsidRDefault="004D28DD" w:rsidP="004D28DD">
            <w:pPr>
              <w:spacing w:after="120" w:line="360" w:lineRule="auto"/>
              <w:contextualSpacing/>
              <w:jc w:val="right"/>
              <w:rPr>
                <w:ins w:id="1461" w:author="Microsoft Word" w:date="2025-08-11T16:30:00Z" w16du:dateUtc="2025-08-11T21:30:00Z"/>
                <w:rFonts w:ascii="Times New Roman" w:eastAsia="Times New Roman" w:hAnsi="Times New Roman" w:cs="Times New Roman"/>
                <w:color w:val="000000"/>
                <w:kern w:val="0"/>
                <w:sz w:val="18"/>
                <w:szCs w:val="18"/>
                <w14:ligatures w14:val="none"/>
              </w:rPr>
            </w:pPr>
            <w:ins w:id="1462" w:author="Microsoft Word" w:date="2025-08-11T16:30:00Z" w16du:dateUtc="2025-08-11T21:30:00Z">
              <w:r w:rsidRPr="00221F0A">
                <w:rPr>
                  <w:rFonts w:ascii="Times New Roman" w:hAnsi="Times New Roman" w:cs="Times New Roman"/>
                  <w:color w:val="000000"/>
                  <w:sz w:val="18"/>
                  <w:szCs w:val="18"/>
                  <w:rPrChange w:id="1463" w:author="Jujia Li" w:date="2025-08-10T13:27:00Z" w16du:dateUtc="2025-08-10T18:27:00Z">
                    <w:rPr>
                      <w:rFonts w:ascii="Aptos Narrow" w:hAnsi="Aptos Narrow"/>
                      <w:color w:val="000000"/>
                      <w:sz w:val="22"/>
                      <w:szCs w:val="22"/>
                    </w:rPr>
                  </w:rPrChange>
                </w:rPr>
                <w:t>165.56</w:t>
              </w:r>
            </w:ins>
          </w:p>
        </w:tc>
        <w:tc>
          <w:tcPr>
            <w:tcW w:w="316" w:type="pct"/>
            <w:gridSpan w:val="2"/>
            <w:noWrap/>
            <w:vAlign w:val="bottom"/>
            <w:hideMark/>
          </w:tcPr>
          <w:p w14:paraId="01D6A1DA" w14:textId="08AB8B38" w:rsidR="004D28DD" w:rsidRPr="00221F0A" w:rsidRDefault="004D28DD" w:rsidP="004D28DD">
            <w:pPr>
              <w:spacing w:after="120" w:line="360" w:lineRule="auto"/>
              <w:contextualSpacing/>
              <w:jc w:val="right"/>
              <w:rPr>
                <w:ins w:id="1464" w:author="Microsoft Word" w:date="2025-08-11T16:30:00Z" w16du:dateUtc="2025-08-11T21:30:00Z"/>
                <w:rFonts w:ascii="Times New Roman" w:eastAsia="Times New Roman" w:hAnsi="Times New Roman" w:cs="Times New Roman"/>
                <w:color w:val="000000"/>
                <w:kern w:val="0"/>
                <w:sz w:val="18"/>
                <w:szCs w:val="18"/>
                <w14:ligatures w14:val="none"/>
              </w:rPr>
            </w:pPr>
            <w:ins w:id="1465" w:author="Microsoft Word" w:date="2025-08-11T16:30:00Z" w16du:dateUtc="2025-08-11T21:30:00Z">
              <w:r w:rsidRPr="00221F0A">
                <w:rPr>
                  <w:rFonts w:ascii="Times New Roman" w:hAnsi="Times New Roman" w:cs="Times New Roman"/>
                  <w:color w:val="000000"/>
                  <w:sz w:val="18"/>
                  <w:szCs w:val="18"/>
                  <w:rPrChange w:id="1466" w:author="Jujia Li" w:date="2025-08-10T13:27:00Z" w16du:dateUtc="2025-08-10T18:27:00Z">
                    <w:rPr>
                      <w:rFonts w:ascii="Aptos Narrow" w:hAnsi="Aptos Narrow"/>
                      <w:color w:val="000000"/>
                      <w:sz w:val="22"/>
                      <w:szCs w:val="22"/>
                    </w:rPr>
                  </w:rPrChange>
                </w:rPr>
                <w:t>4.72</w:t>
              </w:r>
            </w:ins>
          </w:p>
        </w:tc>
        <w:tc>
          <w:tcPr>
            <w:tcW w:w="380" w:type="pct"/>
            <w:noWrap/>
            <w:vAlign w:val="bottom"/>
            <w:hideMark/>
          </w:tcPr>
          <w:p w14:paraId="220BCE43" w14:textId="3A474237" w:rsidR="004D28DD" w:rsidRPr="00221F0A" w:rsidRDefault="004D28DD" w:rsidP="004D28DD">
            <w:pPr>
              <w:spacing w:after="120" w:line="360" w:lineRule="auto"/>
              <w:contextualSpacing/>
              <w:jc w:val="right"/>
              <w:rPr>
                <w:ins w:id="1467" w:author="Microsoft Word" w:date="2025-08-11T16:30:00Z" w16du:dateUtc="2025-08-11T21:30:00Z"/>
                <w:rFonts w:ascii="Times New Roman" w:eastAsia="Times New Roman" w:hAnsi="Times New Roman" w:cs="Times New Roman"/>
                <w:color w:val="000000"/>
                <w:kern w:val="0"/>
                <w:sz w:val="18"/>
                <w:szCs w:val="18"/>
                <w14:ligatures w14:val="none"/>
              </w:rPr>
            </w:pPr>
            <w:ins w:id="1468" w:author="Microsoft Word" w:date="2025-08-11T16:30:00Z" w16du:dateUtc="2025-08-11T21:30:00Z">
              <w:r w:rsidRPr="00221F0A">
                <w:rPr>
                  <w:rFonts w:ascii="Times New Roman" w:hAnsi="Times New Roman" w:cs="Times New Roman"/>
                  <w:color w:val="000000"/>
                  <w:sz w:val="18"/>
                  <w:szCs w:val="18"/>
                  <w:rPrChange w:id="1469" w:author="Jujia Li" w:date="2025-08-10T13:27:00Z" w16du:dateUtc="2025-08-10T18:27:00Z">
                    <w:rPr>
                      <w:rFonts w:ascii="Aptos Narrow" w:hAnsi="Aptos Narrow"/>
                      <w:color w:val="000000"/>
                      <w:sz w:val="22"/>
                      <w:szCs w:val="22"/>
                    </w:rPr>
                  </w:rPrChange>
                </w:rPr>
                <w:t>187.75</w:t>
              </w:r>
            </w:ins>
          </w:p>
        </w:tc>
        <w:tc>
          <w:tcPr>
            <w:tcW w:w="321" w:type="pct"/>
            <w:noWrap/>
            <w:vAlign w:val="bottom"/>
            <w:hideMark/>
          </w:tcPr>
          <w:p w14:paraId="39F49E4F" w14:textId="2DBEA48B" w:rsidR="004D28DD" w:rsidRPr="00221F0A" w:rsidRDefault="004D28DD" w:rsidP="004D28DD">
            <w:pPr>
              <w:spacing w:after="120" w:line="360" w:lineRule="auto"/>
              <w:contextualSpacing/>
              <w:jc w:val="right"/>
              <w:rPr>
                <w:ins w:id="1470" w:author="Microsoft Word" w:date="2025-08-11T16:30:00Z" w16du:dateUtc="2025-08-11T21:30:00Z"/>
                <w:rFonts w:ascii="Times New Roman" w:eastAsia="Times New Roman" w:hAnsi="Times New Roman" w:cs="Times New Roman"/>
                <w:color w:val="000000"/>
                <w:kern w:val="0"/>
                <w:sz w:val="18"/>
                <w:szCs w:val="18"/>
                <w14:ligatures w14:val="none"/>
              </w:rPr>
            </w:pPr>
            <w:ins w:id="1471" w:author="Microsoft Word" w:date="2025-08-11T16:30:00Z" w16du:dateUtc="2025-08-11T21:30:00Z">
              <w:r w:rsidRPr="00221F0A">
                <w:rPr>
                  <w:rFonts w:ascii="Times New Roman" w:hAnsi="Times New Roman" w:cs="Times New Roman"/>
                  <w:color w:val="000000"/>
                  <w:sz w:val="18"/>
                  <w:szCs w:val="18"/>
                  <w:rPrChange w:id="1472" w:author="Jujia Li" w:date="2025-08-10T13:27:00Z" w16du:dateUtc="2025-08-10T18:27:00Z">
                    <w:rPr>
                      <w:rFonts w:ascii="Aptos Narrow" w:hAnsi="Aptos Narrow"/>
                      <w:color w:val="000000"/>
                      <w:sz w:val="22"/>
                      <w:szCs w:val="22"/>
                    </w:rPr>
                  </w:rPrChange>
                </w:rPr>
                <w:t>5.32</w:t>
              </w:r>
            </w:ins>
          </w:p>
        </w:tc>
        <w:tc>
          <w:tcPr>
            <w:tcW w:w="428" w:type="pct"/>
            <w:noWrap/>
            <w:vAlign w:val="bottom"/>
            <w:hideMark/>
          </w:tcPr>
          <w:p w14:paraId="786A0F7E" w14:textId="77B6BF68" w:rsidR="004D28DD" w:rsidRPr="00221F0A" w:rsidRDefault="004D28DD" w:rsidP="004D28DD">
            <w:pPr>
              <w:spacing w:after="120" w:line="360" w:lineRule="auto"/>
              <w:contextualSpacing/>
              <w:jc w:val="right"/>
              <w:rPr>
                <w:ins w:id="1473" w:author="Microsoft Word" w:date="2025-08-11T16:30:00Z" w16du:dateUtc="2025-08-11T21:30:00Z"/>
                <w:rFonts w:ascii="Times New Roman" w:eastAsia="Times New Roman" w:hAnsi="Times New Roman" w:cs="Times New Roman"/>
                <w:color w:val="000000"/>
                <w:kern w:val="0"/>
                <w:sz w:val="18"/>
                <w:szCs w:val="18"/>
                <w14:ligatures w14:val="none"/>
              </w:rPr>
            </w:pPr>
            <w:ins w:id="1474" w:author="Microsoft Word" w:date="2025-08-11T16:30:00Z" w16du:dateUtc="2025-08-11T21:30:00Z">
              <w:r w:rsidRPr="00221F0A">
                <w:rPr>
                  <w:rFonts w:ascii="Times New Roman" w:hAnsi="Times New Roman" w:cs="Times New Roman"/>
                  <w:color w:val="000000"/>
                  <w:sz w:val="18"/>
                  <w:szCs w:val="18"/>
                  <w:rPrChange w:id="1475" w:author="Jujia Li" w:date="2025-08-10T13:27:00Z" w16du:dateUtc="2025-08-10T18:27:00Z">
                    <w:rPr>
                      <w:rFonts w:ascii="Aptos Narrow" w:hAnsi="Aptos Narrow"/>
                      <w:color w:val="000000"/>
                      <w:sz w:val="22"/>
                      <w:szCs w:val="22"/>
                    </w:rPr>
                  </w:rPrChange>
                </w:rPr>
                <w:t>588.03</w:t>
              </w:r>
            </w:ins>
          </w:p>
        </w:tc>
        <w:tc>
          <w:tcPr>
            <w:tcW w:w="344" w:type="pct"/>
            <w:vAlign w:val="bottom"/>
          </w:tcPr>
          <w:p w14:paraId="17E149F7" w14:textId="0B255616" w:rsidR="004D28DD" w:rsidRPr="00221F0A" w:rsidRDefault="004D28DD" w:rsidP="004D28DD">
            <w:pPr>
              <w:spacing w:after="120" w:line="360" w:lineRule="auto"/>
              <w:contextualSpacing/>
              <w:jc w:val="right"/>
              <w:rPr>
                <w:ins w:id="1476" w:author="Microsoft Word" w:date="2025-08-11T16:30:00Z" w16du:dateUtc="2025-08-11T21:30:00Z"/>
                <w:rFonts w:ascii="Times New Roman" w:hAnsi="Times New Roman" w:cs="Times New Roman"/>
                <w:sz w:val="18"/>
                <w:szCs w:val="18"/>
              </w:rPr>
            </w:pPr>
            <w:ins w:id="1477" w:author="Microsoft Word" w:date="2025-08-11T16:30:00Z" w16du:dateUtc="2025-08-11T21:30:00Z">
              <w:r w:rsidRPr="00221F0A">
                <w:rPr>
                  <w:rFonts w:ascii="Times New Roman" w:hAnsi="Times New Roman" w:cs="Times New Roman"/>
                  <w:color w:val="000000"/>
                  <w:sz w:val="18"/>
                  <w:szCs w:val="18"/>
                  <w:rPrChange w:id="1478" w:author="Jujia Li" w:date="2025-08-10T13:27:00Z" w16du:dateUtc="2025-08-10T18:27:00Z">
                    <w:rPr>
                      <w:rFonts w:ascii="Aptos Narrow" w:hAnsi="Aptos Narrow"/>
                      <w:color w:val="000000"/>
                      <w:sz w:val="22"/>
                      <w:szCs w:val="22"/>
                    </w:rPr>
                  </w:rPrChange>
                </w:rPr>
                <w:t>4.2</w:t>
              </w:r>
              <w:r>
                <w:rPr>
                  <w:rFonts w:ascii="Times New Roman" w:hAnsi="Times New Roman" w:cs="Times New Roman"/>
                  <w:color w:val="000000"/>
                  <w:sz w:val="18"/>
                  <w:szCs w:val="18"/>
                </w:rPr>
                <w:t>0</w:t>
              </w:r>
            </w:ins>
          </w:p>
        </w:tc>
      </w:tr>
      <w:tr w:rsidR="004D28DD" w:rsidRPr="006A0CE7" w14:paraId="4083F06C" w14:textId="77777777" w:rsidTr="004D28DD">
        <w:trPr>
          <w:trHeight w:val="290"/>
          <w:ins w:id="1479" w:author="Microsoft Word" w:date="2025-08-11T16:30:00Z"/>
        </w:trPr>
        <w:tc>
          <w:tcPr>
            <w:tcW w:w="808" w:type="pct"/>
            <w:noWrap/>
            <w:vAlign w:val="bottom"/>
            <w:hideMark/>
          </w:tcPr>
          <w:p w14:paraId="6794093C" w14:textId="6BA4587C" w:rsidR="004D28DD" w:rsidRPr="00221F0A" w:rsidRDefault="004D28DD" w:rsidP="004D28DD">
            <w:pPr>
              <w:spacing w:after="120" w:line="360" w:lineRule="auto"/>
              <w:contextualSpacing/>
              <w:rPr>
                <w:ins w:id="1480" w:author="Microsoft Word" w:date="2025-08-11T16:30:00Z" w16du:dateUtc="2025-08-11T21:30:00Z"/>
                <w:rFonts w:ascii="Times New Roman" w:eastAsia="Times New Roman" w:hAnsi="Times New Roman" w:cs="Times New Roman"/>
                <w:color w:val="000000"/>
                <w:kern w:val="0"/>
                <w:sz w:val="18"/>
                <w:szCs w:val="18"/>
                <w14:ligatures w14:val="none"/>
              </w:rPr>
            </w:pPr>
            <w:ins w:id="1481" w:author="Microsoft Word" w:date="2025-08-11T16:30:00Z" w16du:dateUtc="2025-08-11T21:30:00Z">
              <w:r w:rsidRPr="00221F0A">
                <w:rPr>
                  <w:rFonts w:ascii="Times New Roman" w:hAnsi="Times New Roman" w:cs="Times New Roman"/>
                  <w:color w:val="000000"/>
                  <w:sz w:val="18"/>
                  <w:szCs w:val="18"/>
                  <w:rPrChange w:id="1482" w:author="Jujia Li" w:date="2025-08-10T13:27:00Z" w16du:dateUtc="2025-08-10T18:27:00Z">
                    <w:rPr>
                      <w:rFonts w:ascii="Aptos Narrow" w:hAnsi="Aptos Narrow"/>
                      <w:color w:val="000000"/>
                      <w:sz w:val="22"/>
                      <w:szCs w:val="22"/>
                    </w:rPr>
                  </w:rPrChange>
                </w:rPr>
                <w:t>MORGAN</w:t>
              </w:r>
            </w:ins>
          </w:p>
        </w:tc>
        <w:tc>
          <w:tcPr>
            <w:tcW w:w="566" w:type="pct"/>
            <w:vAlign w:val="bottom"/>
          </w:tcPr>
          <w:p w14:paraId="353326AD" w14:textId="339AB8A7" w:rsidR="004D28DD" w:rsidRPr="00221F0A" w:rsidRDefault="004D28DD" w:rsidP="004D28DD">
            <w:pPr>
              <w:spacing w:after="120" w:line="360" w:lineRule="auto"/>
              <w:contextualSpacing/>
              <w:jc w:val="right"/>
              <w:rPr>
                <w:ins w:id="1483" w:author="Microsoft Word" w:date="2025-08-11T16:30:00Z" w16du:dateUtc="2025-08-11T21:30:00Z"/>
                <w:rFonts w:ascii="Times New Roman" w:hAnsi="Times New Roman" w:cs="Times New Roman"/>
                <w:sz w:val="18"/>
                <w:szCs w:val="18"/>
              </w:rPr>
            </w:pPr>
            <w:ins w:id="1484" w:author="Microsoft Word" w:date="2025-08-11T16:30:00Z" w16du:dateUtc="2025-08-11T21:30:00Z">
              <w:r w:rsidRPr="005E344C">
                <w:rPr>
                  <w:rFonts w:ascii="Times New Roman" w:hAnsi="Times New Roman" w:cs="Times New Roman"/>
                  <w:color w:val="000000"/>
                  <w:sz w:val="18"/>
                  <w:szCs w:val="18"/>
                </w:rPr>
                <w:t>119201.37</w:t>
              </w:r>
            </w:ins>
          </w:p>
        </w:tc>
        <w:tc>
          <w:tcPr>
            <w:tcW w:w="454" w:type="pct"/>
            <w:noWrap/>
            <w:vAlign w:val="bottom"/>
            <w:hideMark/>
          </w:tcPr>
          <w:p w14:paraId="065F9990" w14:textId="4AE67CCB" w:rsidR="004D28DD" w:rsidRPr="00221F0A" w:rsidRDefault="004D28DD" w:rsidP="004D28DD">
            <w:pPr>
              <w:spacing w:after="120" w:line="360" w:lineRule="auto"/>
              <w:contextualSpacing/>
              <w:jc w:val="right"/>
              <w:rPr>
                <w:ins w:id="1485" w:author="Microsoft Word" w:date="2025-08-11T16:30:00Z" w16du:dateUtc="2025-08-11T21:30:00Z"/>
                <w:rFonts w:ascii="Times New Roman" w:eastAsia="Times New Roman" w:hAnsi="Times New Roman" w:cs="Times New Roman"/>
                <w:color w:val="000000"/>
                <w:kern w:val="0"/>
                <w:sz w:val="18"/>
                <w:szCs w:val="18"/>
                <w14:ligatures w14:val="none"/>
              </w:rPr>
            </w:pPr>
            <w:ins w:id="1486" w:author="Microsoft Word" w:date="2025-08-11T16:30:00Z" w16du:dateUtc="2025-08-11T21:30:00Z">
              <w:r w:rsidRPr="00221F0A">
                <w:rPr>
                  <w:rFonts w:ascii="Times New Roman" w:hAnsi="Times New Roman" w:cs="Times New Roman"/>
                  <w:color w:val="000000"/>
                  <w:sz w:val="18"/>
                  <w:szCs w:val="18"/>
                  <w:rPrChange w:id="1487" w:author="Jujia Li" w:date="2025-08-10T13:27:00Z" w16du:dateUtc="2025-08-10T18:27:00Z">
                    <w:rPr>
                      <w:rFonts w:ascii="Aptos Narrow" w:hAnsi="Aptos Narrow"/>
                      <w:color w:val="000000"/>
                      <w:sz w:val="22"/>
                      <w:szCs w:val="22"/>
                    </w:rPr>
                  </w:rPrChange>
                </w:rPr>
                <w:t>156.03</w:t>
              </w:r>
            </w:ins>
          </w:p>
        </w:tc>
        <w:tc>
          <w:tcPr>
            <w:tcW w:w="308" w:type="pct"/>
            <w:gridSpan w:val="2"/>
            <w:noWrap/>
            <w:vAlign w:val="bottom"/>
            <w:hideMark/>
          </w:tcPr>
          <w:p w14:paraId="1C92CD35" w14:textId="604F73AD" w:rsidR="004D28DD" w:rsidRPr="00221F0A" w:rsidRDefault="004D28DD" w:rsidP="004D28DD">
            <w:pPr>
              <w:spacing w:after="120" w:line="360" w:lineRule="auto"/>
              <w:contextualSpacing/>
              <w:jc w:val="right"/>
              <w:rPr>
                <w:ins w:id="1488" w:author="Microsoft Word" w:date="2025-08-11T16:30:00Z" w16du:dateUtc="2025-08-11T21:30:00Z"/>
                <w:rFonts w:ascii="Times New Roman" w:eastAsia="Times New Roman" w:hAnsi="Times New Roman" w:cs="Times New Roman"/>
                <w:color w:val="000000"/>
                <w:kern w:val="0"/>
                <w:sz w:val="18"/>
                <w:szCs w:val="18"/>
                <w14:ligatures w14:val="none"/>
              </w:rPr>
            </w:pPr>
            <w:ins w:id="1489" w:author="Microsoft Word" w:date="2025-08-11T16:30:00Z" w16du:dateUtc="2025-08-11T21:30:00Z">
              <w:r w:rsidRPr="00221F0A">
                <w:rPr>
                  <w:rFonts w:ascii="Times New Roman" w:hAnsi="Times New Roman" w:cs="Times New Roman"/>
                  <w:color w:val="000000"/>
                  <w:sz w:val="18"/>
                  <w:szCs w:val="18"/>
                  <w:rPrChange w:id="1490" w:author="Jujia Li" w:date="2025-08-10T13:27:00Z" w16du:dateUtc="2025-08-10T18:27:00Z">
                    <w:rPr>
                      <w:rFonts w:ascii="Aptos Narrow" w:hAnsi="Aptos Narrow"/>
                      <w:color w:val="000000"/>
                      <w:sz w:val="22"/>
                      <w:szCs w:val="22"/>
                    </w:rPr>
                  </w:rPrChange>
                </w:rPr>
                <w:t>3.58</w:t>
              </w:r>
            </w:ins>
          </w:p>
        </w:tc>
        <w:tc>
          <w:tcPr>
            <w:tcW w:w="380" w:type="pct"/>
            <w:noWrap/>
            <w:vAlign w:val="bottom"/>
            <w:hideMark/>
          </w:tcPr>
          <w:p w14:paraId="46D71DF4" w14:textId="4CF7C9F6" w:rsidR="004D28DD" w:rsidRPr="00221F0A" w:rsidRDefault="004D28DD" w:rsidP="004D28DD">
            <w:pPr>
              <w:spacing w:after="120" w:line="360" w:lineRule="auto"/>
              <w:contextualSpacing/>
              <w:jc w:val="right"/>
              <w:rPr>
                <w:ins w:id="1491" w:author="Microsoft Word" w:date="2025-08-11T16:30:00Z" w16du:dateUtc="2025-08-11T21:30:00Z"/>
                <w:rFonts w:ascii="Times New Roman" w:eastAsia="Times New Roman" w:hAnsi="Times New Roman" w:cs="Times New Roman"/>
                <w:color w:val="000000"/>
                <w:kern w:val="0"/>
                <w:sz w:val="18"/>
                <w:szCs w:val="18"/>
                <w14:ligatures w14:val="none"/>
              </w:rPr>
            </w:pPr>
            <w:ins w:id="1492" w:author="Microsoft Word" w:date="2025-08-11T16:30:00Z" w16du:dateUtc="2025-08-11T21:30:00Z">
              <w:r w:rsidRPr="00221F0A">
                <w:rPr>
                  <w:rFonts w:ascii="Times New Roman" w:hAnsi="Times New Roman" w:cs="Times New Roman"/>
                  <w:color w:val="000000"/>
                  <w:sz w:val="18"/>
                  <w:szCs w:val="18"/>
                  <w:rPrChange w:id="1493" w:author="Jujia Li" w:date="2025-08-10T13:27:00Z" w16du:dateUtc="2025-08-10T18:27:00Z">
                    <w:rPr>
                      <w:rFonts w:ascii="Aptos Narrow" w:hAnsi="Aptos Narrow"/>
                      <w:color w:val="000000"/>
                      <w:sz w:val="22"/>
                      <w:szCs w:val="22"/>
                    </w:rPr>
                  </w:rPrChange>
                </w:rPr>
                <w:t>125.98</w:t>
              </w:r>
            </w:ins>
          </w:p>
        </w:tc>
        <w:tc>
          <w:tcPr>
            <w:tcW w:w="315" w:type="pct"/>
            <w:gridSpan w:val="2"/>
            <w:noWrap/>
            <w:vAlign w:val="bottom"/>
            <w:hideMark/>
          </w:tcPr>
          <w:p w14:paraId="45A50038" w14:textId="33444E42" w:rsidR="004D28DD" w:rsidRPr="00221F0A" w:rsidRDefault="004D28DD" w:rsidP="004D28DD">
            <w:pPr>
              <w:spacing w:after="120" w:line="360" w:lineRule="auto"/>
              <w:contextualSpacing/>
              <w:jc w:val="right"/>
              <w:rPr>
                <w:ins w:id="1494" w:author="Microsoft Word" w:date="2025-08-11T16:30:00Z" w16du:dateUtc="2025-08-11T21:30:00Z"/>
                <w:rFonts w:ascii="Times New Roman" w:eastAsia="Times New Roman" w:hAnsi="Times New Roman" w:cs="Times New Roman"/>
                <w:color w:val="000000"/>
                <w:kern w:val="0"/>
                <w:sz w:val="18"/>
                <w:szCs w:val="18"/>
                <w14:ligatures w14:val="none"/>
              </w:rPr>
            </w:pPr>
            <w:ins w:id="1495" w:author="Microsoft Word" w:date="2025-08-11T16:30:00Z" w16du:dateUtc="2025-08-11T21:30:00Z">
              <w:r w:rsidRPr="00221F0A">
                <w:rPr>
                  <w:rFonts w:ascii="Times New Roman" w:hAnsi="Times New Roman" w:cs="Times New Roman"/>
                  <w:color w:val="000000"/>
                  <w:sz w:val="18"/>
                  <w:szCs w:val="18"/>
                  <w:rPrChange w:id="1496" w:author="Jujia Li" w:date="2025-08-10T13:27:00Z" w16du:dateUtc="2025-08-10T18:27:00Z">
                    <w:rPr>
                      <w:rFonts w:ascii="Aptos Narrow" w:hAnsi="Aptos Narrow"/>
                      <w:color w:val="000000"/>
                      <w:sz w:val="22"/>
                      <w:szCs w:val="22"/>
                    </w:rPr>
                  </w:rPrChange>
                </w:rPr>
                <w:t>2.9</w:t>
              </w:r>
              <w:r>
                <w:rPr>
                  <w:rFonts w:ascii="Times New Roman" w:hAnsi="Times New Roman" w:cs="Times New Roman"/>
                  <w:color w:val="000000"/>
                  <w:sz w:val="18"/>
                  <w:szCs w:val="18"/>
                </w:rPr>
                <w:t>0</w:t>
              </w:r>
            </w:ins>
          </w:p>
        </w:tc>
        <w:tc>
          <w:tcPr>
            <w:tcW w:w="380" w:type="pct"/>
            <w:noWrap/>
            <w:vAlign w:val="bottom"/>
            <w:hideMark/>
          </w:tcPr>
          <w:p w14:paraId="6606315E" w14:textId="53FCAF79" w:rsidR="004D28DD" w:rsidRPr="00221F0A" w:rsidRDefault="004D28DD" w:rsidP="004D28DD">
            <w:pPr>
              <w:spacing w:after="120" w:line="360" w:lineRule="auto"/>
              <w:contextualSpacing/>
              <w:jc w:val="right"/>
              <w:rPr>
                <w:ins w:id="1497" w:author="Microsoft Word" w:date="2025-08-11T16:30:00Z" w16du:dateUtc="2025-08-11T21:30:00Z"/>
                <w:rFonts w:ascii="Times New Roman" w:eastAsia="Times New Roman" w:hAnsi="Times New Roman" w:cs="Times New Roman"/>
                <w:color w:val="000000"/>
                <w:kern w:val="0"/>
                <w:sz w:val="18"/>
                <w:szCs w:val="18"/>
                <w14:ligatures w14:val="none"/>
              </w:rPr>
            </w:pPr>
            <w:ins w:id="1498" w:author="Microsoft Word" w:date="2025-08-11T16:30:00Z" w16du:dateUtc="2025-08-11T21:30:00Z">
              <w:r w:rsidRPr="00221F0A">
                <w:rPr>
                  <w:rFonts w:ascii="Times New Roman" w:hAnsi="Times New Roman" w:cs="Times New Roman"/>
                  <w:color w:val="000000"/>
                  <w:sz w:val="18"/>
                  <w:szCs w:val="18"/>
                  <w:rPrChange w:id="1499" w:author="Jujia Li" w:date="2025-08-10T13:27:00Z" w16du:dateUtc="2025-08-10T18:27:00Z">
                    <w:rPr>
                      <w:rFonts w:ascii="Aptos Narrow" w:hAnsi="Aptos Narrow"/>
                      <w:color w:val="000000"/>
                      <w:sz w:val="22"/>
                      <w:szCs w:val="22"/>
                    </w:rPr>
                  </w:rPrChange>
                </w:rPr>
                <w:t>144.97</w:t>
              </w:r>
            </w:ins>
          </w:p>
        </w:tc>
        <w:tc>
          <w:tcPr>
            <w:tcW w:w="316" w:type="pct"/>
            <w:gridSpan w:val="2"/>
            <w:noWrap/>
            <w:vAlign w:val="bottom"/>
            <w:hideMark/>
          </w:tcPr>
          <w:p w14:paraId="16A0D8DD" w14:textId="20BC7D76" w:rsidR="004D28DD" w:rsidRPr="00221F0A" w:rsidRDefault="004D28DD" w:rsidP="004D28DD">
            <w:pPr>
              <w:spacing w:after="120" w:line="360" w:lineRule="auto"/>
              <w:contextualSpacing/>
              <w:jc w:val="right"/>
              <w:rPr>
                <w:ins w:id="1500" w:author="Microsoft Word" w:date="2025-08-11T16:30:00Z" w16du:dateUtc="2025-08-11T21:30:00Z"/>
                <w:rFonts w:ascii="Times New Roman" w:eastAsia="Times New Roman" w:hAnsi="Times New Roman" w:cs="Times New Roman"/>
                <w:color w:val="000000"/>
                <w:kern w:val="0"/>
                <w:sz w:val="18"/>
                <w:szCs w:val="18"/>
                <w14:ligatures w14:val="none"/>
              </w:rPr>
            </w:pPr>
            <w:ins w:id="1501" w:author="Microsoft Word" w:date="2025-08-11T16:30:00Z" w16du:dateUtc="2025-08-11T21:30:00Z">
              <w:r w:rsidRPr="00221F0A">
                <w:rPr>
                  <w:rFonts w:ascii="Times New Roman" w:hAnsi="Times New Roman" w:cs="Times New Roman"/>
                  <w:color w:val="000000"/>
                  <w:sz w:val="18"/>
                  <w:szCs w:val="18"/>
                  <w:rPrChange w:id="1502" w:author="Jujia Li" w:date="2025-08-10T13:27:00Z" w16du:dateUtc="2025-08-10T18:27:00Z">
                    <w:rPr>
                      <w:rFonts w:ascii="Aptos Narrow" w:hAnsi="Aptos Narrow"/>
                      <w:color w:val="000000"/>
                      <w:sz w:val="22"/>
                      <w:szCs w:val="22"/>
                    </w:rPr>
                  </w:rPrChange>
                </w:rPr>
                <w:t>3.33</w:t>
              </w:r>
            </w:ins>
          </w:p>
        </w:tc>
        <w:tc>
          <w:tcPr>
            <w:tcW w:w="380" w:type="pct"/>
            <w:noWrap/>
            <w:vAlign w:val="bottom"/>
            <w:hideMark/>
          </w:tcPr>
          <w:p w14:paraId="33AC5779" w14:textId="19A001FE" w:rsidR="004D28DD" w:rsidRPr="00221F0A" w:rsidRDefault="004D28DD" w:rsidP="004D28DD">
            <w:pPr>
              <w:spacing w:after="120" w:line="360" w:lineRule="auto"/>
              <w:contextualSpacing/>
              <w:jc w:val="right"/>
              <w:rPr>
                <w:ins w:id="1503" w:author="Microsoft Word" w:date="2025-08-11T16:30:00Z" w16du:dateUtc="2025-08-11T21:30:00Z"/>
                <w:rFonts w:ascii="Times New Roman" w:eastAsia="Times New Roman" w:hAnsi="Times New Roman" w:cs="Times New Roman"/>
                <w:color w:val="000000"/>
                <w:kern w:val="0"/>
                <w:sz w:val="18"/>
                <w:szCs w:val="18"/>
                <w14:ligatures w14:val="none"/>
              </w:rPr>
            </w:pPr>
            <w:ins w:id="1504" w:author="Microsoft Word" w:date="2025-08-11T16:30:00Z" w16du:dateUtc="2025-08-11T21:30:00Z">
              <w:r w:rsidRPr="00221F0A">
                <w:rPr>
                  <w:rFonts w:ascii="Times New Roman" w:hAnsi="Times New Roman" w:cs="Times New Roman"/>
                  <w:color w:val="000000"/>
                  <w:sz w:val="18"/>
                  <w:szCs w:val="18"/>
                  <w:rPrChange w:id="1505" w:author="Jujia Li" w:date="2025-08-10T13:27:00Z" w16du:dateUtc="2025-08-10T18:27:00Z">
                    <w:rPr>
                      <w:rFonts w:ascii="Aptos Narrow" w:hAnsi="Aptos Narrow"/>
                      <w:color w:val="000000"/>
                      <w:sz w:val="22"/>
                      <w:szCs w:val="22"/>
                    </w:rPr>
                  </w:rPrChange>
                </w:rPr>
                <w:t>190.19</w:t>
              </w:r>
            </w:ins>
          </w:p>
        </w:tc>
        <w:tc>
          <w:tcPr>
            <w:tcW w:w="321" w:type="pct"/>
            <w:noWrap/>
            <w:vAlign w:val="bottom"/>
            <w:hideMark/>
          </w:tcPr>
          <w:p w14:paraId="75A497D8" w14:textId="06F81440" w:rsidR="004D28DD" w:rsidRPr="00221F0A" w:rsidRDefault="004D28DD" w:rsidP="004D28DD">
            <w:pPr>
              <w:spacing w:after="120" w:line="360" w:lineRule="auto"/>
              <w:contextualSpacing/>
              <w:jc w:val="right"/>
              <w:rPr>
                <w:ins w:id="1506" w:author="Microsoft Word" w:date="2025-08-11T16:30:00Z" w16du:dateUtc="2025-08-11T21:30:00Z"/>
                <w:rFonts w:ascii="Times New Roman" w:eastAsia="Times New Roman" w:hAnsi="Times New Roman" w:cs="Times New Roman"/>
                <w:color w:val="000000"/>
                <w:kern w:val="0"/>
                <w:sz w:val="18"/>
                <w:szCs w:val="18"/>
                <w14:ligatures w14:val="none"/>
              </w:rPr>
            </w:pPr>
            <w:ins w:id="1507" w:author="Microsoft Word" w:date="2025-08-11T16:30:00Z" w16du:dateUtc="2025-08-11T21:30:00Z">
              <w:r w:rsidRPr="00221F0A">
                <w:rPr>
                  <w:rFonts w:ascii="Times New Roman" w:hAnsi="Times New Roman" w:cs="Times New Roman"/>
                  <w:color w:val="000000"/>
                  <w:sz w:val="18"/>
                  <w:szCs w:val="18"/>
                  <w:rPrChange w:id="1508" w:author="Jujia Li" w:date="2025-08-10T13:27:00Z" w16du:dateUtc="2025-08-10T18:27:00Z">
                    <w:rPr>
                      <w:rFonts w:ascii="Aptos Narrow" w:hAnsi="Aptos Narrow"/>
                      <w:color w:val="000000"/>
                      <w:sz w:val="22"/>
                      <w:szCs w:val="22"/>
                    </w:rPr>
                  </w:rPrChange>
                </w:rPr>
                <w:t>4.35</w:t>
              </w:r>
            </w:ins>
          </w:p>
        </w:tc>
        <w:tc>
          <w:tcPr>
            <w:tcW w:w="428" w:type="pct"/>
            <w:noWrap/>
            <w:vAlign w:val="bottom"/>
            <w:hideMark/>
          </w:tcPr>
          <w:p w14:paraId="46621FF8" w14:textId="4B761681" w:rsidR="004D28DD" w:rsidRPr="00221F0A" w:rsidRDefault="004D28DD" w:rsidP="004D28DD">
            <w:pPr>
              <w:spacing w:after="120" w:line="360" w:lineRule="auto"/>
              <w:contextualSpacing/>
              <w:jc w:val="right"/>
              <w:rPr>
                <w:ins w:id="1509" w:author="Microsoft Word" w:date="2025-08-11T16:30:00Z" w16du:dateUtc="2025-08-11T21:30:00Z"/>
                <w:rFonts w:ascii="Times New Roman" w:eastAsia="Times New Roman" w:hAnsi="Times New Roman" w:cs="Times New Roman"/>
                <w:color w:val="000000"/>
                <w:kern w:val="0"/>
                <w:sz w:val="18"/>
                <w:szCs w:val="18"/>
                <w14:ligatures w14:val="none"/>
              </w:rPr>
            </w:pPr>
            <w:ins w:id="1510" w:author="Microsoft Word" w:date="2025-08-11T16:30:00Z" w16du:dateUtc="2025-08-11T21:30:00Z">
              <w:r w:rsidRPr="00221F0A">
                <w:rPr>
                  <w:rFonts w:ascii="Times New Roman" w:hAnsi="Times New Roman" w:cs="Times New Roman"/>
                  <w:color w:val="000000"/>
                  <w:sz w:val="18"/>
                  <w:szCs w:val="18"/>
                  <w:rPrChange w:id="1511" w:author="Jujia Li" w:date="2025-08-10T13:27:00Z" w16du:dateUtc="2025-08-10T18:27:00Z">
                    <w:rPr>
                      <w:rFonts w:ascii="Aptos Narrow" w:hAnsi="Aptos Narrow"/>
                      <w:color w:val="000000"/>
                      <w:sz w:val="22"/>
                      <w:szCs w:val="22"/>
                    </w:rPr>
                  </w:rPrChange>
                </w:rPr>
                <w:t>617.17</w:t>
              </w:r>
            </w:ins>
          </w:p>
        </w:tc>
        <w:tc>
          <w:tcPr>
            <w:tcW w:w="344" w:type="pct"/>
            <w:vAlign w:val="bottom"/>
          </w:tcPr>
          <w:p w14:paraId="3D715984" w14:textId="12B35D4F" w:rsidR="004D28DD" w:rsidRPr="00221F0A" w:rsidRDefault="004D28DD" w:rsidP="004D28DD">
            <w:pPr>
              <w:spacing w:after="120" w:line="360" w:lineRule="auto"/>
              <w:contextualSpacing/>
              <w:jc w:val="right"/>
              <w:rPr>
                <w:ins w:id="1512" w:author="Microsoft Word" w:date="2025-08-11T16:30:00Z" w16du:dateUtc="2025-08-11T21:30:00Z"/>
                <w:rFonts w:ascii="Times New Roman" w:hAnsi="Times New Roman" w:cs="Times New Roman"/>
                <w:sz w:val="18"/>
                <w:szCs w:val="18"/>
              </w:rPr>
            </w:pPr>
            <w:ins w:id="1513" w:author="Microsoft Word" w:date="2025-08-11T16:30:00Z" w16du:dateUtc="2025-08-11T21:30:00Z">
              <w:r w:rsidRPr="00221F0A">
                <w:rPr>
                  <w:rFonts w:ascii="Times New Roman" w:hAnsi="Times New Roman" w:cs="Times New Roman"/>
                  <w:color w:val="000000"/>
                  <w:sz w:val="18"/>
                  <w:szCs w:val="18"/>
                  <w:rPrChange w:id="1514" w:author="Jujia Li" w:date="2025-08-10T13:27:00Z" w16du:dateUtc="2025-08-10T18:27:00Z">
                    <w:rPr>
                      <w:rFonts w:ascii="Aptos Narrow" w:hAnsi="Aptos Narrow"/>
                      <w:color w:val="000000"/>
                      <w:sz w:val="22"/>
                      <w:szCs w:val="22"/>
                    </w:rPr>
                  </w:rPrChange>
                </w:rPr>
                <w:t>3.54</w:t>
              </w:r>
            </w:ins>
          </w:p>
        </w:tc>
      </w:tr>
      <w:tr w:rsidR="004D28DD" w:rsidRPr="006A0CE7" w14:paraId="7757A80C" w14:textId="77777777" w:rsidTr="004D28DD">
        <w:trPr>
          <w:trHeight w:val="290"/>
          <w:ins w:id="1515" w:author="Microsoft Word" w:date="2025-08-11T16:30:00Z"/>
        </w:trPr>
        <w:tc>
          <w:tcPr>
            <w:tcW w:w="808" w:type="pct"/>
            <w:noWrap/>
            <w:vAlign w:val="bottom"/>
            <w:hideMark/>
          </w:tcPr>
          <w:p w14:paraId="20AB466A" w14:textId="17A2D83E" w:rsidR="004D28DD" w:rsidRPr="00221F0A" w:rsidRDefault="004D28DD" w:rsidP="004D28DD">
            <w:pPr>
              <w:spacing w:after="120" w:line="360" w:lineRule="auto"/>
              <w:contextualSpacing/>
              <w:rPr>
                <w:ins w:id="1516" w:author="Microsoft Word" w:date="2025-08-11T16:30:00Z" w16du:dateUtc="2025-08-11T21:30:00Z"/>
                <w:rFonts w:ascii="Times New Roman" w:eastAsia="Times New Roman" w:hAnsi="Times New Roman" w:cs="Times New Roman"/>
                <w:color w:val="000000"/>
                <w:kern w:val="0"/>
                <w:sz w:val="18"/>
                <w:szCs w:val="18"/>
                <w14:ligatures w14:val="none"/>
              </w:rPr>
            </w:pPr>
            <w:ins w:id="1517" w:author="Microsoft Word" w:date="2025-08-11T16:30:00Z" w16du:dateUtc="2025-08-11T21:30:00Z">
              <w:r w:rsidRPr="00221F0A">
                <w:rPr>
                  <w:rFonts w:ascii="Times New Roman" w:hAnsi="Times New Roman" w:cs="Times New Roman"/>
                  <w:color w:val="000000"/>
                  <w:sz w:val="18"/>
                  <w:szCs w:val="18"/>
                  <w:rPrChange w:id="1518" w:author="Jujia Li" w:date="2025-08-10T13:27:00Z" w16du:dateUtc="2025-08-10T18:27:00Z">
                    <w:rPr>
                      <w:rFonts w:ascii="Aptos Narrow" w:hAnsi="Aptos Narrow"/>
                      <w:color w:val="000000"/>
                      <w:sz w:val="22"/>
                      <w:szCs w:val="22"/>
                    </w:rPr>
                  </w:rPrChange>
                </w:rPr>
                <w:t>PICKENS</w:t>
              </w:r>
            </w:ins>
          </w:p>
        </w:tc>
        <w:tc>
          <w:tcPr>
            <w:tcW w:w="566" w:type="pct"/>
            <w:vAlign w:val="bottom"/>
          </w:tcPr>
          <w:p w14:paraId="65B9088D" w14:textId="1BD457A7" w:rsidR="004D28DD" w:rsidRPr="00221F0A" w:rsidRDefault="004D28DD" w:rsidP="004D28DD">
            <w:pPr>
              <w:spacing w:after="120" w:line="360" w:lineRule="auto"/>
              <w:contextualSpacing/>
              <w:jc w:val="right"/>
              <w:rPr>
                <w:ins w:id="1519" w:author="Microsoft Word" w:date="2025-08-11T16:30:00Z" w16du:dateUtc="2025-08-11T21:30:00Z"/>
                <w:rFonts w:ascii="Times New Roman" w:hAnsi="Times New Roman" w:cs="Times New Roman"/>
                <w:sz w:val="18"/>
                <w:szCs w:val="18"/>
              </w:rPr>
            </w:pPr>
            <w:ins w:id="1520" w:author="Microsoft Word" w:date="2025-08-11T16:30:00Z" w16du:dateUtc="2025-08-11T21:30:00Z">
              <w:r w:rsidRPr="005E344C">
                <w:rPr>
                  <w:rFonts w:ascii="Times New Roman" w:hAnsi="Times New Roman" w:cs="Times New Roman"/>
                  <w:color w:val="000000"/>
                  <w:sz w:val="18"/>
                  <w:szCs w:val="18"/>
                </w:rPr>
                <w:t>20109.90</w:t>
              </w:r>
            </w:ins>
          </w:p>
        </w:tc>
        <w:tc>
          <w:tcPr>
            <w:tcW w:w="454" w:type="pct"/>
            <w:noWrap/>
            <w:vAlign w:val="bottom"/>
            <w:hideMark/>
          </w:tcPr>
          <w:p w14:paraId="068A0455" w14:textId="7F493565" w:rsidR="004D28DD" w:rsidRPr="00221F0A" w:rsidRDefault="004D28DD" w:rsidP="004D28DD">
            <w:pPr>
              <w:spacing w:after="120" w:line="360" w:lineRule="auto"/>
              <w:contextualSpacing/>
              <w:jc w:val="right"/>
              <w:rPr>
                <w:ins w:id="1521" w:author="Microsoft Word" w:date="2025-08-11T16:30:00Z" w16du:dateUtc="2025-08-11T21:30:00Z"/>
                <w:rFonts w:ascii="Times New Roman" w:eastAsia="Times New Roman" w:hAnsi="Times New Roman" w:cs="Times New Roman"/>
                <w:color w:val="000000"/>
                <w:kern w:val="0"/>
                <w:sz w:val="18"/>
                <w:szCs w:val="18"/>
                <w14:ligatures w14:val="none"/>
              </w:rPr>
            </w:pPr>
            <w:ins w:id="1522" w:author="Microsoft Word" w:date="2025-08-11T16:30:00Z" w16du:dateUtc="2025-08-11T21:30:00Z">
              <w:r w:rsidRPr="00221F0A">
                <w:rPr>
                  <w:rFonts w:ascii="Times New Roman" w:hAnsi="Times New Roman" w:cs="Times New Roman"/>
                  <w:color w:val="000000"/>
                  <w:sz w:val="18"/>
                  <w:szCs w:val="18"/>
                  <w:rPrChange w:id="1523" w:author="Jujia Li" w:date="2025-08-10T13:27:00Z" w16du:dateUtc="2025-08-10T18:27:00Z">
                    <w:rPr>
                      <w:rFonts w:ascii="Aptos Narrow" w:hAnsi="Aptos Narrow"/>
                      <w:color w:val="000000"/>
                      <w:sz w:val="22"/>
                      <w:szCs w:val="22"/>
                    </w:rPr>
                  </w:rPrChange>
                </w:rPr>
                <w:t>2.35</w:t>
              </w:r>
            </w:ins>
          </w:p>
        </w:tc>
        <w:tc>
          <w:tcPr>
            <w:tcW w:w="308" w:type="pct"/>
            <w:gridSpan w:val="2"/>
            <w:noWrap/>
            <w:vAlign w:val="bottom"/>
            <w:hideMark/>
          </w:tcPr>
          <w:p w14:paraId="77D4F510" w14:textId="27EFA6DF" w:rsidR="004D28DD" w:rsidRPr="00221F0A" w:rsidRDefault="004D28DD" w:rsidP="004D28DD">
            <w:pPr>
              <w:spacing w:after="120" w:line="360" w:lineRule="auto"/>
              <w:contextualSpacing/>
              <w:jc w:val="right"/>
              <w:rPr>
                <w:ins w:id="1524" w:author="Microsoft Word" w:date="2025-08-11T16:30:00Z" w16du:dateUtc="2025-08-11T21:30:00Z"/>
                <w:rFonts w:ascii="Times New Roman" w:eastAsia="Times New Roman" w:hAnsi="Times New Roman" w:cs="Times New Roman"/>
                <w:color w:val="000000"/>
                <w:kern w:val="0"/>
                <w:sz w:val="18"/>
                <w:szCs w:val="18"/>
                <w14:ligatures w14:val="none"/>
              </w:rPr>
            </w:pPr>
            <w:ins w:id="1525" w:author="Microsoft Word" w:date="2025-08-11T16:30:00Z" w16du:dateUtc="2025-08-11T21:30:00Z">
              <w:r w:rsidRPr="00221F0A">
                <w:rPr>
                  <w:rFonts w:ascii="Times New Roman" w:hAnsi="Times New Roman" w:cs="Times New Roman"/>
                  <w:color w:val="000000"/>
                  <w:sz w:val="18"/>
                  <w:szCs w:val="18"/>
                  <w:rPrChange w:id="1526" w:author="Jujia Li" w:date="2025-08-10T13:27:00Z" w16du:dateUtc="2025-08-10T18:27:00Z">
                    <w:rPr>
                      <w:rFonts w:ascii="Aptos Narrow" w:hAnsi="Aptos Narrow"/>
                      <w:color w:val="000000"/>
                      <w:sz w:val="22"/>
                      <w:szCs w:val="22"/>
                    </w:rPr>
                  </w:rPrChange>
                </w:rPr>
                <w:t>0.32</w:t>
              </w:r>
            </w:ins>
          </w:p>
        </w:tc>
        <w:tc>
          <w:tcPr>
            <w:tcW w:w="380" w:type="pct"/>
            <w:noWrap/>
            <w:vAlign w:val="bottom"/>
            <w:hideMark/>
          </w:tcPr>
          <w:p w14:paraId="3FCA4BE4" w14:textId="7B4A2CAF" w:rsidR="004D28DD" w:rsidRPr="00221F0A" w:rsidRDefault="004D28DD" w:rsidP="004D28DD">
            <w:pPr>
              <w:spacing w:after="120" w:line="360" w:lineRule="auto"/>
              <w:contextualSpacing/>
              <w:jc w:val="right"/>
              <w:rPr>
                <w:ins w:id="1527" w:author="Microsoft Word" w:date="2025-08-11T16:30:00Z" w16du:dateUtc="2025-08-11T21:30:00Z"/>
                <w:rFonts w:ascii="Times New Roman" w:eastAsia="Times New Roman" w:hAnsi="Times New Roman" w:cs="Times New Roman"/>
                <w:color w:val="000000"/>
                <w:kern w:val="0"/>
                <w:sz w:val="18"/>
                <w:szCs w:val="18"/>
                <w14:ligatures w14:val="none"/>
              </w:rPr>
            </w:pPr>
            <w:ins w:id="1528" w:author="Microsoft Word" w:date="2025-08-11T16:30:00Z" w16du:dateUtc="2025-08-11T21:30:00Z">
              <w:r w:rsidRPr="00221F0A">
                <w:rPr>
                  <w:rFonts w:ascii="Times New Roman" w:hAnsi="Times New Roman" w:cs="Times New Roman"/>
                  <w:color w:val="000000"/>
                  <w:sz w:val="18"/>
                  <w:szCs w:val="18"/>
                  <w:rPrChange w:id="1529" w:author="Jujia Li" w:date="2025-08-10T13:27:00Z" w16du:dateUtc="2025-08-10T18:27:00Z">
                    <w:rPr>
                      <w:rFonts w:ascii="Aptos Narrow" w:hAnsi="Aptos Narrow"/>
                      <w:color w:val="000000"/>
                      <w:sz w:val="22"/>
                      <w:szCs w:val="22"/>
                    </w:rPr>
                  </w:rPrChange>
                </w:rPr>
                <w:t>2.08</w:t>
              </w:r>
            </w:ins>
          </w:p>
        </w:tc>
        <w:tc>
          <w:tcPr>
            <w:tcW w:w="315" w:type="pct"/>
            <w:gridSpan w:val="2"/>
            <w:noWrap/>
            <w:vAlign w:val="bottom"/>
            <w:hideMark/>
          </w:tcPr>
          <w:p w14:paraId="4ECE4504" w14:textId="2D9350BC" w:rsidR="004D28DD" w:rsidRPr="00221F0A" w:rsidRDefault="004D28DD" w:rsidP="004D28DD">
            <w:pPr>
              <w:spacing w:after="120" w:line="360" w:lineRule="auto"/>
              <w:contextualSpacing/>
              <w:jc w:val="right"/>
              <w:rPr>
                <w:ins w:id="1530" w:author="Microsoft Word" w:date="2025-08-11T16:30:00Z" w16du:dateUtc="2025-08-11T21:30:00Z"/>
                <w:rFonts w:ascii="Times New Roman" w:eastAsia="Times New Roman" w:hAnsi="Times New Roman" w:cs="Times New Roman"/>
                <w:color w:val="000000"/>
                <w:kern w:val="0"/>
                <w:sz w:val="18"/>
                <w:szCs w:val="18"/>
                <w14:ligatures w14:val="none"/>
              </w:rPr>
            </w:pPr>
            <w:ins w:id="1531" w:author="Microsoft Word" w:date="2025-08-11T16:30:00Z" w16du:dateUtc="2025-08-11T21:30:00Z">
              <w:r w:rsidRPr="00221F0A">
                <w:rPr>
                  <w:rFonts w:ascii="Times New Roman" w:hAnsi="Times New Roman" w:cs="Times New Roman"/>
                  <w:color w:val="000000"/>
                  <w:sz w:val="18"/>
                  <w:szCs w:val="18"/>
                  <w:rPrChange w:id="1532" w:author="Jujia Li" w:date="2025-08-10T13:27:00Z" w16du:dateUtc="2025-08-10T18:27:00Z">
                    <w:rPr>
                      <w:rFonts w:ascii="Aptos Narrow" w:hAnsi="Aptos Narrow"/>
                      <w:color w:val="000000"/>
                      <w:sz w:val="22"/>
                      <w:szCs w:val="22"/>
                    </w:rPr>
                  </w:rPrChange>
                </w:rPr>
                <w:t>0.28</w:t>
              </w:r>
            </w:ins>
          </w:p>
        </w:tc>
        <w:tc>
          <w:tcPr>
            <w:tcW w:w="380" w:type="pct"/>
            <w:noWrap/>
            <w:vAlign w:val="bottom"/>
            <w:hideMark/>
          </w:tcPr>
          <w:p w14:paraId="5A3A8677" w14:textId="493B3E09" w:rsidR="004D28DD" w:rsidRPr="00221F0A" w:rsidRDefault="004D28DD" w:rsidP="004D28DD">
            <w:pPr>
              <w:spacing w:after="120" w:line="360" w:lineRule="auto"/>
              <w:contextualSpacing/>
              <w:jc w:val="right"/>
              <w:rPr>
                <w:ins w:id="1533" w:author="Microsoft Word" w:date="2025-08-11T16:30:00Z" w16du:dateUtc="2025-08-11T21:30:00Z"/>
                <w:rFonts w:ascii="Times New Roman" w:eastAsia="Times New Roman" w:hAnsi="Times New Roman" w:cs="Times New Roman"/>
                <w:color w:val="000000"/>
                <w:kern w:val="0"/>
                <w:sz w:val="18"/>
                <w:szCs w:val="18"/>
                <w14:ligatures w14:val="none"/>
              </w:rPr>
            </w:pPr>
            <w:ins w:id="1534" w:author="Microsoft Word" w:date="2025-08-11T16:30:00Z" w16du:dateUtc="2025-08-11T21:30:00Z">
              <w:r w:rsidRPr="00221F0A">
                <w:rPr>
                  <w:rFonts w:ascii="Times New Roman" w:hAnsi="Times New Roman" w:cs="Times New Roman"/>
                  <w:color w:val="000000"/>
                  <w:sz w:val="18"/>
                  <w:szCs w:val="18"/>
                  <w:rPrChange w:id="1535" w:author="Jujia Li" w:date="2025-08-10T13:27:00Z" w16du:dateUtc="2025-08-10T18:27:00Z">
                    <w:rPr>
                      <w:rFonts w:ascii="Aptos Narrow" w:hAnsi="Aptos Narrow"/>
                      <w:color w:val="000000"/>
                      <w:sz w:val="22"/>
                      <w:szCs w:val="22"/>
                    </w:rPr>
                  </w:rPrChange>
                </w:rPr>
                <w:t>2.56</w:t>
              </w:r>
            </w:ins>
          </w:p>
        </w:tc>
        <w:tc>
          <w:tcPr>
            <w:tcW w:w="316" w:type="pct"/>
            <w:gridSpan w:val="2"/>
            <w:noWrap/>
            <w:vAlign w:val="bottom"/>
            <w:hideMark/>
          </w:tcPr>
          <w:p w14:paraId="12455F2C" w14:textId="090119C1" w:rsidR="004D28DD" w:rsidRPr="00221F0A" w:rsidRDefault="004D28DD" w:rsidP="004D28DD">
            <w:pPr>
              <w:spacing w:after="120" w:line="360" w:lineRule="auto"/>
              <w:contextualSpacing/>
              <w:jc w:val="right"/>
              <w:rPr>
                <w:ins w:id="1536" w:author="Microsoft Word" w:date="2025-08-11T16:30:00Z" w16du:dateUtc="2025-08-11T21:30:00Z"/>
                <w:rFonts w:ascii="Times New Roman" w:eastAsia="Times New Roman" w:hAnsi="Times New Roman" w:cs="Times New Roman"/>
                <w:color w:val="000000"/>
                <w:kern w:val="0"/>
                <w:sz w:val="18"/>
                <w:szCs w:val="18"/>
                <w14:ligatures w14:val="none"/>
              </w:rPr>
            </w:pPr>
            <w:ins w:id="1537" w:author="Microsoft Word" w:date="2025-08-11T16:30:00Z" w16du:dateUtc="2025-08-11T21:30:00Z">
              <w:r w:rsidRPr="00221F0A">
                <w:rPr>
                  <w:rFonts w:ascii="Times New Roman" w:hAnsi="Times New Roman" w:cs="Times New Roman"/>
                  <w:color w:val="000000"/>
                  <w:sz w:val="18"/>
                  <w:szCs w:val="18"/>
                  <w:rPrChange w:id="1538" w:author="Jujia Li" w:date="2025-08-10T13:27:00Z" w16du:dateUtc="2025-08-10T18:27:00Z">
                    <w:rPr>
                      <w:rFonts w:ascii="Aptos Narrow" w:hAnsi="Aptos Narrow"/>
                      <w:color w:val="000000"/>
                      <w:sz w:val="22"/>
                      <w:szCs w:val="22"/>
                    </w:rPr>
                  </w:rPrChange>
                </w:rPr>
                <w:t>0.35</w:t>
              </w:r>
            </w:ins>
          </w:p>
        </w:tc>
        <w:tc>
          <w:tcPr>
            <w:tcW w:w="380" w:type="pct"/>
            <w:noWrap/>
            <w:vAlign w:val="bottom"/>
            <w:hideMark/>
          </w:tcPr>
          <w:p w14:paraId="0A60C998" w14:textId="2DAF933B" w:rsidR="004D28DD" w:rsidRPr="00221F0A" w:rsidRDefault="004D28DD" w:rsidP="004D28DD">
            <w:pPr>
              <w:spacing w:after="120" w:line="360" w:lineRule="auto"/>
              <w:contextualSpacing/>
              <w:jc w:val="right"/>
              <w:rPr>
                <w:ins w:id="1539" w:author="Microsoft Word" w:date="2025-08-11T16:30:00Z" w16du:dateUtc="2025-08-11T21:30:00Z"/>
                <w:rFonts w:ascii="Times New Roman" w:eastAsia="Times New Roman" w:hAnsi="Times New Roman" w:cs="Times New Roman"/>
                <w:color w:val="000000"/>
                <w:kern w:val="0"/>
                <w:sz w:val="18"/>
                <w:szCs w:val="18"/>
                <w14:ligatures w14:val="none"/>
              </w:rPr>
            </w:pPr>
            <w:ins w:id="1540" w:author="Microsoft Word" w:date="2025-08-11T16:30:00Z" w16du:dateUtc="2025-08-11T21:30:00Z">
              <w:r w:rsidRPr="00221F0A">
                <w:rPr>
                  <w:rFonts w:ascii="Times New Roman" w:hAnsi="Times New Roman" w:cs="Times New Roman"/>
                  <w:color w:val="000000"/>
                  <w:sz w:val="18"/>
                  <w:szCs w:val="18"/>
                  <w:rPrChange w:id="1541" w:author="Jujia Li" w:date="2025-08-10T13:27:00Z" w16du:dateUtc="2025-08-10T18:27:00Z">
                    <w:rPr>
                      <w:rFonts w:ascii="Aptos Narrow" w:hAnsi="Aptos Narrow"/>
                      <w:color w:val="000000"/>
                      <w:sz w:val="22"/>
                      <w:szCs w:val="22"/>
                    </w:rPr>
                  </w:rPrChange>
                </w:rPr>
                <w:t>4.92</w:t>
              </w:r>
            </w:ins>
          </w:p>
        </w:tc>
        <w:tc>
          <w:tcPr>
            <w:tcW w:w="321" w:type="pct"/>
            <w:noWrap/>
            <w:vAlign w:val="bottom"/>
            <w:hideMark/>
          </w:tcPr>
          <w:p w14:paraId="3E227EF2" w14:textId="53A78DCC" w:rsidR="004D28DD" w:rsidRPr="00221F0A" w:rsidRDefault="004D28DD" w:rsidP="004D28DD">
            <w:pPr>
              <w:spacing w:after="120" w:line="360" w:lineRule="auto"/>
              <w:contextualSpacing/>
              <w:jc w:val="right"/>
              <w:rPr>
                <w:ins w:id="1542" w:author="Microsoft Word" w:date="2025-08-11T16:30:00Z" w16du:dateUtc="2025-08-11T21:30:00Z"/>
                <w:rFonts w:ascii="Times New Roman" w:eastAsia="Times New Roman" w:hAnsi="Times New Roman" w:cs="Times New Roman"/>
                <w:color w:val="000000"/>
                <w:kern w:val="0"/>
                <w:sz w:val="18"/>
                <w:szCs w:val="18"/>
                <w14:ligatures w14:val="none"/>
              </w:rPr>
            </w:pPr>
            <w:ins w:id="1543" w:author="Microsoft Word" w:date="2025-08-11T16:30:00Z" w16du:dateUtc="2025-08-11T21:30:00Z">
              <w:r w:rsidRPr="00221F0A">
                <w:rPr>
                  <w:rFonts w:ascii="Times New Roman" w:hAnsi="Times New Roman" w:cs="Times New Roman"/>
                  <w:color w:val="000000"/>
                  <w:sz w:val="18"/>
                  <w:szCs w:val="18"/>
                  <w:rPrChange w:id="1544" w:author="Jujia Li" w:date="2025-08-10T13:27:00Z" w16du:dateUtc="2025-08-10T18:27:00Z">
                    <w:rPr>
                      <w:rFonts w:ascii="Aptos Narrow" w:hAnsi="Aptos Narrow"/>
                      <w:color w:val="000000"/>
                      <w:sz w:val="22"/>
                      <w:szCs w:val="22"/>
                    </w:rPr>
                  </w:rPrChange>
                </w:rPr>
                <w:t>0.68</w:t>
              </w:r>
            </w:ins>
          </w:p>
        </w:tc>
        <w:tc>
          <w:tcPr>
            <w:tcW w:w="428" w:type="pct"/>
            <w:noWrap/>
            <w:vAlign w:val="bottom"/>
            <w:hideMark/>
          </w:tcPr>
          <w:p w14:paraId="4C6CE2A1" w14:textId="0276D952" w:rsidR="004D28DD" w:rsidRPr="00221F0A" w:rsidRDefault="004D28DD" w:rsidP="004D28DD">
            <w:pPr>
              <w:spacing w:after="120" w:line="360" w:lineRule="auto"/>
              <w:contextualSpacing/>
              <w:jc w:val="right"/>
              <w:rPr>
                <w:ins w:id="1545" w:author="Microsoft Word" w:date="2025-08-11T16:30:00Z" w16du:dateUtc="2025-08-11T21:30:00Z"/>
                <w:rFonts w:ascii="Times New Roman" w:eastAsia="Times New Roman" w:hAnsi="Times New Roman" w:cs="Times New Roman"/>
                <w:color w:val="000000"/>
                <w:kern w:val="0"/>
                <w:sz w:val="18"/>
                <w:szCs w:val="18"/>
                <w14:ligatures w14:val="none"/>
              </w:rPr>
            </w:pPr>
            <w:ins w:id="1546" w:author="Microsoft Word" w:date="2025-08-11T16:30:00Z" w16du:dateUtc="2025-08-11T21:30:00Z">
              <w:r w:rsidRPr="00221F0A">
                <w:rPr>
                  <w:rFonts w:ascii="Times New Roman" w:hAnsi="Times New Roman" w:cs="Times New Roman"/>
                  <w:color w:val="000000"/>
                  <w:sz w:val="18"/>
                  <w:szCs w:val="18"/>
                  <w:rPrChange w:id="1547" w:author="Jujia Li" w:date="2025-08-10T13:27:00Z" w16du:dateUtc="2025-08-10T18:27:00Z">
                    <w:rPr>
                      <w:rFonts w:ascii="Aptos Narrow" w:hAnsi="Aptos Narrow"/>
                      <w:color w:val="000000"/>
                      <w:sz w:val="22"/>
                      <w:szCs w:val="22"/>
                    </w:rPr>
                  </w:rPrChange>
                </w:rPr>
                <w:t>11.91</w:t>
              </w:r>
            </w:ins>
          </w:p>
        </w:tc>
        <w:tc>
          <w:tcPr>
            <w:tcW w:w="344" w:type="pct"/>
            <w:vAlign w:val="bottom"/>
          </w:tcPr>
          <w:p w14:paraId="083F16BB" w14:textId="3E551FD5" w:rsidR="004D28DD" w:rsidRPr="00221F0A" w:rsidRDefault="004D28DD" w:rsidP="004D28DD">
            <w:pPr>
              <w:spacing w:after="120" w:line="360" w:lineRule="auto"/>
              <w:contextualSpacing/>
              <w:jc w:val="right"/>
              <w:rPr>
                <w:ins w:id="1548" w:author="Microsoft Word" w:date="2025-08-11T16:30:00Z" w16du:dateUtc="2025-08-11T21:30:00Z"/>
                <w:rFonts w:ascii="Times New Roman" w:hAnsi="Times New Roman" w:cs="Times New Roman"/>
                <w:sz w:val="18"/>
                <w:szCs w:val="18"/>
              </w:rPr>
            </w:pPr>
            <w:ins w:id="1549" w:author="Microsoft Word" w:date="2025-08-11T16:30:00Z" w16du:dateUtc="2025-08-11T21:30:00Z">
              <w:r w:rsidRPr="00221F0A">
                <w:rPr>
                  <w:rFonts w:ascii="Times New Roman" w:hAnsi="Times New Roman" w:cs="Times New Roman"/>
                  <w:color w:val="000000"/>
                  <w:sz w:val="18"/>
                  <w:szCs w:val="18"/>
                  <w:rPrChange w:id="1550" w:author="Jujia Li" w:date="2025-08-10T13:27:00Z" w16du:dateUtc="2025-08-10T18:27:00Z">
                    <w:rPr>
                      <w:rFonts w:ascii="Aptos Narrow" w:hAnsi="Aptos Narrow"/>
                      <w:color w:val="000000"/>
                      <w:sz w:val="22"/>
                      <w:szCs w:val="22"/>
                    </w:rPr>
                  </w:rPrChange>
                </w:rPr>
                <w:t>0.41</w:t>
              </w:r>
            </w:ins>
          </w:p>
        </w:tc>
      </w:tr>
      <w:tr w:rsidR="004D28DD" w:rsidRPr="006A0CE7" w14:paraId="620679B4" w14:textId="77777777" w:rsidTr="004D28DD">
        <w:trPr>
          <w:trHeight w:val="290"/>
          <w:ins w:id="1551" w:author="Microsoft Word" w:date="2025-08-11T16:30:00Z"/>
        </w:trPr>
        <w:tc>
          <w:tcPr>
            <w:tcW w:w="808" w:type="pct"/>
            <w:noWrap/>
            <w:vAlign w:val="bottom"/>
            <w:hideMark/>
          </w:tcPr>
          <w:p w14:paraId="78D6C353" w14:textId="0A4652E6" w:rsidR="004D28DD" w:rsidRPr="00221F0A" w:rsidRDefault="004D28DD" w:rsidP="004D28DD">
            <w:pPr>
              <w:spacing w:after="120" w:line="360" w:lineRule="auto"/>
              <w:contextualSpacing/>
              <w:rPr>
                <w:ins w:id="1552" w:author="Microsoft Word" w:date="2025-08-11T16:30:00Z" w16du:dateUtc="2025-08-11T21:30:00Z"/>
                <w:rFonts w:ascii="Times New Roman" w:eastAsia="Times New Roman" w:hAnsi="Times New Roman" w:cs="Times New Roman"/>
                <w:color w:val="000000"/>
                <w:kern w:val="0"/>
                <w:sz w:val="18"/>
                <w:szCs w:val="18"/>
                <w14:ligatures w14:val="none"/>
              </w:rPr>
            </w:pPr>
            <w:ins w:id="1553" w:author="Microsoft Word" w:date="2025-08-11T16:30:00Z" w16du:dateUtc="2025-08-11T21:30:00Z">
              <w:r w:rsidRPr="00221F0A">
                <w:rPr>
                  <w:rFonts w:ascii="Times New Roman" w:hAnsi="Times New Roman" w:cs="Times New Roman"/>
                  <w:color w:val="000000"/>
                  <w:sz w:val="18"/>
                  <w:szCs w:val="18"/>
                  <w:rPrChange w:id="1554" w:author="Jujia Li" w:date="2025-08-10T13:27:00Z" w16du:dateUtc="2025-08-10T18:27:00Z">
                    <w:rPr>
                      <w:rFonts w:ascii="Aptos Narrow" w:hAnsi="Aptos Narrow"/>
                      <w:color w:val="000000"/>
                      <w:sz w:val="22"/>
                      <w:szCs w:val="22"/>
                    </w:rPr>
                  </w:rPrChange>
                </w:rPr>
                <w:t>SHELBY</w:t>
              </w:r>
            </w:ins>
          </w:p>
        </w:tc>
        <w:tc>
          <w:tcPr>
            <w:tcW w:w="566" w:type="pct"/>
            <w:vAlign w:val="bottom"/>
          </w:tcPr>
          <w:p w14:paraId="621047CD" w14:textId="1B94F8BE" w:rsidR="004D28DD" w:rsidRPr="00221F0A" w:rsidRDefault="004D28DD" w:rsidP="004D28DD">
            <w:pPr>
              <w:spacing w:after="120" w:line="360" w:lineRule="auto"/>
              <w:contextualSpacing/>
              <w:jc w:val="right"/>
              <w:rPr>
                <w:ins w:id="1555" w:author="Microsoft Word" w:date="2025-08-11T16:30:00Z" w16du:dateUtc="2025-08-11T21:30:00Z"/>
                <w:rFonts w:ascii="Times New Roman" w:hAnsi="Times New Roman" w:cs="Times New Roman"/>
                <w:sz w:val="18"/>
                <w:szCs w:val="18"/>
              </w:rPr>
            </w:pPr>
            <w:ins w:id="1556" w:author="Microsoft Word" w:date="2025-08-11T16:30:00Z" w16du:dateUtc="2025-08-11T21:30:00Z">
              <w:r w:rsidRPr="005E344C">
                <w:rPr>
                  <w:rFonts w:ascii="Times New Roman" w:hAnsi="Times New Roman" w:cs="Times New Roman"/>
                  <w:color w:val="000000"/>
                  <w:sz w:val="18"/>
                  <w:szCs w:val="18"/>
                </w:rPr>
                <w:t>214547.76</w:t>
              </w:r>
            </w:ins>
          </w:p>
        </w:tc>
        <w:tc>
          <w:tcPr>
            <w:tcW w:w="454" w:type="pct"/>
            <w:noWrap/>
            <w:vAlign w:val="bottom"/>
            <w:hideMark/>
          </w:tcPr>
          <w:p w14:paraId="259F7F08" w14:textId="578E2ACD" w:rsidR="004D28DD" w:rsidRPr="00221F0A" w:rsidRDefault="004D28DD" w:rsidP="004D28DD">
            <w:pPr>
              <w:spacing w:after="120" w:line="360" w:lineRule="auto"/>
              <w:contextualSpacing/>
              <w:jc w:val="right"/>
              <w:rPr>
                <w:ins w:id="1557" w:author="Microsoft Word" w:date="2025-08-11T16:30:00Z" w16du:dateUtc="2025-08-11T21:30:00Z"/>
                <w:rFonts w:ascii="Times New Roman" w:eastAsia="Times New Roman" w:hAnsi="Times New Roman" w:cs="Times New Roman"/>
                <w:color w:val="000000"/>
                <w:kern w:val="0"/>
                <w:sz w:val="18"/>
                <w:szCs w:val="18"/>
                <w14:ligatures w14:val="none"/>
              </w:rPr>
            </w:pPr>
            <w:ins w:id="1558" w:author="Microsoft Word" w:date="2025-08-11T16:30:00Z" w16du:dateUtc="2025-08-11T21:30:00Z">
              <w:r w:rsidRPr="00221F0A">
                <w:rPr>
                  <w:rFonts w:ascii="Times New Roman" w:hAnsi="Times New Roman" w:cs="Times New Roman"/>
                  <w:color w:val="000000"/>
                  <w:sz w:val="18"/>
                  <w:szCs w:val="18"/>
                  <w:rPrChange w:id="1559" w:author="Jujia Li" w:date="2025-08-10T13:27:00Z" w16du:dateUtc="2025-08-10T18:27:00Z">
                    <w:rPr>
                      <w:rFonts w:ascii="Aptos Narrow" w:hAnsi="Aptos Narrow"/>
                      <w:color w:val="000000"/>
                      <w:sz w:val="22"/>
                      <w:szCs w:val="22"/>
                    </w:rPr>
                  </w:rPrChange>
                </w:rPr>
                <w:t>142.5</w:t>
              </w:r>
            </w:ins>
          </w:p>
        </w:tc>
        <w:tc>
          <w:tcPr>
            <w:tcW w:w="308" w:type="pct"/>
            <w:gridSpan w:val="2"/>
            <w:noWrap/>
            <w:vAlign w:val="bottom"/>
            <w:hideMark/>
          </w:tcPr>
          <w:p w14:paraId="72D91D89" w14:textId="7D6D3962" w:rsidR="004D28DD" w:rsidRPr="00221F0A" w:rsidRDefault="004D28DD" w:rsidP="004D28DD">
            <w:pPr>
              <w:spacing w:after="120" w:line="360" w:lineRule="auto"/>
              <w:contextualSpacing/>
              <w:jc w:val="right"/>
              <w:rPr>
                <w:ins w:id="1560" w:author="Microsoft Word" w:date="2025-08-11T16:30:00Z" w16du:dateUtc="2025-08-11T21:30:00Z"/>
                <w:rFonts w:ascii="Times New Roman" w:eastAsia="Times New Roman" w:hAnsi="Times New Roman" w:cs="Times New Roman"/>
                <w:color w:val="000000"/>
                <w:kern w:val="0"/>
                <w:sz w:val="18"/>
                <w:szCs w:val="18"/>
                <w14:ligatures w14:val="none"/>
              </w:rPr>
            </w:pPr>
            <w:ins w:id="1561" w:author="Microsoft Word" w:date="2025-08-11T16:30:00Z" w16du:dateUtc="2025-08-11T21:30:00Z">
              <w:r w:rsidRPr="00221F0A">
                <w:rPr>
                  <w:rFonts w:ascii="Times New Roman" w:hAnsi="Times New Roman" w:cs="Times New Roman"/>
                  <w:color w:val="000000"/>
                  <w:sz w:val="18"/>
                  <w:szCs w:val="18"/>
                  <w:rPrChange w:id="1562" w:author="Jujia Li" w:date="2025-08-10T13:27:00Z" w16du:dateUtc="2025-08-10T18:27:00Z">
                    <w:rPr>
                      <w:rFonts w:ascii="Aptos Narrow" w:hAnsi="Aptos Narrow"/>
                      <w:color w:val="000000"/>
                      <w:sz w:val="22"/>
                      <w:szCs w:val="22"/>
                    </w:rPr>
                  </w:rPrChange>
                </w:rPr>
                <w:t>1.84</w:t>
              </w:r>
            </w:ins>
          </w:p>
        </w:tc>
        <w:tc>
          <w:tcPr>
            <w:tcW w:w="380" w:type="pct"/>
            <w:noWrap/>
            <w:vAlign w:val="bottom"/>
            <w:hideMark/>
          </w:tcPr>
          <w:p w14:paraId="0E4F037D" w14:textId="34A948FB" w:rsidR="004D28DD" w:rsidRPr="00221F0A" w:rsidRDefault="004D28DD" w:rsidP="004D28DD">
            <w:pPr>
              <w:spacing w:after="120" w:line="360" w:lineRule="auto"/>
              <w:contextualSpacing/>
              <w:jc w:val="right"/>
              <w:rPr>
                <w:ins w:id="1563" w:author="Microsoft Word" w:date="2025-08-11T16:30:00Z" w16du:dateUtc="2025-08-11T21:30:00Z"/>
                <w:rFonts w:ascii="Times New Roman" w:eastAsia="Times New Roman" w:hAnsi="Times New Roman" w:cs="Times New Roman"/>
                <w:color w:val="000000"/>
                <w:kern w:val="0"/>
                <w:sz w:val="18"/>
                <w:szCs w:val="18"/>
                <w14:ligatures w14:val="none"/>
              </w:rPr>
            </w:pPr>
            <w:ins w:id="1564" w:author="Microsoft Word" w:date="2025-08-11T16:30:00Z" w16du:dateUtc="2025-08-11T21:30:00Z">
              <w:r w:rsidRPr="00221F0A">
                <w:rPr>
                  <w:rFonts w:ascii="Times New Roman" w:hAnsi="Times New Roman" w:cs="Times New Roman"/>
                  <w:color w:val="000000"/>
                  <w:sz w:val="18"/>
                  <w:szCs w:val="18"/>
                  <w:rPrChange w:id="1565" w:author="Jujia Li" w:date="2025-08-10T13:27:00Z" w16du:dateUtc="2025-08-10T18:27:00Z">
                    <w:rPr>
                      <w:rFonts w:ascii="Aptos Narrow" w:hAnsi="Aptos Narrow"/>
                      <w:color w:val="000000"/>
                      <w:sz w:val="22"/>
                      <w:szCs w:val="22"/>
                    </w:rPr>
                  </w:rPrChange>
                </w:rPr>
                <w:t>157.71</w:t>
              </w:r>
            </w:ins>
          </w:p>
        </w:tc>
        <w:tc>
          <w:tcPr>
            <w:tcW w:w="315" w:type="pct"/>
            <w:gridSpan w:val="2"/>
            <w:noWrap/>
            <w:vAlign w:val="bottom"/>
            <w:hideMark/>
          </w:tcPr>
          <w:p w14:paraId="0845897C" w14:textId="0418E6A0" w:rsidR="004D28DD" w:rsidRPr="00221F0A" w:rsidRDefault="004D28DD" w:rsidP="004D28DD">
            <w:pPr>
              <w:spacing w:after="120" w:line="360" w:lineRule="auto"/>
              <w:contextualSpacing/>
              <w:jc w:val="right"/>
              <w:rPr>
                <w:ins w:id="1566" w:author="Microsoft Word" w:date="2025-08-11T16:30:00Z" w16du:dateUtc="2025-08-11T21:30:00Z"/>
                <w:rFonts w:ascii="Times New Roman" w:eastAsia="Times New Roman" w:hAnsi="Times New Roman" w:cs="Times New Roman"/>
                <w:color w:val="000000"/>
                <w:kern w:val="0"/>
                <w:sz w:val="18"/>
                <w:szCs w:val="18"/>
                <w14:ligatures w14:val="none"/>
              </w:rPr>
            </w:pPr>
            <w:ins w:id="1567" w:author="Microsoft Word" w:date="2025-08-11T16:30:00Z" w16du:dateUtc="2025-08-11T21:30:00Z">
              <w:r w:rsidRPr="00221F0A">
                <w:rPr>
                  <w:rFonts w:ascii="Times New Roman" w:hAnsi="Times New Roman" w:cs="Times New Roman"/>
                  <w:color w:val="000000"/>
                  <w:sz w:val="18"/>
                  <w:szCs w:val="18"/>
                  <w:rPrChange w:id="1568" w:author="Jujia Li" w:date="2025-08-10T13:27:00Z" w16du:dateUtc="2025-08-10T18:27:00Z">
                    <w:rPr>
                      <w:rFonts w:ascii="Aptos Narrow" w:hAnsi="Aptos Narrow"/>
                      <w:color w:val="000000"/>
                      <w:sz w:val="22"/>
                      <w:szCs w:val="22"/>
                    </w:rPr>
                  </w:rPrChange>
                </w:rPr>
                <w:t>2.02</w:t>
              </w:r>
            </w:ins>
          </w:p>
        </w:tc>
        <w:tc>
          <w:tcPr>
            <w:tcW w:w="380" w:type="pct"/>
            <w:noWrap/>
            <w:vAlign w:val="bottom"/>
            <w:hideMark/>
          </w:tcPr>
          <w:p w14:paraId="6EB820ED" w14:textId="1B238445" w:rsidR="004D28DD" w:rsidRPr="00221F0A" w:rsidRDefault="004D28DD" w:rsidP="004D28DD">
            <w:pPr>
              <w:spacing w:after="120" w:line="360" w:lineRule="auto"/>
              <w:contextualSpacing/>
              <w:jc w:val="right"/>
              <w:rPr>
                <w:ins w:id="1569" w:author="Microsoft Word" w:date="2025-08-11T16:30:00Z" w16du:dateUtc="2025-08-11T21:30:00Z"/>
                <w:rFonts w:ascii="Times New Roman" w:eastAsia="Times New Roman" w:hAnsi="Times New Roman" w:cs="Times New Roman"/>
                <w:color w:val="000000"/>
                <w:kern w:val="0"/>
                <w:sz w:val="18"/>
                <w:szCs w:val="18"/>
                <w14:ligatures w14:val="none"/>
              </w:rPr>
            </w:pPr>
            <w:ins w:id="1570" w:author="Microsoft Word" w:date="2025-08-11T16:30:00Z" w16du:dateUtc="2025-08-11T21:30:00Z">
              <w:r w:rsidRPr="00221F0A">
                <w:rPr>
                  <w:rFonts w:ascii="Times New Roman" w:hAnsi="Times New Roman" w:cs="Times New Roman"/>
                  <w:color w:val="000000"/>
                  <w:sz w:val="18"/>
                  <w:szCs w:val="18"/>
                  <w:rPrChange w:id="1571" w:author="Jujia Li" w:date="2025-08-10T13:27:00Z" w16du:dateUtc="2025-08-10T18:27:00Z">
                    <w:rPr>
                      <w:rFonts w:ascii="Aptos Narrow" w:hAnsi="Aptos Narrow"/>
                      <w:color w:val="000000"/>
                      <w:sz w:val="22"/>
                      <w:szCs w:val="22"/>
                    </w:rPr>
                  </w:rPrChange>
                </w:rPr>
                <w:t>170.08</w:t>
              </w:r>
            </w:ins>
          </w:p>
        </w:tc>
        <w:tc>
          <w:tcPr>
            <w:tcW w:w="316" w:type="pct"/>
            <w:gridSpan w:val="2"/>
            <w:noWrap/>
            <w:vAlign w:val="bottom"/>
            <w:hideMark/>
          </w:tcPr>
          <w:p w14:paraId="28D41DDC" w14:textId="613ECD12" w:rsidR="004D28DD" w:rsidRPr="00221F0A" w:rsidRDefault="004D28DD" w:rsidP="004D28DD">
            <w:pPr>
              <w:spacing w:after="120" w:line="360" w:lineRule="auto"/>
              <w:contextualSpacing/>
              <w:jc w:val="right"/>
              <w:rPr>
                <w:ins w:id="1572" w:author="Microsoft Word" w:date="2025-08-11T16:30:00Z" w16du:dateUtc="2025-08-11T21:30:00Z"/>
                <w:rFonts w:ascii="Times New Roman" w:eastAsia="Times New Roman" w:hAnsi="Times New Roman" w:cs="Times New Roman"/>
                <w:color w:val="000000"/>
                <w:kern w:val="0"/>
                <w:sz w:val="18"/>
                <w:szCs w:val="18"/>
                <w14:ligatures w14:val="none"/>
              </w:rPr>
            </w:pPr>
            <w:ins w:id="1573" w:author="Microsoft Word" w:date="2025-08-11T16:30:00Z" w16du:dateUtc="2025-08-11T21:30:00Z">
              <w:r w:rsidRPr="00221F0A">
                <w:rPr>
                  <w:rFonts w:ascii="Times New Roman" w:hAnsi="Times New Roman" w:cs="Times New Roman"/>
                  <w:color w:val="000000"/>
                  <w:sz w:val="18"/>
                  <w:szCs w:val="18"/>
                  <w:rPrChange w:id="1574" w:author="Jujia Li" w:date="2025-08-10T13:27:00Z" w16du:dateUtc="2025-08-10T18:27:00Z">
                    <w:rPr>
                      <w:rFonts w:ascii="Aptos Narrow" w:hAnsi="Aptos Narrow"/>
                      <w:color w:val="000000"/>
                      <w:sz w:val="22"/>
                      <w:szCs w:val="22"/>
                    </w:rPr>
                  </w:rPrChange>
                </w:rPr>
                <w:t>2.16</w:t>
              </w:r>
            </w:ins>
          </w:p>
        </w:tc>
        <w:tc>
          <w:tcPr>
            <w:tcW w:w="380" w:type="pct"/>
            <w:noWrap/>
            <w:vAlign w:val="bottom"/>
            <w:hideMark/>
          </w:tcPr>
          <w:p w14:paraId="6C8A3AD7" w14:textId="6D729AE5" w:rsidR="004D28DD" w:rsidRPr="00221F0A" w:rsidRDefault="004D28DD" w:rsidP="004D28DD">
            <w:pPr>
              <w:spacing w:after="120" w:line="360" w:lineRule="auto"/>
              <w:contextualSpacing/>
              <w:jc w:val="right"/>
              <w:rPr>
                <w:ins w:id="1575" w:author="Microsoft Word" w:date="2025-08-11T16:30:00Z" w16du:dateUtc="2025-08-11T21:30:00Z"/>
                <w:rFonts w:ascii="Times New Roman" w:eastAsia="Times New Roman" w:hAnsi="Times New Roman" w:cs="Times New Roman"/>
                <w:color w:val="000000"/>
                <w:kern w:val="0"/>
                <w:sz w:val="18"/>
                <w:szCs w:val="18"/>
                <w14:ligatures w14:val="none"/>
              </w:rPr>
            </w:pPr>
            <w:ins w:id="1576" w:author="Microsoft Word" w:date="2025-08-11T16:30:00Z" w16du:dateUtc="2025-08-11T21:30:00Z">
              <w:r w:rsidRPr="00221F0A">
                <w:rPr>
                  <w:rFonts w:ascii="Times New Roman" w:hAnsi="Times New Roman" w:cs="Times New Roman"/>
                  <w:color w:val="000000"/>
                  <w:sz w:val="18"/>
                  <w:szCs w:val="18"/>
                  <w:rPrChange w:id="1577" w:author="Jujia Li" w:date="2025-08-10T13:27:00Z" w16du:dateUtc="2025-08-10T18:27:00Z">
                    <w:rPr>
                      <w:rFonts w:ascii="Aptos Narrow" w:hAnsi="Aptos Narrow"/>
                      <w:color w:val="000000"/>
                      <w:sz w:val="22"/>
                      <w:szCs w:val="22"/>
                    </w:rPr>
                  </w:rPrChange>
                </w:rPr>
                <w:t>172.53</w:t>
              </w:r>
            </w:ins>
          </w:p>
        </w:tc>
        <w:tc>
          <w:tcPr>
            <w:tcW w:w="321" w:type="pct"/>
            <w:noWrap/>
            <w:vAlign w:val="bottom"/>
            <w:hideMark/>
          </w:tcPr>
          <w:p w14:paraId="0E00339C" w14:textId="6DD4DB57" w:rsidR="004D28DD" w:rsidRPr="00221F0A" w:rsidRDefault="004D28DD" w:rsidP="004D28DD">
            <w:pPr>
              <w:spacing w:after="120" w:line="360" w:lineRule="auto"/>
              <w:contextualSpacing/>
              <w:jc w:val="right"/>
              <w:rPr>
                <w:ins w:id="1578" w:author="Microsoft Word" w:date="2025-08-11T16:30:00Z" w16du:dateUtc="2025-08-11T21:30:00Z"/>
                <w:rFonts w:ascii="Times New Roman" w:eastAsia="Times New Roman" w:hAnsi="Times New Roman" w:cs="Times New Roman"/>
                <w:color w:val="000000"/>
                <w:kern w:val="0"/>
                <w:sz w:val="18"/>
                <w:szCs w:val="18"/>
                <w14:ligatures w14:val="none"/>
              </w:rPr>
            </w:pPr>
            <w:ins w:id="1579" w:author="Microsoft Word" w:date="2025-08-11T16:30:00Z" w16du:dateUtc="2025-08-11T21:30:00Z">
              <w:r w:rsidRPr="00221F0A">
                <w:rPr>
                  <w:rFonts w:ascii="Times New Roman" w:hAnsi="Times New Roman" w:cs="Times New Roman"/>
                  <w:color w:val="000000"/>
                  <w:sz w:val="18"/>
                  <w:szCs w:val="18"/>
                  <w:rPrChange w:id="1580" w:author="Jujia Li" w:date="2025-08-10T13:27:00Z" w16du:dateUtc="2025-08-10T18:27:00Z">
                    <w:rPr>
                      <w:rFonts w:ascii="Aptos Narrow" w:hAnsi="Aptos Narrow"/>
                      <w:color w:val="000000"/>
                      <w:sz w:val="22"/>
                      <w:szCs w:val="22"/>
                    </w:rPr>
                  </w:rPrChange>
                </w:rPr>
                <w:t>2.17</w:t>
              </w:r>
            </w:ins>
          </w:p>
        </w:tc>
        <w:tc>
          <w:tcPr>
            <w:tcW w:w="428" w:type="pct"/>
            <w:noWrap/>
            <w:vAlign w:val="bottom"/>
            <w:hideMark/>
          </w:tcPr>
          <w:p w14:paraId="38C8918F" w14:textId="16DD3980" w:rsidR="004D28DD" w:rsidRPr="00221F0A" w:rsidRDefault="004D28DD" w:rsidP="004D28DD">
            <w:pPr>
              <w:spacing w:after="120" w:line="360" w:lineRule="auto"/>
              <w:contextualSpacing/>
              <w:jc w:val="right"/>
              <w:rPr>
                <w:ins w:id="1581" w:author="Microsoft Word" w:date="2025-08-11T16:30:00Z" w16du:dateUtc="2025-08-11T21:30:00Z"/>
                <w:rFonts w:ascii="Times New Roman" w:eastAsia="Times New Roman" w:hAnsi="Times New Roman" w:cs="Times New Roman"/>
                <w:color w:val="000000"/>
                <w:kern w:val="0"/>
                <w:sz w:val="18"/>
                <w:szCs w:val="18"/>
                <w14:ligatures w14:val="none"/>
              </w:rPr>
            </w:pPr>
            <w:ins w:id="1582" w:author="Microsoft Word" w:date="2025-08-11T16:30:00Z" w16du:dateUtc="2025-08-11T21:30:00Z">
              <w:r w:rsidRPr="00221F0A">
                <w:rPr>
                  <w:rFonts w:ascii="Times New Roman" w:hAnsi="Times New Roman" w:cs="Times New Roman"/>
                  <w:color w:val="000000"/>
                  <w:sz w:val="18"/>
                  <w:szCs w:val="18"/>
                  <w:rPrChange w:id="1583" w:author="Jujia Li" w:date="2025-08-10T13:27:00Z" w16du:dateUtc="2025-08-10T18:27:00Z">
                    <w:rPr>
                      <w:rFonts w:ascii="Aptos Narrow" w:hAnsi="Aptos Narrow"/>
                      <w:color w:val="000000"/>
                      <w:sz w:val="22"/>
                      <w:szCs w:val="22"/>
                    </w:rPr>
                  </w:rPrChange>
                </w:rPr>
                <w:t>642.82</w:t>
              </w:r>
            </w:ins>
          </w:p>
        </w:tc>
        <w:tc>
          <w:tcPr>
            <w:tcW w:w="344" w:type="pct"/>
            <w:vAlign w:val="bottom"/>
          </w:tcPr>
          <w:p w14:paraId="0184E309" w14:textId="7F4162FF" w:rsidR="004D28DD" w:rsidRPr="00221F0A" w:rsidRDefault="004D28DD" w:rsidP="004D28DD">
            <w:pPr>
              <w:spacing w:after="120" w:line="360" w:lineRule="auto"/>
              <w:contextualSpacing/>
              <w:jc w:val="right"/>
              <w:rPr>
                <w:ins w:id="1584" w:author="Microsoft Word" w:date="2025-08-11T16:30:00Z" w16du:dateUtc="2025-08-11T21:30:00Z"/>
                <w:rFonts w:ascii="Times New Roman" w:hAnsi="Times New Roman" w:cs="Times New Roman"/>
                <w:sz w:val="18"/>
                <w:szCs w:val="18"/>
              </w:rPr>
            </w:pPr>
            <w:ins w:id="1585" w:author="Microsoft Word" w:date="2025-08-11T16:30:00Z" w16du:dateUtc="2025-08-11T21:30:00Z">
              <w:r w:rsidRPr="00221F0A">
                <w:rPr>
                  <w:rFonts w:ascii="Times New Roman" w:hAnsi="Times New Roman" w:cs="Times New Roman"/>
                  <w:color w:val="000000"/>
                  <w:sz w:val="18"/>
                  <w:szCs w:val="18"/>
                  <w:rPrChange w:id="1586" w:author="Jujia Li" w:date="2025-08-10T13:27:00Z" w16du:dateUtc="2025-08-10T18:27:00Z">
                    <w:rPr>
                      <w:rFonts w:ascii="Aptos Narrow" w:hAnsi="Aptos Narrow"/>
                      <w:color w:val="000000"/>
                      <w:sz w:val="22"/>
                      <w:szCs w:val="22"/>
                    </w:rPr>
                  </w:rPrChange>
                </w:rPr>
                <w:t>2.05</w:t>
              </w:r>
            </w:ins>
          </w:p>
        </w:tc>
      </w:tr>
      <w:tr w:rsidR="004D28DD" w:rsidRPr="006A0CE7" w14:paraId="2F1E37C6" w14:textId="77777777" w:rsidTr="004D28DD">
        <w:trPr>
          <w:trHeight w:val="290"/>
          <w:ins w:id="1587" w:author="Microsoft Word" w:date="2025-08-11T16:30:00Z"/>
        </w:trPr>
        <w:tc>
          <w:tcPr>
            <w:tcW w:w="808" w:type="pct"/>
            <w:noWrap/>
            <w:vAlign w:val="bottom"/>
            <w:hideMark/>
          </w:tcPr>
          <w:p w14:paraId="2D77D964" w14:textId="64FCF3F5" w:rsidR="004D28DD" w:rsidRPr="00221F0A" w:rsidRDefault="004D28DD" w:rsidP="004D28DD">
            <w:pPr>
              <w:spacing w:after="120" w:line="360" w:lineRule="auto"/>
              <w:contextualSpacing/>
              <w:rPr>
                <w:ins w:id="1588" w:author="Microsoft Word" w:date="2025-08-11T16:30:00Z" w16du:dateUtc="2025-08-11T21:30:00Z"/>
                <w:rFonts w:ascii="Times New Roman" w:eastAsia="Times New Roman" w:hAnsi="Times New Roman" w:cs="Times New Roman"/>
                <w:color w:val="000000"/>
                <w:kern w:val="0"/>
                <w:sz w:val="18"/>
                <w:szCs w:val="18"/>
                <w14:ligatures w14:val="none"/>
              </w:rPr>
            </w:pPr>
            <w:ins w:id="1589" w:author="Microsoft Word" w:date="2025-08-11T16:30:00Z" w16du:dateUtc="2025-08-11T21:30:00Z">
              <w:r w:rsidRPr="00221F0A">
                <w:rPr>
                  <w:rFonts w:ascii="Times New Roman" w:hAnsi="Times New Roman" w:cs="Times New Roman"/>
                  <w:color w:val="000000"/>
                  <w:sz w:val="18"/>
                  <w:szCs w:val="18"/>
                  <w:rPrChange w:id="1590" w:author="Jujia Li" w:date="2025-08-10T13:27:00Z" w16du:dateUtc="2025-08-10T18:27:00Z">
                    <w:rPr>
                      <w:rFonts w:ascii="Aptos Narrow" w:hAnsi="Aptos Narrow"/>
                      <w:color w:val="000000"/>
                      <w:sz w:val="22"/>
                      <w:szCs w:val="22"/>
                    </w:rPr>
                  </w:rPrChange>
                </w:rPr>
                <w:t>TUSCALOOSA</w:t>
              </w:r>
            </w:ins>
          </w:p>
        </w:tc>
        <w:tc>
          <w:tcPr>
            <w:tcW w:w="566" w:type="pct"/>
            <w:vAlign w:val="bottom"/>
          </w:tcPr>
          <w:p w14:paraId="69DB9EF4" w14:textId="405857EC" w:rsidR="004D28DD" w:rsidRPr="00221F0A" w:rsidRDefault="004D28DD" w:rsidP="004D28DD">
            <w:pPr>
              <w:spacing w:after="120" w:line="360" w:lineRule="auto"/>
              <w:contextualSpacing/>
              <w:jc w:val="right"/>
              <w:rPr>
                <w:ins w:id="1591" w:author="Microsoft Word" w:date="2025-08-11T16:30:00Z" w16du:dateUtc="2025-08-11T21:30:00Z"/>
                <w:rFonts w:ascii="Times New Roman" w:hAnsi="Times New Roman" w:cs="Times New Roman"/>
                <w:sz w:val="18"/>
                <w:szCs w:val="18"/>
              </w:rPr>
            </w:pPr>
            <w:ins w:id="1592" w:author="Microsoft Word" w:date="2025-08-11T16:30:00Z" w16du:dateUtc="2025-08-11T21:30:00Z">
              <w:r w:rsidRPr="005E344C">
                <w:rPr>
                  <w:rFonts w:ascii="Times New Roman" w:hAnsi="Times New Roman" w:cs="Times New Roman"/>
                  <w:color w:val="000000"/>
                  <w:sz w:val="18"/>
                  <w:szCs w:val="18"/>
                </w:rPr>
                <w:t>207937.99</w:t>
              </w:r>
            </w:ins>
          </w:p>
        </w:tc>
        <w:tc>
          <w:tcPr>
            <w:tcW w:w="454" w:type="pct"/>
            <w:noWrap/>
            <w:vAlign w:val="bottom"/>
            <w:hideMark/>
          </w:tcPr>
          <w:p w14:paraId="296DD760" w14:textId="0F2144D6" w:rsidR="004D28DD" w:rsidRPr="00221F0A" w:rsidRDefault="004D28DD" w:rsidP="004D28DD">
            <w:pPr>
              <w:spacing w:after="120" w:line="360" w:lineRule="auto"/>
              <w:contextualSpacing/>
              <w:jc w:val="right"/>
              <w:rPr>
                <w:ins w:id="1593" w:author="Microsoft Word" w:date="2025-08-11T16:30:00Z" w16du:dateUtc="2025-08-11T21:30:00Z"/>
                <w:rFonts w:ascii="Times New Roman" w:eastAsia="Times New Roman" w:hAnsi="Times New Roman" w:cs="Times New Roman"/>
                <w:color w:val="000000"/>
                <w:kern w:val="0"/>
                <w:sz w:val="18"/>
                <w:szCs w:val="18"/>
                <w14:ligatures w14:val="none"/>
              </w:rPr>
            </w:pPr>
            <w:ins w:id="1594" w:author="Microsoft Word" w:date="2025-08-11T16:30:00Z" w16du:dateUtc="2025-08-11T21:30:00Z">
              <w:r w:rsidRPr="00221F0A">
                <w:rPr>
                  <w:rFonts w:ascii="Times New Roman" w:hAnsi="Times New Roman" w:cs="Times New Roman"/>
                  <w:color w:val="000000"/>
                  <w:sz w:val="18"/>
                  <w:szCs w:val="18"/>
                  <w:rPrChange w:id="1595" w:author="Jujia Li" w:date="2025-08-10T13:27:00Z" w16du:dateUtc="2025-08-10T18:27:00Z">
                    <w:rPr>
                      <w:rFonts w:ascii="Aptos Narrow" w:hAnsi="Aptos Narrow"/>
                      <w:color w:val="000000"/>
                      <w:sz w:val="22"/>
                      <w:szCs w:val="22"/>
                    </w:rPr>
                  </w:rPrChange>
                </w:rPr>
                <w:t>39.4</w:t>
              </w:r>
              <w:r>
                <w:rPr>
                  <w:rFonts w:ascii="Times New Roman" w:hAnsi="Times New Roman" w:cs="Times New Roman"/>
                  <w:color w:val="000000"/>
                  <w:sz w:val="18"/>
                  <w:szCs w:val="18"/>
                </w:rPr>
                <w:t>0</w:t>
              </w:r>
            </w:ins>
          </w:p>
        </w:tc>
        <w:tc>
          <w:tcPr>
            <w:tcW w:w="308" w:type="pct"/>
            <w:gridSpan w:val="2"/>
            <w:noWrap/>
            <w:vAlign w:val="bottom"/>
            <w:hideMark/>
          </w:tcPr>
          <w:p w14:paraId="75EC4474" w14:textId="3422ED74" w:rsidR="004D28DD" w:rsidRPr="00221F0A" w:rsidRDefault="004D28DD" w:rsidP="004D28DD">
            <w:pPr>
              <w:spacing w:after="120" w:line="360" w:lineRule="auto"/>
              <w:contextualSpacing/>
              <w:jc w:val="right"/>
              <w:rPr>
                <w:ins w:id="1596" w:author="Microsoft Word" w:date="2025-08-11T16:30:00Z" w16du:dateUtc="2025-08-11T21:30:00Z"/>
                <w:rFonts w:ascii="Times New Roman" w:eastAsia="Times New Roman" w:hAnsi="Times New Roman" w:cs="Times New Roman"/>
                <w:color w:val="000000"/>
                <w:kern w:val="0"/>
                <w:sz w:val="18"/>
                <w:szCs w:val="18"/>
                <w14:ligatures w14:val="none"/>
              </w:rPr>
            </w:pPr>
            <w:ins w:id="1597" w:author="Microsoft Word" w:date="2025-08-11T16:30:00Z" w16du:dateUtc="2025-08-11T21:30:00Z">
              <w:r w:rsidRPr="00221F0A">
                <w:rPr>
                  <w:rFonts w:ascii="Times New Roman" w:hAnsi="Times New Roman" w:cs="Times New Roman"/>
                  <w:color w:val="000000"/>
                  <w:sz w:val="18"/>
                  <w:szCs w:val="18"/>
                  <w:rPrChange w:id="1598" w:author="Jujia Li" w:date="2025-08-10T13:27:00Z" w16du:dateUtc="2025-08-10T18:27:00Z">
                    <w:rPr>
                      <w:rFonts w:ascii="Aptos Narrow" w:hAnsi="Aptos Narrow"/>
                      <w:color w:val="000000"/>
                      <w:sz w:val="22"/>
                      <w:szCs w:val="22"/>
                    </w:rPr>
                  </w:rPrChange>
                </w:rPr>
                <w:t>0.52</w:t>
              </w:r>
            </w:ins>
          </w:p>
        </w:tc>
        <w:tc>
          <w:tcPr>
            <w:tcW w:w="380" w:type="pct"/>
            <w:noWrap/>
            <w:vAlign w:val="bottom"/>
            <w:hideMark/>
          </w:tcPr>
          <w:p w14:paraId="040B1A65" w14:textId="7CF34E41" w:rsidR="004D28DD" w:rsidRPr="00221F0A" w:rsidRDefault="004D28DD" w:rsidP="004D28DD">
            <w:pPr>
              <w:spacing w:after="120" w:line="360" w:lineRule="auto"/>
              <w:contextualSpacing/>
              <w:jc w:val="right"/>
              <w:rPr>
                <w:ins w:id="1599" w:author="Microsoft Word" w:date="2025-08-11T16:30:00Z" w16du:dateUtc="2025-08-11T21:30:00Z"/>
                <w:rFonts w:ascii="Times New Roman" w:eastAsia="Times New Roman" w:hAnsi="Times New Roman" w:cs="Times New Roman"/>
                <w:color w:val="000000"/>
                <w:kern w:val="0"/>
                <w:sz w:val="18"/>
                <w:szCs w:val="18"/>
                <w14:ligatures w14:val="none"/>
              </w:rPr>
            </w:pPr>
            <w:ins w:id="1600" w:author="Microsoft Word" w:date="2025-08-11T16:30:00Z" w16du:dateUtc="2025-08-11T21:30:00Z">
              <w:r w:rsidRPr="00221F0A">
                <w:rPr>
                  <w:rFonts w:ascii="Times New Roman" w:hAnsi="Times New Roman" w:cs="Times New Roman"/>
                  <w:color w:val="000000"/>
                  <w:sz w:val="18"/>
                  <w:szCs w:val="18"/>
                  <w:rPrChange w:id="1601" w:author="Jujia Li" w:date="2025-08-10T13:27:00Z" w16du:dateUtc="2025-08-10T18:27:00Z">
                    <w:rPr>
                      <w:rFonts w:ascii="Aptos Narrow" w:hAnsi="Aptos Narrow"/>
                      <w:color w:val="000000"/>
                      <w:sz w:val="22"/>
                      <w:szCs w:val="22"/>
                    </w:rPr>
                  </w:rPrChange>
                </w:rPr>
                <w:t>44.54</w:t>
              </w:r>
            </w:ins>
          </w:p>
        </w:tc>
        <w:tc>
          <w:tcPr>
            <w:tcW w:w="315" w:type="pct"/>
            <w:gridSpan w:val="2"/>
            <w:noWrap/>
            <w:vAlign w:val="bottom"/>
            <w:hideMark/>
          </w:tcPr>
          <w:p w14:paraId="390038BC" w14:textId="3CAE5231" w:rsidR="004D28DD" w:rsidRPr="00221F0A" w:rsidRDefault="004D28DD" w:rsidP="004D28DD">
            <w:pPr>
              <w:spacing w:after="120" w:line="360" w:lineRule="auto"/>
              <w:contextualSpacing/>
              <w:jc w:val="right"/>
              <w:rPr>
                <w:ins w:id="1602" w:author="Microsoft Word" w:date="2025-08-11T16:30:00Z" w16du:dateUtc="2025-08-11T21:30:00Z"/>
                <w:rFonts w:ascii="Times New Roman" w:eastAsia="Times New Roman" w:hAnsi="Times New Roman" w:cs="Times New Roman"/>
                <w:color w:val="000000"/>
                <w:kern w:val="0"/>
                <w:sz w:val="18"/>
                <w:szCs w:val="18"/>
                <w14:ligatures w14:val="none"/>
              </w:rPr>
            </w:pPr>
            <w:ins w:id="1603" w:author="Microsoft Word" w:date="2025-08-11T16:30:00Z" w16du:dateUtc="2025-08-11T21:30:00Z">
              <w:r w:rsidRPr="00221F0A">
                <w:rPr>
                  <w:rFonts w:ascii="Times New Roman" w:hAnsi="Times New Roman" w:cs="Times New Roman"/>
                  <w:color w:val="000000"/>
                  <w:sz w:val="18"/>
                  <w:szCs w:val="18"/>
                  <w:rPrChange w:id="1604" w:author="Jujia Li" w:date="2025-08-10T13:27:00Z" w16du:dateUtc="2025-08-10T18:27:00Z">
                    <w:rPr>
                      <w:rFonts w:ascii="Aptos Narrow" w:hAnsi="Aptos Narrow"/>
                      <w:color w:val="000000"/>
                      <w:sz w:val="22"/>
                      <w:szCs w:val="22"/>
                    </w:rPr>
                  </w:rPrChange>
                </w:rPr>
                <w:t>0.59</w:t>
              </w:r>
            </w:ins>
          </w:p>
        </w:tc>
        <w:tc>
          <w:tcPr>
            <w:tcW w:w="380" w:type="pct"/>
            <w:noWrap/>
            <w:vAlign w:val="bottom"/>
            <w:hideMark/>
          </w:tcPr>
          <w:p w14:paraId="588D45EF" w14:textId="069B235E" w:rsidR="004D28DD" w:rsidRPr="00221F0A" w:rsidRDefault="004D28DD" w:rsidP="004D28DD">
            <w:pPr>
              <w:spacing w:after="120" w:line="360" w:lineRule="auto"/>
              <w:contextualSpacing/>
              <w:jc w:val="right"/>
              <w:rPr>
                <w:ins w:id="1605" w:author="Microsoft Word" w:date="2025-08-11T16:30:00Z" w16du:dateUtc="2025-08-11T21:30:00Z"/>
                <w:rFonts w:ascii="Times New Roman" w:eastAsia="Times New Roman" w:hAnsi="Times New Roman" w:cs="Times New Roman"/>
                <w:color w:val="000000"/>
                <w:kern w:val="0"/>
                <w:sz w:val="18"/>
                <w:szCs w:val="18"/>
                <w14:ligatures w14:val="none"/>
              </w:rPr>
            </w:pPr>
            <w:ins w:id="1606" w:author="Microsoft Word" w:date="2025-08-11T16:30:00Z" w16du:dateUtc="2025-08-11T21:30:00Z">
              <w:r w:rsidRPr="00221F0A">
                <w:rPr>
                  <w:rFonts w:ascii="Times New Roman" w:hAnsi="Times New Roman" w:cs="Times New Roman"/>
                  <w:color w:val="000000"/>
                  <w:sz w:val="18"/>
                  <w:szCs w:val="18"/>
                  <w:rPrChange w:id="1607" w:author="Jujia Li" w:date="2025-08-10T13:27:00Z" w16du:dateUtc="2025-08-10T18:27:00Z">
                    <w:rPr>
                      <w:rFonts w:ascii="Aptos Narrow" w:hAnsi="Aptos Narrow"/>
                      <w:color w:val="000000"/>
                      <w:sz w:val="22"/>
                      <w:szCs w:val="22"/>
                    </w:rPr>
                  </w:rPrChange>
                </w:rPr>
                <w:t>55.4</w:t>
              </w:r>
              <w:r>
                <w:rPr>
                  <w:rFonts w:ascii="Times New Roman" w:hAnsi="Times New Roman" w:cs="Times New Roman"/>
                  <w:color w:val="000000"/>
                  <w:sz w:val="18"/>
                  <w:szCs w:val="18"/>
                </w:rPr>
                <w:t>0</w:t>
              </w:r>
            </w:ins>
          </w:p>
        </w:tc>
        <w:tc>
          <w:tcPr>
            <w:tcW w:w="316" w:type="pct"/>
            <w:gridSpan w:val="2"/>
            <w:noWrap/>
            <w:vAlign w:val="bottom"/>
            <w:hideMark/>
          </w:tcPr>
          <w:p w14:paraId="3EC0C029" w14:textId="6E6BC1C4" w:rsidR="004D28DD" w:rsidRPr="00221F0A" w:rsidRDefault="004D28DD" w:rsidP="004D28DD">
            <w:pPr>
              <w:spacing w:after="120" w:line="360" w:lineRule="auto"/>
              <w:contextualSpacing/>
              <w:jc w:val="right"/>
              <w:rPr>
                <w:ins w:id="1608" w:author="Microsoft Word" w:date="2025-08-11T16:30:00Z" w16du:dateUtc="2025-08-11T21:30:00Z"/>
                <w:rFonts w:ascii="Times New Roman" w:eastAsia="Times New Roman" w:hAnsi="Times New Roman" w:cs="Times New Roman"/>
                <w:color w:val="000000"/>
                <w:kern w:val="0"/>
                <w:sz w:val="18"/>
                <w:szCs w:val="18"/>
                <w14:ligatures w14:val="none"/>
              </w:rPr>
            </w:pPr>
            <w:ins w:id="1609" w:author="Microsoft Word" w:date="2025-08-11T16:30:00Z" w16du:dateUtc="2025-08-11T21:30:00Z">
              <w:r w:rsidRPr="00221F0A">
                <w:rPr>
                  <w:rFonts w:ascii="Times New Roman" w:hAnsi="Times New Roman" w:cs="Times New Roman"/>
                  <w:color w:val="000000"/>
                  <w:sz w:val="18"/>
                  <w:szCs w:val="18"/>
                  <w:rPrChange w:id="1610" w:author="Jujia Li" w:date="2025-08-10T13:27:00Z" w16du:dateUtc="2025-08-10T18:27:00Z">
                    <w:rPr>
                      <w:rFonts w:ascii="Aptos Narrow" w:hAnsi="Aptos Narrow"/>
                      <w:color w:val="000000"/>
                      <w:sz w:val="22"/>
                      <w:szCs w:val="22"/>
                    </w:rPr>
                  </w:rPrChange>
                </w:rPr>
                <w:t>0.73</w:t>
              </w:r>
            </w:ins>
          </w:p>
        </w:tc>
        <w:tc>
          <w:tcPr>
            <w:tcW w:w="380" w:type="pct"/>
            <w:noWrap/>
            <w:vAlign w:val="bottom"/>
            <w:hideMark/>
          </w:tcPr>
          <w:p w14:paraId="0398B2AD" w14:textId="7E31C776" w:rsidR="004D28DD" w:rsidRPr="00221F0A" w:rsidRDefault="004D28DD" w:rsidP="004D28DD">
            <w:pPr>
              <w:spacing w:after="120" w:line="360" w:lineRule="auto"/>
              <w:contextualSpacing/>
              <w:jc w:val="right"/>
              <w:rPr>
                <w:ins w:id="1611" w:author="Microsoft Word" w:date="2025-08-11T16:30:00Z" w16du:dateUtc="2025-08-11T21:30:00Z"/>
                <w:rFonts w:ascii="Times New Roman" w:eastAsia="Times New Roman" w:hAnsi="Times New Roman" w:cs="Times New Roman"/>
                <w:color w:val="000000"/>
                <w:kern w:val="0"/>
                <w:sz w:val="18"/>
                <w:szCs w:val="18"/>
                <w14:ligatures w14:val="none"/>
              </w:rPr>
            </w:pPr>
            <w:ins w:id="1612" w:author="Microsoft Word" w:date="2025-08-11T16:30:00Z" w16du:dateUtc="2025-08-11T21:30:00Z">
              <w:r w:rsidRPr="00221F0A">
                <w:rPr>
                  <w:rFonts w:ascii="Times New Roman" w:hAnsi="Times New Roman" w:cs="Times New Roman"/>
                  <w:color w:val="000000"/>
                  <w:sz w:val="18"/>
                  <w:szCs w:val="18"/>
                  <w:rPrChange w:id="1613" w:author="Jujia Li" w:date="2025-08-10T13:27:00Z" w16du:dateUtc="2025-08-10T18:27:00Z">
                    <w:rPr>
                      <w:rFonts w:ascii="Aptos Narrow" w:hAnsi="Aptos Narrow"/>
                      <w:color w:val="000000"/>
                      <w:sz w:val="22"/>
                      <w:szCs w:val="22"/>
                    </w:rPr>
                  </w:rPrChange>
                </w:rPr>
                <w:t>71.68</w:t>
              </w:r>
            </w:ins>
          </w:p>
        </w:tc>
        <w:tc>
          <w:tcPr>
            <w:tcW w:w="321" w:type="pct"/>
            <w:noWrap/>
            <w:vAlign w:val="bottom"/>
            <w:hideMark/>
          </w:tcPr>
          <w:p w14:paraId="140B38CB" w14:textId="4DE51C41" w:rsidR="004D28DD" w:rsidRPr="00221F0A" w:rsidRDefault="004D28DD" w:rsidP="004D28DD">
            <w:pPr>
              <w:spacing w:after="120" w:line="360" w:lineRule="auto"/>
              <w:contextualSpacing/>
              <w:jc w:val="right"/>
              <w:rPr>
                <w:ins w:id="1614" w:author="Microsoft Word" w:date="2025-08-11T16:30:00Z" w16du:dateUtc="2025-08-11T21:30:00Z"/>
                <w:rFonts w:ascii="Times New Roman" w:eastAsia="Times New Roman" w:hAnsi="Times New Roman" w:cs="Times New Roman"/>
                <w:color w:val="000000"/>
                <w:kern w:val="0"/>
                <w:sz w:val="18"/>
                <w:szCs w:val="18"/>
                <w14:ligatures w14:val="none"/>
              </w:rPr>
            </w:pPr>
            <w:ins w:id="1615" w:author="Microsoft Word" w:date="2025-08-11T16:30:00Z" w16du:dateUtc="2025-08-11T21:30:00Z">
              <w:r w:rsidRPr="00221F0A">
                <w:rPr>
                  <w:rFonts w:ascii="Times New Roman" w:hAnsi="Times New Roman" w:cs="Times New Roman"/>
                  <w:color w:val="000000"/>
                  <w:sz w:val="18"/>
                  <w:szCs w:val="18"/>
                  <w:rPrChange w:id="1616" w:author="Jujia Li" w:date="2025-08-10T13:27:00Z" w16du:dateUtc="2025-08-10T18:27:00Z">
                    <w:rPr>
                      <w:rFonts w:ascii="Aptos Narrow" w:hAnsi="Aptos Narrow"/>
                      <w:color w:val="000000"/>
                      <w:sz w:val="22"/>
                      <w:szCs w:val="22"/>
                    </w:rPr>
                  </w:rPrChange>
                </w:rPr>
                <w:t>0.94</w:t>
              </w:r>
            </w:ins>
          </w:p>
        </w:tc>
        <w:tc>
          <w:tcPr>
            <w:tcW w:w="428" w:type="pct"/>
            <w:noWrap/>
            <w:vAlign w:val="bottom"/>
            <w:hideMark/>
          </w:tcPr>
          <w:p w14:paraId="0D8E8217" w14:textId="7E4C3652" w:rsidR="004D28DD" w:rsidRPr="00221F0A" w:rsidRDefault="004D28DD" w:rsidP="004D28DD">
            <w:pPr>
              <w:spacing w:after="120" w:line="360" w:lineRule="auto"/>
              <w:contextualSpacing/>
              <w:jc w:val="right"/>
              <w:rPr>
                <w:ins w:id="1617" w:author="Microsoft Word" w:date="2025-08-11T16:30:00Z" w16du:dateUtc="2025-08-11T21:30:00Z"/>
                <w:rFonts w:ascii="Times New Roman" w:eastAsia="Times New Roman" w:hAnsi="Times New Roman" w:cs="Times New Roman"/>
                <w:color w:val="000000"/>
                <w:kern w:val="0"/>
                <w:sz w:val="18"/>
                <w:szCs w:val="18"/>
                <w14:ligatures w14:val="none"/>
              </w:rPr>
            </w:pPr>
            <w:ins w:id="1618" w:author="Microsoft Word" w:date="2025-08-11T16:30:00Z" w16du:dateUtc="2025-08-11T21:30:00Z">
              <w:r w:rsidRPr="00221F0A">
                <w:rPr>
                  <w:rFonts w:ascii="Times New Roman" w:hAnsi="Times New Roman" w:cs="Times New Roman"/>
                  <w:color w:val="000000"/>
                  <w:sz w:val="18"/>
                  <w:szCs w:val="18"/>
                  <w:rPrChange w:id="1619" w:author="Jujia Li" w:date="2025-08-10T13:27:00Z" w16du:dateUtc="2025-08-10T18:27:00Z">
                    <w:rPr>
                      <w:rFonts w:ascii="Aptos Narrow" w:hAnsi="Aptos Narrow"/>
                      <w:color w:val="000000"/>
                      <w:sz w:val="22"/>
                      <w:szCs w:val="22"/>
                    </w:rPr>
                  </w:rPrChange>
                </w:rPr>
                <w:t>211.02</w:t>
              </w:r>
            </w:ins>
          </w:p>
        </w:tc>
        <w:tc>
          <w:tcPr>
            <w:tcW w:w="344" w:type="pct"/>
            <w:vAlign w:val="bottom"/>
          </w:tcPr>
          <w:p w14:paraId="2F2164A1" w14:textId="4BA7F5D1" w:rsidR="004D28DD" w:rsidRPr="00221F0A" w:rsidRDefault="004D28DD" w:rsidP="004D28DD">
            <w:pPr>
              <w:spacing w:after="120" w:line="360" w:lineRule="auto"/>
              <w:contextualSpacing/>
              <w:jc w:val="right"/>
              <w:rPr>
                <w:ins w:id="1620" w:author="Microsoft Word" w:date="2025-08-11T16:30:00Z" w16du:dateUtc="2025-08-11T21:30:00Z"/>
                <w:rFonts w:ascii="Times New Roman" w:hAnsi="Times New Roman" w:cs="Times New Roman"/>
                <w:sz w:val="18"/>
                <w:szCs w:val="18"/>
              </w:rPr>
            </w:pPr>
            <w:ins w:id="1621" w:author="Microsoft Word" w:date="2025-08-11T16:30:00Z" w16du:dateUtc="2025-08-11T21:30:00Z">
              <w:r w:rsidRPr="00221F0A">
                <w:rPr>
                  <w:rFonts w:ascii="Times New Roman" w:hAnsi="Times New Roman" w:cs="Times New Roman"/>
                  <w:color w:val="000000"/>
                  <w:sz w:val="18"/>
                  <w:szCs w:val="18"/>
                  <w:rPrChange w:id="1622" w:author="Jujia Li" w:date="2025-08-10T13:27:00Z" w16du:dateUtc="2025-08-10T18:27:00Z">
                    <w:rPr>
                      <w:rFonts w:ascii="Aptos Narrow" w:hAnsi="Aptos Narrow"/>
                      <w:color w:val="000000"/>
                      <w:sz w:val="22"/>
                      <w:szCs w:val="22"/>
                    </w:rPr>
                  </w:rPrChange>
                </w:rPr>
                <w:t>0.7</w:t>
              </w:r>
              <w:r>
                <w:rPr>
                  <w:rFonts w:ascii="Times New Roman" w:hAnsi="Times New Roman" w:cs="Times New Roman"/>
                  <w:color w:val="000000"/>
                  <w:sz w:val="18"/>
                  <w:szCs w:val="18"/>
                </w:rPr>
                <w:t>0</w:t>
              </w:r>
            </w:ins>
          </w:p>
        </w:tc>
      </w:tr>
      <w:tr w:rsidR="004D28DD" w:rsidRPr="006A0CE7" w14:paraId="2D34282F" w14:textId="77777777" w:rsidTr="004D28DD">
        <w:trPr>
          <w:trHeight w:val="290"/>
          <w:ins w:id="1623" w:author="Microsoft Word" w:date="2025-08-11T16:30:00Z"/>
        </w:trPr>
        <w:tc>
          <w:tcPr>
            <w:tcW w:w="808" w:type="pct"/>
            <w:noWrap/>
            <w:vAlign w:val="bottom"/>
            <w:hideMark/>
          </w:tcPr>
          <w:p w14:paraId="354E851E" w14:textId="0FE9D4BA" w:rsidR="004D28DD" w:rsidRPr="00221F0A" w:rsidRDefault="004D28DD" w:rsidP="004D28DD">
            <w:pPr>
              <w:spacing w:after="120" w:line="360" w:lineRule="auto"/>
              <w:contextualSpacing/>
              <w:rPr>
                <w:ins w:id="1624" w:author="Microsoft Word" w:date="2025-08-11T16:30:00Z" w16du:dateUtc="2025-08-11T21:30:00Z"/>
                <w:rFonts w:ascii="Times New Roman" w:eastAsia="Times New Roman" w:hAnsi="Times New Roman" w:cs="Times New Roman"/>
                <w:color w:val="000000"/>
                <w:kern w:val="0"/>
                <w:sz w:val="18"/>
                <w:szCs w:val="18"/>
                <w14:ligatures w14:val="none"/>
              </w:rPr>
            </w:pPr>
            <w:ins w:id="1625" w:author="Microsoft Word" w:date="2025-08-11T16:30:00Z" w16du:dateUtc="2025-08-11T21:30:00Z">
              <w:r w:rsidRPr="00221F0A">
                <w:rPr>
                  <w:rFonts w:ascii="Times New Roman" w:hAnsi="Times New Roman" w:cs="Times New Roman"/>
                  <w:color w:val="000000"/>
                  <w:sz w:val="18"/>
                  <w:szCs w:val="18"/>
                  <w:rPrChange w:id="1626" w:author="Jujia Li" w:date="2025-08-10T13:27:00Z" w16du:dateUtc="2025-08-10T18:27:00Z">
                    <w:rPr>
                      <w:rFonts w:ascii="Aptos Narrow" w:hAnsi="Aptos Narrow"/>
                      <w:color w:val="000000"/>
                      <w:sz w:val="22"/>
                      <w:szCs w:val="22"/>
                    </w:rPr>
                  </w:rPrChange>
                </w:rPr>
                <w:t>WALKER</w:t>
              </w:r>
            </w:ins>
          </w:p>
        </w:tc>
        <w:tc>
          <w:tcPr>
            <w:tcW w:w="566" w:type="pct"/>
            <w:vAlign w:val="bottom"/>
          </w:tcPr>
          <w:p w14:paraId="20558FBD" w14:textId="4B007C38" w:rsidR="004D28DD" w:rsidRPr="00221F0A" w:rsidRDefault="004D28DD" w:rsidP="004D28DD">
            <w:pPr>
              <w:spacing w:after="120" w:line="360" w:lineRule="auto"/>
              <w:contextualSpacing/>
              <w:jc w:val="right"/>
              <w:rPr>
                <w:ins w:id="1627" w:author="Microsoft Word" w:date="2025-08-11T16:30:00Z" w16du:dateUtc="2025-08-11T21:30:00Z"/>
                <w:rFonts w:ascii="Times New Roman" w:hAnsi="Times New Roman" w:cs="Times New Roman"/>
                <w:sz w:val="18"/>
                <w:szCs w:val="18"/>
              </w:rPr>
            </w:pPr>
            <w:ins w:id="1628" w:author="Microsoft Word" w:date="2025-08-11T16:30:00Z" w16du:dateUtc="2025-08-11T21:30:00Z">
              <w:r w:rsidRPr="005E344C">
                <w:rPr>
                  <w:rFonts w:ascii="Times New Roman" w:hAnsi="Times New Roman" w:cs="Times New Roman"/>
                  <w:color w:val="000000"/>
                  <w:sz w:val="18"/>
                  <w:szCs w:val="18"/>
                </w:rPr>
                <w:t>63904.93</w:t>
              </w:r>
            </w:ins>
          </w:p>
        </w:tc>
        <w:tc>
          <w:tcPr>
            <w:tcW w:w="454" w:type="pct"/>
            <w:noWrap/>
            <w:vAlign w:val="bottom"/>
            <w:hideMark/>
          </w:tcPr>
          <w:p w14:paraId="0D781636" w14:textId="577DDE35" w:rsidR="004D28DD" w:rsidRPr="00221F0A" w:rsidRDefault="004D28DD" w:rsidP="004D28DD">
            <w:pPr>
              <w:spacing w:after="120" w:line="360" w:lineRule="auto"/>
              <w:contextualSpacing/>
              <w:jc w:val="right"/>
              <w:rPr>
                <w:ins w:id="1629" w:author="Microsoft Word" w:date="2025-08-11T16:30:00Z" w16du:dateUtc="2025-08-11T21:30:00Z"/>
                <w:rFonts w:ascii="Times New Roman" w:eastAsia="Times New Roman" w:hAnsi="Times New Roman" w:cs="Times New Roman"/>
                <w:color w:val="000000"/>
                <w:kern w:val="0"/>
                <w:sz w:val="18"/>
                <w:szCs w:val="18"/>
                <w14:ligatures w14:val="none"/>
              </w:rPr>
            </w:pPr>
            <w:ins w:id="1630" w:author="Microsoft Word" w:date="2025-08-11T16:30:00Z" w16du:dateUtc="2025-08-11T21:30:00Z">
              <w:r w:rsidRPr="00221F0A">
                <w:rPr>
                  <w:rFonts w:ascii="Times New Roman" w:hAnsi="Times New Roman" w:cs="Times New Roman"/>
                  <w:color w:val="000000"/>
                  <w:sz w:val="18"/>
                  <w:szCs w:val="18"/>
                  <w:rPrChange w:id="1631" w:author="Jujia Li" w:date="2025-08-10T13:27:00Z" w16du:dateUtc="2025-08-10T18:27:00Z">
                    <w:rPr>
                      <w:rFonts w:ascii="Aptos Narrow" w:hAnsi="Aptos Narrow"/>
                      <w:color w:val="000000"/>
                      <w:sz w:val="22"/>
                      <w:szCs w:val="22"/>
                    </w:rPr>
                  </w:rPrChange>
                </w:rPr>
                <w:t>95.43</w:t>
              </w:r>
            </w:ins>
          </w:p>
        </w:tc>
        <w:tc>
          <w:tcPr>
            <w:tcW w:w="308" w:type="pct"/>
            <w:gridSpan w:val="2"/>
            <w:noWrap/>
            <w:vAlign w:val="bottom"/>
            <w:hideMark/>
          </w:tcPr>
          <w:p w14:paraId="52F8D335" w14:textId="496AEC87" w:rsidR="004D28DD" w:rsidRPr="00221F0A" w:rsidRDefault="004D28DD" w:rsidP="004D28DD">
            <w:pPr>
              <w:spacing w:after="120" w:line="360" w:lineRule="auto"/>
              <w:contextualSpacing/>
              <w:jc w:val="right"/>
              <w:rPr>
                <w:ins w:id="1632" w:author="Microsoft Word" w:date="2025-08-11T16:30:00Z" w16du:dateUtc="2025-08-11T21:30:00Z"/>
                <w:rFonts w:ascii="Times New Roman" w:eastAsia="Times New Roman" w:hAnsi="Times New Roman" w:cs="Times New Roman"/>
                <w:color w:val="000000"/>
                <w:kern w:val="0"/>
                <w:sz w:val="18"/>
                <w:szCs w:val="18"/>
                <w14:ligatures w14:val="none"/>
              </w:rPr>
            </w:pPr>
            <w:ins w:id="1633" w:author="Microsoft Word" w:date="2025-08-11T16:30:00Z" w16du:dateUtc="2025-08-11T21:30:00Z">
              <w:r w:rsidRPr="00221F0A">
                <w:rPr>
                  <w:rFonts w:ascii="Times New Roman" w:hAnsi="Times New Roman" w:cs="Times New Roman"/>
                  <w:color w:val="000000"/>
                  <w:sz w:val="18"/>
                  <w:szCs w:val="18"/>
                  <w:rPrChange w:id="1634" w:author="Jujia Li" w:date="2025-08-10T13:27:00Z" w16du:dateUtc="2025-08-10T18:27:00Z">
                    <w:rPr>
                      <w:rFonts w:ascii="Aptos Narrow" w:hAnsi="Aptos Narrow"/>
                      <w:color w:val="000000"/>
                      <w:sz w:val="22"/>
                      <w:szCs w:val="22"/>
                    </w:rPr>
                  </w:rPrChange>
                </w:rPr>
                <w:t>4.04</w:t>
              </w:r>
            </w:ins>
          </w:p>
        </w:tc>
        <w:tc>
          <w:tcPr>
            <w:tcW w:w="380" w:type="pct"/>
            <w:noWrap/>
            <w:vAlign w:val="bottom"/>
            <w:hideMark/>
          </w:tcPr>
          <w:p w14:paraId="2ECB7DEF" w14:textId="0826821B" w:rsidR="004D28DD" w:rsidRPr="00221F0A" w:rsidRDefault="004D28DD" w:rsidP="004D28DD">
            <w:pPr>
              <w:spacing w:after="120" w:line="360" w:lineRule="auto"/>
              <w:contextualSpacing/>
              <w:jc w:val="right"/>
              <w:rPr>
                <w:ins w:id="1635" w:author="Microsoft Word" w:date="2025-08-11T16:30:00Z" w16du:dateUtc="2025-08-11T21:30:00Z"/>
                <w:rFonts w:ascii="Times New Roman" w:eastAsia="Times New Roman" w:hAnsi="Times New Roman" w:cs="Times New Roman"/>
                <w:color w:val="000000"/>
                <w:kern w:val="0"/>
                <w:sz w:val="18"/>
                <w:szCs w:val="18"/>
                <w14:ligatures w14:val="none"/>
              </w:rPr>
            </w:pPr>
            <w:ins w:id="1636" w:author="Microsoft Word" w:date="2025-08-11T16:30:00Z" w16du:dateUtc="2025-08-11T21:30:00Z">
              <w:r w:rsidRPr="00221F0A">
                <w:rPr>
                  <w:rFonts w:ascii="Times New Roman" w:hAnsi="Times New Roman" w:cs="Times New Roman"/>
                  <w:color w:val="000000"/>
                  <w:sz w:val="18"/>
                  <w:szCs w:val="18"/>
                  <w:rPrChange w:id="1637" w:author="Jujia Li" w:date="2025-08-10T13:27:00Z" w16du:dateUtc="2025-08-10T18:27:00Z">
                    <w:rPr>
                      <w:rFonts w:ascii="Aptos Narrow" w:hAnsi="Aptos Narrow"/>
                      <w:color w:val="000000"/>
                      <w:sz w:val="22"/>
                      <w:szCs w:val="22"/>
                    </w:rPr>
                  </w:rPrChange>
                </w:rPr>
                <w:t>118.2</w:t>
              </w:r>
            </w:ins>
          </w:p>
        </w:tc>
        <w:tc>
          <w:tcPr>
            <w:tcW w:w="315" w:type="pct"/>
            <w:gridSpan w:val="2"/>
            <w:noWrap/>
            <w:vAlign w:val="bottom"/>
            <w:hideMark/>
          </w:tcPr>
          <w:p w14:paraId="4FAAFFF5" w14:textId="3E4A3C5D" w:rsidR="004D28DD" w:rsidRPr="00221F0A" w:rsidRDefault="004D28DD" w:rsidP="004D28DD">
            <w:pPr>
              <w:spacing w:after="120" w:line="360" w:lineRule="auto"/>
              <w:contextualSpacing/>
              <w:jc w:val="right"/>
              <w:rPr>
                <w:ins w:id="1638" w:author="Microsoft Word" w:date="2025-08-11T16:30:00Z" w16du:dateUtc="2025-08-11T21:30:00Z"/>
                <w:rFonts w:ascii="Times New Roman" w:eastAsia="Times New Roman" w:hAnsi="Times New Roman" w:cs="Times New Roman"/>
                <w:color w:val="000000"/>
                <w:kern w:val="0"/>
                <w:sz w:val="18"/>
                <w:szCs w:val="18"/>
                <w14:ligatures w14:val="none"/>
              </w:rPr>
            </w:pPr>
            <w:ins w:id="1639" w:author="Microsoft Word" w:date="2025-08-11T16:30:00Z" w16du:dateUtc="2025-08-11T21:30:00Z">
              <w:r w:rsidRPr="00221F0A">
                <w:rPr>
                  <w:rFonts w:ascii="Times New Roman" w:hAnsi="Times New Roman" w:cs="Times New Roman"/>
                  <w:color w:val="000000"/>
                  <w:sz w:val="18"/>
                  <w:szCs w:val="18"/>
                  <w:rPrChange w:id="1640" w:author="Jujia Li" w:date="2025-08-10T13:27:00Z" w16du:dateUtc="2025-08-10T18:27:00Z">
                    <w:rPr>
                      <w:rFonts w:ascii="Aptos Narrow" w:hAnsi="Aptos Narrow"/>
                      <w:color w:val="000000"/>
                      <w:sz w:val="22"/>
                      <w:szCs w:val="22"/>
                    </w:rPr>
                  </w:rPrChange>
                </w:rPr>
                <w:t>5.07</w:t>
              </w:r>
            </w:ins>
          </w:p>
        </w:tc>
        <w:tc>
          <w:tcPr>
            <w:tcW w:w="380" w:type="pct"/>
            <w:noWrap/>
            <w:vAlign w:val="bottom"/>
            <w:hideMark/>
          </w:tcPr>
          <w:p w14:paraId="6E2A3471" w14:textId="69EE99EA" w:rsidR="004D28DD" w:rsidRPr="00221F0A" w:rsidRDefault="004D28DD" w:rsidP="004D28DD">
            <w:pPr>
              <w:spacing w:after="120" w:line="360" w:lineRule="auto"/>
              <w:contextualSpacing/>
              <w:jc w:val="right"/>
              <w:rPr>
                <w:ins w:id="1641" w:author="Microsoft Word" w:date="2025-08-11T16:30:00Z" w16du:dateUtc="2025-08-11T21:30:00Z"/>
                <w:rFonts w:ascii="Times New Roman" w:eastAsia="Times New Roman" w:hAnsi="Times New Roman" w:cs="Times New Roman"/>
                <w:color w:val="000000"/>
                <w:kern w:val="0"/>
                <w:sz w:val="18"/>
                <w:szCs w:val="18"/>
                <w14:ligatures w14:val="none"/>
              </w:rPr>
            </w:pPr>
            <w:ins w:id="1642" w:author="Microsoft Word" w:date="2025-08-11T16:30:00Z" w16du:dateUtc="2025-08-11T21:30:00Z">
              <w:r w:rsidRPr="00221F0A">
                <w:rPr>
                  <w:rFonts w:ascii="Times New Roman" w:hAnsi="Times New Roman" w:cs="Times New Roman"/>
                  <w:color w:val="000000"/>
                  <w:sz w:val="18"/>
                  <w:szCs w:val="18"/>
                  <w:rPrChange w:id="1643" w:author="Jujia Li" w:date="2025-08-10T13:27:00Z" w16du:dateUtc="2025-08-10T18:27:00Z">
                    <w:rPr>
                      <w:rFonts w:ascii="Aptos Narrow" w:hAnsi="Aptos Narrow"/>
                      <w:color w:val="000000"/>
                      <w:sz w:val="22"/>
                      <w:szCs w:val="22"/>
                    </w:rPr>
                  </w:rPrChange>
                </w:rPr>
                <w:t>152.01</w:t>
              </w:r>
            </w:ins>
          </w:p>
        </w:tc>
        <w:tc>
          <w:tcPr>
            <w:tcW w:w="316" w:type="pct"/>
            <w:gridSpan w:val="2"/>
            <w:noWrap/>
            <w:vAlign w:val="bottom"/>
            <w:hideMark/>
          </w:tcPr>
          <w:p w14:paraId="642AB61B" w14:textId="145CE555" w:rsidR="004D28DD" w:rsidRPr="00221F0A" w:rsidRDefault="004D28DD" w:rsidP="004D28DD">
            <w:pPr>
              <w:spacing w:after="120" w:line="360" w:lineRule="auto"/>
              <w:contextualSpacing/>
              <w:jc w:val="right"/>
              <w:rPr>
                <w:ins w:id="1644" w:author="Microsoft Word" w:date="2025-08-11T16:30:00Z" w16du:dateUtc="2025-08-11T21:30:00Z"/>
                <w:rFonts w:ascii="Times New Roman" w:eastAsia="Times New Roman" w:hAnsi="Times New Roman" w:cs="Times New Roman"/>
                <w:color w:val="000000"/>
                <w:kern w:val="0"/>
                <w:sz w:val="18"/>
                <w:szCs w:val="18"/>
                <w14:ligatures w14:val="none"/>
              </w:rPr>
            </w:pPr>
            <w:ins w:id="1645" w:author="Microsoft Word" w:date="2025-08-11T16:30:00Z" w16du:dateUtc="2025-08-11T21:30:00Z">
              <w:r w:rsidRPr="00221F0A">
                <w:rPr>
                  <w:rFonts w:ascii="Times New Roman" w:hAnsi="Times New Roman" w:cs="Times New Roman"/>
                  <w:color w:val="000000"/>
                  <w:sz w:val="18"/>
                  <w:szCs w:val="18"/>
                  <w:rPrChange w:id="1646" w:author="Jujia Li" w:date="2025-08-10T13:27:00Z" w16du:dateUtc="2025-08-10T18:27:00Z">
                    <w:rPr>
                      <w:rFonts w:ascii="Aptos Narrow" w:hAnsi="Aptos Narrow"/>
                      <w:color w:val="000000"/>
                      <w:sz w:val="22"/>
                      <w:szCs w:val="22"/>
                    </w:rPr>
                  </w:rPrChange>
                </w:rPr>
                <w:t>6.54</w:t>
              </w:r>
            </w:ins>
          </w:p>
        </w:tc>
        <w:tc>
          <w:tcPr>
            <w:tcW w:w="380" w:type="pct"/>
            <w:noWrap/>
            <w:vAlign w:val="bottom"/>
            <w:hideMark/>
          </w:tcPr>
          <w:p w14:paraId="559908BE" w14:textId="284C2DF9" w:rsidR="004D28DD" w:rsidRPr="00221F0A" w:rsidRDefault="004D28DD" w:rsidP="004D28DD">
            <w:pPr>
              <w:spacing w:after="120" w:line="360" w:lineRule="auto"/>
              <w:contextualSpacing/>
              <w:jc w:val="right"/>
              <w:rPr>
                <w:ins w:id="1647" w:author="Microsoft Word" w:date="2025-08-11T16:30:00Z" w16du:dateUtc="2025-08-11T21:30:00Z"/>
                <w:rFonts w:ascii="Times New Roman" w:eastAsia="Times New Roman" w:hAnsi="Times New Roman" w:cs="Times New Roman"/>
                <w:color w:val="000000"/>
                <w:kern w:val="0"/>
                <w:sz w:val="18"/>
                <w:szCs w:val="18"/>
                <w14:ligatures w14:val="none"/>
              </w:rPr>
            </w:pPr>
            <w:ins w:id="1648" w:author="Microsoft Word" w:date="2025-08-11T16:30:00Z" w16du:dateUtc="2025-08-11T21:30:00Z">
              <w:r w:rsidRPr="00221F0A">
                <w:rPr>
                  <w:rFonts w:ascii="Times New Roman" w:hAnsi="Times New Roman" w:cs="Times New Roman"/>
                  <w:color w:val="000000"/>
                  <w:sz w:val="18"/>
                  <w:szCs w:val="18"/>
                  <w:rPrChange w:id="1649" w:author="Jujia Li" w:date="2025-08-10T13:27:00Z" w16du:dateUtc="2025-08-10T18:27:00Z">
                    <w:rPr>
                      <w:rFonts w:ascii="Aptos Narrow" w:hAnsi="Aptos Narrow"/>
                      <w:color w:val="000000"/>
                      <w:sz w:val="22"/>
                      <w:szCs w:val="22"/>
                    </w:rPr>
                  </w:rPrChange>
                </w:rPr>
                <w:t>168.75</w:t>
              </w:r>
            </w:ins>
          </w:p>
        </w:tc>
        <w:tc>
          <w:tcPr>
            <w:tcW w:w="321" w:type="pct"/>
            <w:noWrap/>
            <w:vAlign w:val="bottom"/>
            <w:hideMark/>
          </w:tcPr>
          <w:p w14:paraId="6AF1402E" w14:textId="60D28095" w:rsidR="004D28DD" w:rsidRPr="00221F0A" w:rsidRDefault="004D28DD" w:rsidP="004D28DD">
            <w:pPr>
              <w:spacing w:after="120" w:line="360" w:lineRule="auto"/>
              <w:contextualSpacing/>
              <w:jc w:val="right"/>
              <w:rPr>
                <w:ins w:id="1650" w:author="Microsoft Word" w:date="2025-08-11T16:30:00Z" w16du:dateUtc="2025-08-11T21:30:00Z"/>
                <w:rFonts w:ascii="Times New Roman" w:eastAsia="Times New Roman" w:hAnsi="Times New Roman" w:cs="Times New Roman"/>
                <w:color w:val="000000"/>
                <w:kern w:val="0"/>
                <w:sz w:val="18"/>
                <w:szCs w:val="18"/>
                <w14:ligatures w14:val="none"/>
              </w:rPr>
            </w:pPr>
            <w:ins w:id="1651" w:author="Microsoft Word" w:date="2025-08-11T16:30:00Z" w16du:dateUtc="2025-08-11T21:30:00Z">
              <w:r w:rsidRPr="00221F0A">
                <w:rPr>
                  <w:rFonts w:ascii="Times New Roman" w:hAnsi="Times New Roman" w:cs="Times New Roman"/>
                  <w:color w:val="000000"/>
                  <w:sz w:val="18"/>
                  <w:szCs w:val="18"/>
                  <w:rPrChange w:id="1652" w:author="Jujia Li" w:date="2025-08-10T13:27:00Z" w16du:dateUtc="2025-08-10T18:27:00Z">
                    <w:rPr>
                      <w:rFonts w:ascii="Aptos Narrow" w:hAnsi="Aptos Narrow"/>
                      <w:color w:val="000000"/>
                      <w:sz w:val="22"/>
                      <w:szCs w:val="22"/>
                    </w:rPr>
                  </w:rPrChange>
                </w:rPr>
                <w:t>7.28</w:t>
              </w:r>
            </w:ins>
          </w:p>
        </w:tc>
        <w:tc>
          <w:tcPr>
            <w:tcW w:w="428" w:type="pct"/>
            <w:noWrap/>
            <w:vAlign w:val="bottom"/>
            <w:hideMark/>
          </w:tcPr>
          <w:p w14:paraId="443818C6" w14:textId="2255FC41" w:rsidR="004D28DD" w:rsidRPr="00221F0A" w:rsidRDefault="004D28DD" w:rsidP="004D28DD">
            <w:pPr>
              <w:spacing w:after="120" w:line="360" w:lineRule="auto"/>
              <w:contextualSpacing/>
              <w:jc w:val="right"/>
              <w:rPr>
                <w:ins w:id="1653" w:author="Microsoft Word" w:date="2025-08-11T16:30:00Z" w16du:dateUtc="2025-08-11T21:30:00Z"/>
                <w:rFonts w:ascii="Times New Roman" w:eastAsia="Times New Roman" w:hAnsi="Times New Roman" w:cs="Times New Roman"/>
                <w:color w:val="000000"/>
                <w:kern w:val="0"/>
                <w:sz w:val="18"/>
                <w:szCs w:val="18"/>
                <w14:ligatures w14:val="none"/>
              </w:rPr>
            </w:pPr>
            <w:ins w:id="1654" w:author="Microsoft Word" w:date="2025-08-11T16:30:00Z" w16du:dateUtc="2025-08-11T21:30:00Z">
              <w:r w:rsidRPr="00221F0A">
                <w:rPr>
                  <w:rFonts w:ascii="Times New Roman" w:hAnsi="Times New Roman" w:cs="Times New Roman"/>
                  <w:color w:val="000000"/>
                  <w:sz w:val="18"/>
                  <w:szCs w:val="18"/>
                  <w:rPrChange w:id="1655" w:author="Jujia Li" w:date="2025-08-10T13:27:00Z" w16du:dateUtc="2025-08-10T18:27:00Z">
                    <w:rPr>
                      <w:rFonts w:ascii="Aptos Narrow" w:hAnsi="Aptos Narrow"/>
                      <w:color w:val="000000"/>
                      <w:sz w:val="22"/>
                      <w:szCs w:val="22"/>
                    </w:rPr>
                  </w:rPrChange>
                </w:rPr>
                <w:t>534.39</w:t>
              </w:r>
            </w:ins>
          </w:p>
        </w:tc>
        <w:tc>
          <w:tcPr>
            <w:tcW w:w="344" w:type="pct"/>
            <w:vAlign w:val="bottom"/>
          </w:tcPr>
          <w:p w14:paraId="371B4BB5" w14:textId="3BCE4A0E" w:rsidR="004D28DD" w:rsidRPr="00221F0A" w:rsidRDefault="004D28DD" w:rsidP="004D28DD">
            <w:pPr>
              <w:spacing w:after="120" w:line="360" w:lineRule="auto"/>
              <w:contextualSpacing/>
              <w:jc w:val="right"/>
              <w:rPr>
                <w:ins w:id="1656" w:author="Microsoft Word" w:date="2025-08-11T16:30:00Z" w16du:dateUtc="2025-08-11T21:30:00Z"/>
                <w:rFonts w:ascii="Times New Roman" w:hAnsi="Times New Roman" w:cs="Times New Roman"/>
                <w:sz w:val="18"/>
                <w:szCs w:val="18"/>
              </w:rPr>
            </w:pPr>
            <w:ins w:id="1657" w:author="Microsoft Word" w:date="2025-08-11T16:30:00Z" w16du:dateUtc="2025-08-11T21:30:00Z">
              <w:r w:rsidRPr="00221F0A">
                <w:rPr>
                  <w:rFonts w:ascii="Times New Roman" w:hAnsi="Times New Roman" w:cs="Times New Roman"/>
                  <w:color w:val="000000"/>
                  <w:sz w:val="18"/>
                  <w:szCs w:val="18"/>
                  <w:rPrChange w:id="1658" w:author="Jujia Li" w:date="2025-08-10T13:27:00Z" w16du:dateUtc="2025-08-10T18:27:00Z">
                    <w:rPr>
                      <w:rFonts w:ascii="Aptos Narrow" w:hAnsi="Aptos Narrow"/>
                      <w:color w:val="000000"/>
                      <w:sz w:val="22"/>
                      <w:szCs w:val="22"/>
                    </w:rPr>
                  </w:rPrChange>
                </w:rPr>
                <w:t>5.73</w:t>
              </w:r>
            </w:ins>
          </w:p>
        </w:tc>
      </w:tr>
      <w:tr w:rsidR="004D28DD" w:rsidRPr="006A0CE7" w14:paraId="38202CA0" w14:textId="77777777" w:rsidTr="004D28DD">
        <w:trPr>
          <w:trHeight w:val="290"/>
          <w:ins w:id="1659" w:author="Microsoft Word" w:date="2025-08-11T16:30:00Z"/>
        </w:trPr>
        <w:tc>
          <w:tcPr>
            <w:tcW w:w="808" w:type="pct"/>
            <w:noWrap/>
            <w:vAlign w:val="bottom"/>
            <w:hideMark/>
          </w:tcPr>
          <w:p w14:paraId="44F66D37" w14:textId="1C5E59B7" w:rsidR="004D28DD" w:rsidRPr="00221F0A" w:rsidRDefault="004D28DD" w:rsidP="004D28DD">
            <w:pPr>
              <w:spacing w:after="120" w:line="360" w:lineRule="auto"/>
              <w:contextualSpacing/>
              <w:rPr>
                <w:ins w:id="1660" w:author="Microsoft Word" w:date="2025-08-11T16:30:00Z" w16du:dateUtc="2025-08-11T21:30:00Z"/>
                <w:rFonts w:ascii="Times New Roman" w:eastAsia="Times New Roman" w:hAnsi="Times New Roman" w:cs="Times New Roman"/>
                <w:color w:val="000000"/>
                <w:kern w:val="0"/>
                <w:sz w:val="18"/>
                <w:szCs w:val="18"/>
                <w14:ligatures w14:val="none"/>
              </w:rPr>
            </w:pPr>
            <w:ins w:id="1661" w:author="Microsoft Word" w:date="2025-08-11T16:30:00Z" w16du:dateUtc="2025-08-11T21:30:00Z">
              <w:r w:rsidRPr="00221F0A">
                <w:rPr>
                  <w:rFonts w:ascii="Times New Roman" w:hAnsi="Times New Roman" w:cs="Times New Roman"/>
                  <w:color w:val="000000"/>
                  <w:sz w:val="18"/>
                  <w:szCs w:val="18"/>
                  <w:rPrChange w:id="1662" w:author="Jujia Li" w:date="2025-08-10T13:27:00Z" w16du:dateUtc="2025-08-10T18:27:00Z">
                    <w:rPr>
                      <w:rFonts w:ascii="Aptos Narrow" w:hAnsi="Aptos Narrow"/>
                      <w:color w:val="000000"/>
                      <w:sz w:val="22"/>
                      <w:szCs w:val="22"/>
                    </w:rPr>
                  </w:rPrChange>
                </w:rPr>
                <w:t>WINSTON</w:t>
              </w:r>
            </w:ins>
          </w:p>
        </w:tc>
        <w:tc>
          <w:tcPr>
            <w:tcW w:w="566" w:type="pct"/>
            <w:vAlign w:val="bottom"/>
          </w:tcPr>
          <w:p w14:paraId="3CC89E2A" w14:textId="5D9ECB37" w:rsidR="004D28DD" w:rsidRPr="00221F0A" w:rsidRDefault="004D28DD" w:rsidP="004D28DD">
            <w:pPr>
              <w:spacing w:after="120" w:line="360" w:lineRule="auto"/>
              <w:contextualSpacing/>
              <w:jc w:val="right"/>
              <w:rPr>
                <w:ins w:id="1663" w:author="Microsoft Word" w:date="2025-08-11T16:30:00Z" w16du:dateUtc="2025-08-11T21:30:00Z"/>
                <w:rFonts w:ascii="Times New Roman" w:hAnsi="Times New Roman" w:cs="Times New Roman"/>
                <w:sz w:val="18"/>
                <w:szCs w:val="18"/>
              </w:rPr>
            </w:pPr>
            <w:ins w:id="1664" w:author="Microsoft Word" w:date="2025-08-11T16:30:00Z" w16du:dateUtc="2025-08-11T21:30:00Z">
              <w:r w:rsidRPr="005E344C">
                <w:rPr>
                  <w:rFonts w:ascii="Times New Roman" w:hAnsi="Times New Roman" w:cs="Times New Roman"/>
                  <w:color w:val="000000"/>
                  <w:sz w:val="18"/>
                  <w:szCs w:val="18"/>
                </w:rPr>
                <w:t>23747.36</w:t>
              </w:r>
            </w:ins>
          </w:p>
        </w:tc>
        <w:tc>
          <w:tcPr>
            <w:tcW w:w="454" w:type="pct"/>
            <w:noWrap/>
            <w:vAlign w:val="bottom"/>
            <w:hideMark/>
          </w:tcPr>
          <w:p w14:paraId="77687A29" w14:textId="1F57753F" w:rsidR="004D28DD" w:rsidRPr="00221F0A" w:rsidRDefault="004D28DD" w:rsidP="004D28DD">
            <w:pPr>
              <w:spacing w:after="120" w:line="360" w:lineRule="auto"/>
              <w:contextualSpacing/>
              <w:jc w:val="right"/>
              <w:rPr>
                <w:ins w:id="1665" w:author="Microsoft Word" w:date="2025-08-11T16:30:00Z" w16du:dateUtc="2025-08-11T21:30:00Z"/>
                <w:rFonts w:ascii="Times New Roman" w:eastAsia="Times New Roman" w:hAnsi="Times New Roman" w:cs="Times New Roman"/>
                <w:color w:val="000000"/>
                <w:kern w:val="0"/>
                <w:sz w:val="18"/>
                <w:szCs w:val="18"/>
                <w14:ligatures w14:val="none"/>
              </w:rPr>
            </w:pPr>
            <w:ins w:id="1666" w:author="Microsoft Word" w:date="2025-08-11T16:30:00Z" w16du:dateUtc="2025-08-11T21:30:00Z">
              <w:r w:rsidRPr="00221F0A">
                <w:rPr>
                  <w:rFonts w:ascii="Times New Roman" w:hAnsi="Times New Roman" w:cs="Times New Roman"/>
                  <w:color w:val="000000"/>
                  <w:sz w:val="18"/>
                  <w:szCs w:val="18"/>
                  <w:rPrChange w:id="1667" w:author="Jujia Li" w:date="2025-08-10T13:27:00Z" w16du:dateUtc="2025-08-10T18:27:00Z">
                    <w:rPr>
                      <w:rFonts w:ascii="Aptos Narrow" w:hAnsi="Aptos Narrow"/>
                      <w:color w:val="000000"/>
                      <w:sz w:val="22"/>
                      <w:szCs w:val="22"/>
                    </w:rPr>
                  </w:rPrChange>
                </w:rPr>
                <w:t>29.3</w:t>
              </w:r>
              <w:r>
                <w:rPr>
                  <w:rFonts w:ascii="Times New Roman" w:hAnsi="Times New Roman" w:cs="Times New Roman"/>
                  <w:color w:val="000000"/>
                  <w:sz w:val="18"/>
                  <w:szCs w:val="18"/>
                </w:rPr>
                <w:t>0</w:t>
              </w:r>
            </w:ins>
          </w:p>
        </w:tc>
        <w:tc>
          <w:tcPr>
            <w:tcW w:w="308" w:type="pct"/>
            <w:gridSpan w:val="2"/>
            <w:noWrap/>
            <w:vAlign w:val="bottom"/>
            <w:hideMark/>
          </w:tcPr>
          <w:p w14:paraId="7E236CFA" w14:textId="5C1432BF" w:rsidR="004D28DD" w:rsidRPr="00221F0A" w:rsidRDefault="004D28DD" w:rsidP="004D28DD">
            <w:pPr>
              <w:spacing w:after="120" w:line="360" w:lineRule="auto"/>
              <w:contextualSpacing/>
              <w:jc w:val="right"/>
              <w:rPr>
                <w:ins w:id="1668" w:author="Microsoft Word" w:date="2025-08-11T16:30:00Z" w16du:dateUtc="2025-08-11T21:30:00Z"/>
                <w:rFonts w:ascii="Times New Roman" w:eastAsia="Times New Roman" w:hAnsi="Times New Roman" w:cs="Times New Roman"/>
                <w:color w:val="000000"/>
                <w:kern w:val="0"/>
                <w:sz w:val="18"/>
                <w:szCs w:val="18"/>
                <w14:ligatures w14:val="none"/>
              </w:rPr>
            </w:pPr>
            <w:ins w:id="1669" w:author="Microsoft Word" w:date="2025-08-11T16:30:00Z" w16du:dateUtc="2025-08-11T21:30:00Z">
              <w:r w:rsidRPr="00221F0A">
                <w:rPr>
                  <w:rFonts w:ascii="Times New Roman" w:hAnsi="Times New Roman" w:cs="Times New Roman"/>
                  <w:color w:val="000000"/>
                  <w:sz w:val="18"/>
                  <w:szCs w:val="18"/>
                  <w:rPrChange w:id="1670" w:author="Jujia Li" w:date="2025-08-10T13:27:00Z" w16du:dateUtc="2025-08-10T18:27:00Z">
                    <w:rPr>
                      <w:rFonts w:ascii="Aptos Narrow" w:hAnsi="Aptos Narrow"/>
                      <w:color w:val="000000"/>
                      <w:sz w:val="22"/>
                      <w:szCs w:val="22"/>
                    </w:rPr>
                  </w:rPrChange>
                </w:rPr>
                <w:t>3.35</w:t>
              </w:r>
            </w:ins>
          </w:p>
        </w:tc>
        <w:tc>
          <w:tcPr>
            <w:tcW w:w="380" w:type="pct"/>
            <w:noWrap/>
            <w:vAlign w:val="bottom"/>
            <w:hideMark/>
          </w:tcPr>
          <w:p w14:paraId="3018BD37" w14:textId="256E67E6" w:rsidR="004D28DD" w:rsidRPr="00221F0A" w:rsidRDefault="004D28DD" w:rsidP="004D28DD">
            <w:pPr>
              <w:spacing w:after="120" w:line="360" w:lineRule="auto"/>
              <w:contextualSpacing/>
              <w:jc w:val="right"/>
              <w:rPr>
                <w:ins w:id="1671" w:author="Microsoft Word" w:date="2025-08-11T16:30:00Z" w16du:dateUtc="2025-08-11T21:30:00Z"/>
                <w:rFonts w:ascii="Times New Roman" w:eastAsia="Times New Roman" w:hAnsi="Times New Roman" w:cs="Times New Roman"/>
                <w:color w:val="000000"/>
                <w:kern w:val="0"/>
                <w:sz w:val="18"/>
                <w:szCs w:val="18"/>
                <w14:ligatures w14:val="none"/>
              </w:rPr>
            </w:pPr>
            <w:ins w:id="1672" w:author="Microsoft Word" w:date="2025-08-11T16:30:00Z" w16du:dateUtc="2025-08-11T21:30:00Z">
              <w:r w:rsidRPr="00221F0A">
                <w:rPr>
                  <w:rFonts w:ascii="Times New Roman" w:hAnsi="Times New Roman" w:cs="Times New Roman"/>
                  <w:color w:val="000000"/>
                  <w:sz w:val="18"/>
                  <w:szCs w:val="18"/>
                  <w:rPrChange w:id="1673" w:author="Jujia Li" w:date="2025-08-10T13:27:00Z" w16du:dateUtc="2025-08-10T18:27:00Z">
                    <w:rPr>
                      <w:rFonts w:ascii="Aptos Narrow" w:hAnsi="Aptos Narrow"/>
                      <w:color w:val="000000"/>
                      <w:sz w:val="22"/>
                      <w:szCs w:val="22"/>
                    </w:rPr>
                  </w:rPrChange>
                </w:rPr>
                <w:t>35.73</w:t>
              </w:r>
            </w:ins>
          </w:p>
        </w:tc>
        <w:tc>
          <w:tcPr>
            <w:tcW w:w="315" w:type="pct"/>
            <w:gridSpan w:val="2"/>
            <w:noWrap/>
            <w:vAlign w:val="bottom"/>
            <w:hideMark/>
          </w:tcPr>
          <w:p w14:paraId="401FAD57" w14:textId="3B3DF7B7" w:rsidR="004D28DD" w:rsidRPr="00221F0A" w:rsidRDefault="004D28DD" w:rsidP="004D28DD">
            <w:pPr>
              <w:spacing w:after="120" w:line="360" w:lineRule="auto"/>
              <w:contextualSpacing/>
              <w:jc w:val="right"/>
              <w:rPr>
                <w:ins w:id="1674" w:author="Microsoft Word" w:date="2025-08-11T16:30:00Z" w16du:dateUtc="2025-08-11T21:30:00Z"/>
                <w:rFonts w:ascii="Times New Roman" w:eastAsia="Times New Roman" w:hAnsi="Times New Roman" w:cs="Times New Roman"/>
                <w:color w:val="000000"/>
                <w:kern w:val="0"/>
                <w:sz w:val="18"/>
                <w:szCs w:val="18"/>
                <w14:ligatures w14:val="none"/>
              </w:rPr>
            </w:pPr>
            <w:ins w:id="1675" w:author="Microsoft Word" w:date="2025-08-11T16:30:00Z" w16du:dateUtc="2025-08-11T21:30:00Z">
              <w:r w:rsidRPr="00221F0A">
                <w:rPr>
                  <w:rFonts w:ascii="Times New Roman" w:hAnsi="Times New Roman" w:cs="Times New Roman"/>
                  <w:color w:val="000000"/>
                  <w:sz w:val="18"/>
                  <w:szCs w:val="18"/>
                  <w:rPrChange w:id="1676" w:author="Jujia Li" w:date="2025-08-10T13:27:00Z" w16du:dateUtc="2025-08-10T18:27:00Z">
                    <w:rPr>
                      <w:rFonts w:ascii="Aptos Narrow" w:hAnsi="Aptos Narrow"/>
                      <w:color w:val="000000"/>
                      <w:sz w:val="22"/>
                      <w:szCs w:val="22"/>
                    </w:rPr>
                  </w:rPrChange>
                </w:rPr>
                <w:t>4.12</w:t>
              </w:r>
            </w:ins>
          </w:p>
        </w:tc>
        <w:tc>
          <w:tcPr>
            <w:tcW w:w="380" w:type="pct"/>
            <w:noWrap/>
            <w:vAlign w:val="bottom"/>
            <w:hideMark/>
          </w:tcPr>
          <w:p w14:paraId="1A49AB97" w14:textId="7EECBAC9" w:rsidR="004D28DD" w:rsidRPr="00221F0A" w:rsidRDefault="004D28DD" w:rsidP="004D28DD">
            <w:pPr>
              <w:spacing w:after="120" w:line="360" w:lineRule="auto"/>
              <w:contextualSpacing/>
              <w:jc w:val="right"/>
              <w:rPr>
                <w:ins w:id="1677" w:author="Microsoft Word" w:date="2025-08-11T16:30:00Z" w16du:dateUtc="2025-08-11T21:30:00Z"/>
                <w:rFonts w:ascii="Times New Roman" w:eastAsia="Times New Roman" w:hAnsi="Times New Roman" w:cs="Times New Roman"/>
                <w:color w:val="000000"/>
                <w:kern w:val="0"/>
                <w:sz w:val="18"/>
                <w:szCs w:val="18"/>
                <w14:ligatures w14:val="none"/>
              </w:rPr>
            </w:pPr>
            <w:ins w:id="1678" w:author="Microsoft Word" w:date="2025-08-11T16:30:00Z" w16du:dateUtc="2025-08-11T21:30:00Z">
              <w:r w:rsidRPr="00221F0A">
                <w:rPr>
                  <w:rFonts w:ascii="Times New Roman" w:hAnsi="Times New Roman" w:cs="Times New Roman"/>
                  <w:color w:val="000000"/>
                  <w:sz w:val="18"/>
                  <w:szCs w:val="18"/>
                  <w:rPrChange w:id="1679" w:author="Jujia Li" w:date="2025-08-10T13:27:00Z" w16du:dateUtc="2025-08-10T18:27:00Z">
                    <w:rPr>
                      <w:rFonts w:ascii="Aptos Narrow" w:hAnsi="Aptos Narrow"/>
                      <w:color w:val="000000"/>
                      <w:sz w:val="22"/>
                      <w:szCs w:val="22"/>
                    </w:rPr>
                  </w:rPrChange>
                </w:rPr>
                <w:t>47.54</w:t>
              </w:r>
            </w:ins>
          </w:p>
        </w:tc>
        <w:tc>
          <w:tcPr>
            <w:tcW w:w="316" w:type="pct"/>
            <w:gridSpan w:val="2"/>
            <w:noWrap/>
            <w:vAlign w:val="bottom"/>
            <w:hideMark/>
          </w:tcPr>
          <w:p w14:paraId="17487030" w14:textId="56757F20" w:rsidR="004D28DD" w:rsidRPr="00221F0A" w:rsidRDefault="004D28DD" w:rsidP="004D28DD">
            <w:pPr>
              <w:spacing w:after="120" w:line="360" w:lineRule="auto"/>
              <w:contextualSpacing/>
              <w:jc w:val="right"/>
              <w:rPr>
                <w:ins w:id="1680" w:author="Microsoft Word" w:date="2025-08-11T16:30:00Z" w16du:dateUtc="2025-08-11T21:30:00Z"/>
                <w:rFonts w:ascii="Times New Roman" w:eastAsia="Times New Roman" w:hAnsi="Times New Roman" w:cs="Times New Roman"/>
                <w:color w:val="000000"/>
                <w:kern w:val="0"/>
                <w:sz w:val="18"/>
                <w:szCs w:val="18"/>
                <w14:ligatures w14:val="none"/>
              </w:rPr>
            </w:pPr>
            <w:ins w:id="1681" w:author="Microsoft Word" w:date="2025-08-11T16:30:00Z" w16du:dateUtc="2025-08-11T21:30:00Z">
              <w:r w:rsidRPr="00221F0A">
                <w:rPr>
                  <w:rFonts w:ascii="Times New Roman" w:hAnsi="Times New Roman" w:cs="Times New Roman"/>
                  <w:color w:val="000000"/>
                  <w:sz w:val="18"/>
                  <w:szCs w:val="18"/>
                  <w:rPrChange w:id="1682" w:author="Jujia Li" w:date="2025-08-10T13:27:00Z" w16du:dateUtc="2025-08-10T18:27:00Z">
                    <w:rPr>
                      <w:rFonts w:ascii="Aptos Narrow" w:hAnsi="Aptos Narrow"/>
                      <w:color w:val="000000"/>
                      <w:sz w:val="22"/>
                      <w:szCs w:val="22"/>
                    </w:rPr>
                  </w:rPrChange>
                </w:rPr>
                <w:t>5.5</w:t>
              </w:r>
              <w:r>
                <w:rPr>
                  <w:rFonts w:ascii="Times New Roman" w:hAnsi="Times New Roman" w:cs="Times New Roman"/>
                  <w:color w:val="000000"/>
                  <w:sz w:val="18"/>
                  <w:szCs w:val="18"/>
                </w:rPr>
                <w:t>0</w:t>
              </w:r>
            </w:ins>
          </w:p>
        </w:tc>
        <w:tc>
          <w:tcPr>
            <w:tcW w:w="380" w:type="pct"/>
            <w:noWrap/>
            <w:vAlign w:val="bottom"/>
            <w:hideMark/>
          </w:tcPr>
          <w:p w14:paraId="51049AFB" w14:textId="7ED81B7D" w:rsidR="004D28DD" w:rsidRPr="00221F0A" w:rsidRDefault="004D28DD" w:rsidP="004D28DD">
            <w:pPr>
              <w:spacing w:after="120" w:line="360" w:lineRule="auto"/>
              <w:contextualSpacing/>
              <w:jc w:val="right"/>
              <w:rPr>
                <w:ins w:id="1683" w:author="Microsoft Word" w:date="2025-08-11T16:30:00Z" w16du:dateUtc="2025-08-11T21:30:00Z"/>
                <w:rFonts w:ascii="Times New Roman" w:eastAsia="Times New Roman" w:hAnsi="Times New Roman" w:cs="Times New Roman"/>
                <w:color w:val="000000"/>
                <w:kern w:val="0"/>
                <w:sz w:val="18"/>
                <w:szCs w:val="18"/>
                <w14:ligatures w14:val="none"/>
              </w:rPr>
            </w:pPr>
            <w:ins w:id="1684" w:author="Microsoft Word" w:date="2025-08-11T16:30:00Z" w16du:dateUtc="2025-08-11T21:30:00Z">
              <w:r w:rsidRPr="00221F0A">
                <w:rPr>
                  <w:rFonts w:ascii="Times New Roman" w:hAnsi="Times New Roman" w:cs="Times New Roman"/>
                  <w:color w:val="000000"/>
                  <w:sz w:val="18"/>
                  <w:szCs w:val="18"/>
                  <w:rPrChange w:id="1685" w:author="Jujia Li" w:date="2025-08-10T13:27:00Z" w16du:dateUtc="2025-08-10T18:27:00Z">
                    <w:rPr>
                      <w:rFonts w:ascii="Aptos Narrow" w:hAnsi="Aptos Narrow"/>
                      <w:color w:val="000000"/>
                      <w:sz w:val="22"/>
                      <w:szCs w:val="22"/>
                    </w:rPr>
                  </w:rPrChange>
                </w:rPr>
                <w:t>47.74</w:t>
              </w:r>
            </w:ins>
          </w:p>
        </w:tc>
        <w:tc>
          <w:tcPr>
            <w:tcW w:w="321" w:type="pct"/>
            <w:noWrap/>
            <w:vAlign w:val="bottom"/>
            <w:hideMark/>
          </w:tcPr>
          <w:p w14:paraId="38BA7C34" w14:textId="75D845E2" w:rsidR="004D28DD" w:rsidRPr="00221F0A" w:rsidRDefault="004D28DD" w:rsidP="004D28DD">
            <w:pPr>
              <w:spacing w:after="120" w:line="360" w:lineRule="auto"/>
              <w:contextualSpacing/>
              <w:jc w:val="right"/>
              <w:rPr>
                <w:ins w:id="1686" w:author="Microsoft Word" w:date="2025-08-11T16:30:00Z" w16du:dateUtc="2025-08-11T21:30:00Z"/>
                <w:rFonts w:ascii="Times New Roman" w:eastAsia="Times New Roman" w:hAnsi="Times New Roman" w:cs="Times New Roman"/>
                <w:color w:val="000000"/>
                <w:kern w:val="0"/>
                <w:sz w:val="18"/>
                <w:szCs w:val="18"/>
                <w14:ligatures w14:val="none"/>
              </w:rPr>
            </w:pPr>
            <w:ins w:id="1687" w:author="Microsoft Word" w:date="2025-08-11T16:30:00Z" w16du:dateUtc="2025-08-11T21:30:00Z">
              <w:r w:rsidRPr="00221F0A">
                <w:rPr>
                  <w:rFonts w:ascii="Times New Roman" w:hAnsi="Times New Roman" w:cs="Times New Roman"/>
                  <w:color w:val="000000"/>
                  <w:sz w:val="18"/>
                  <w:szCs w:val="18"/>
                  <w:rPrChange w:id="1688" w:author="Jujia Li" w:date="2025-08-10T13:27:00Z" w16du:dateUtc="2025-08-10T18:27:00Z">
                    <w:rPr>
                      <w:rFonts w:ascii="Aptos Narrow" w:hAnsi="Aptos Narrow"/>
                      <w:color w:val="000000"/>
                      <w:sz w:val="22"/>
                      <w:szCs w:val="22"/>
                    </w:rPr>
                  </w:rPrChange>
                </w:rPr>
                <w:t>5.54</w:t>
              </w:r>
            </w:ins>
          </w:p>
        </w:tc>
        <w:tc>
          <w:tcPr>
            <w:tcW w:w="428" w:type="pct"/>
            <w:noWrap/>
            <w:vAlign w:val="bottom"/>
            <w:hideMark/>
          </w:tcPr>
          <w:p w14:paraId="653BBBBE" w14:textId="1B0F0977" w:rsidR="004D28DD" w:rsidRPr="00221F0A" w:rsidRDefault="004D28DD" w:rsidP="004D28DD">
            <w:pPr>
              <w:spacing w:after="120" w:line="360" w:lineRule="auto"/>
              <w:contextualSpacing/>
              <w:jc w:val="right"/>
              <w:rPr>
                <w:ins w:id="1689" w:author="Microsoft Word" w:date="2025-08-11T16:30:00Z" w16du:dateUtc="2025-08-11T21:30:00Z"/>
                <w:rFonts w:ascii="Times New Roman" w:eastAsia="Times New Roman" w:hAnsi="Times New Roman" w:cs="Times New Roman"/>
                <w:color w:val="000000"/>
                <w:kern w:val="0"/>
                <w:sz w:val="18"/>
                <w:szCs w:val="18"/>
                <w14:ligatures w14:val="none"/>
              </w:rPr>
            </w:pPr>
            <w:ins w:id="1690" w:author="Microsoft Word" w:date="2025-08-11T16:30:00Z" w16du:dateUtc="2025-08-11T21:30:00Z">
              <w:r w:rsidRPr="00221F0A">
                <w:rPr>
                  <w:rFonts w:ascii="Times New Roman" w:hAnsi="Times New Roman" w:cs="Times New Roman"/>
                  <w:color w:val="000000"/>
                  <w:sz w:val="18"/>
                  <w:szCs w:val="18"/>
                  <w:rPrChange w:id="1691" w:author="Jujia Li" w:date="2025-08-10T13:27:00Z" w16du:dateUtc="2025-08-10T18:27:00Z">
                    <w:rPr>
                      <w:rFonts w:ascii="Aptos Narrow" w:hAnsi="Aptos Narrow"/>
                      <w:color w:val="000000"/>
                      <w:sz w:val="22"/>
                      <w:szCs w:val="22"/>
                    </w:rPr>
                  </w:rPrChange>
                </w:rPr>
                <w:t>160.31</w:t>
              </w:r>
            </w:ins>
          </w:p>
        </w:tc>
        <w:tc>
          <w:tcPr>
            <w:tcW w:w="344" w:type="pct"/>
            <w:vAlign w:val="bottom"/>
          </w:tcPr>
          <w:p w14:paraId="3F9E5498" w14:textId="0E217C13" w:rsidR="004D28DD" w:rsidRPr="00221F0A" w:rsidRDefault="004D28DD" w:rsidP="004D28DD">
            <w:pPr>
              <w:spacing w:after="120" w:line="360" w:lineRule="auto"/>
              <w:contextualSpacing/>
              <w:jc w:val="right"/>
              <w:rPr>
                <w:ins w:id="1692" w:author="Microsoft Word" w:date="2025-08-11T16:30:00Z" w16du:dateUtc="2025-08-11T21:30:00Z"/>
                <w:rFonts w:ascii="Times New Roman" w:hAnsi="Times New Roman" w:cs="Times New Roman"/>
                <w:sz w:val="18"/>
                <w:szCs w:val="18"/>
              </w:rPr>
            </w:pPr>
            <w:ins w:id="1693" w:author="Microsoft Word" w:date="2025-08-11T16:30:00Z" w16du:dateUtc="2025-08-11T21:30:00Z">
              <w:r w:rsidRPr="00221F0A">
                <w:rPr>
                  <w:rFonts w:ascii="Times New Roman" w:hAnsi="Times New Roman" w:cs="Times New Roman"/>
                  <w:color w:val="000000"/>
                  <w:sz w:val="18"/>
                  <w:szCs w:val="18"/>
                  <w:rPrChange w:id="1694" w:author="Jujia Li" w:date="2025-08-10T13:27:00Z" w16du:dateUtc="2025-08-10T18:27:00Z">
                    <w:rPr>
                      <w:rFonts w:ascii="Aptos Narrow" w:hAnsi="Aptos Narrow"/>
                      <w:color w:val="000000"/>
                      <w:sz w:val="22"/>
                      <w:szCs w:val="22"/>
                    </w:rPr>
                  </w:rPrChange>
                </w:rPr>
                <w:t>4.63</w:t>
              </w:r>
            </w:ins>
          </w:p>
        </w:tc>
      </w:tr>
    </w:tbl>
    <w:p w14:paraId="71263B7A" w14:textId="69B104F9" w:rsidR="00DD7902" w:rsidRDefault="00DD7902" w:rsidP="00DD7902">
      <w:pPr>
        <w:spacing w:after="120" w:line="360" w:lineRule="auto"/>
        <w:contextualSpacing/>
        <w:rPr>
          <w:ins w:id="1695" w:author="Microsoft Word" w:date="2025-08-11T16:30:00Z" w16du:dateUtc="2025-08-11T21:30:00Z"/>
          <w:rFonts w:ascii="Times New Roman" w:hAnsi="Times New Roman" w:cs="Times New Roman"/>
        </w:rPr>
      </w:pPr>
      <w:ins w:id="1696"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6EE44B99" w14:textId="77777777" w:rsidR="002E17C2" w:rsidRDefault="002E17C2" w:rsidP="00DD7902">
      <w:pPr>
        <w:spacing w:after="120" w:line="360" w:lineRule="auto"/>
        <w:contextualSpacing/>
        <w:rPr>
          <w:ins w:id="1697" w:author="Microsoft Word" w:date="2025-08-11T16:30:00Z" w16du:dateUtc="2025-08-11T21:30:00Z"/>
          <w:rFonts w:ascii="Times New Roman" w:hAnsi="Times New Roman" w:cs="Times New Roman"/>
        </w:rPr>
      </w:pPr>
    </w:p>
    <w:p w14:paraId="40AC9A8F" w14:textId="77777777" w:rsidR="003A4292" w:rsidRDefault="00B42467" w:rsidP="002E17C2">
      <w:pPr>
        <w:spacing w:after="120" w:line="360" w:lineRule="auto"/>
        <w:contextualSpacing/>
        <w:rPr>
          <w:ins w:id="1698" w:author="Jujia Li" w:date="2025-08-11T21:48:00Z" w16du:dateUtc="2025-08-12T02:48:00Z"/>
          <w:rFonts w:ascii="Times New Roman" w:hAnsi="Times New Roman" w:cs="Times New Roman"/>
        </w:rPr>
      </w:pPr>
      <w:ins w:id="1699" w:author="Microsoft Word" w:date="2025-08-11T16:30:00Z" w16du:dateUtc="2025-08-11T21:30:00Z">
        <w:r w:rsidRPr="005E344C">
          <w:rPr>
            <w:rFonts w:ascii="Times New Roman" w:hAnsi="Times New Roman" w:cs="Times New Roman"/>
          </w:rPr>
          <w:t xml:space="preserve">Table </w:t>
        </w:r>
        <w:r>
          <w:rPr>
            <w:rFonts w:ascii="Times New Roman" w:hAnsi="Times New Roman" w:cs="Times New Roman"/>
          </w:rPr>
          <w:t>3</w:t>
        </w:r>
        <w:r w:rsidRPr="005E344C">
          <w:rPr>
            <w:rFonts w:ascii="Times New Roman" w:hAnsi="Times New Roman" w:cs="Times New Roman"/>
          </w:rPr>
          <w:t>.</w:t>
        </w:r>
      </w:ins>
    </w:p>
    <w:p w14:paraId="05C9E414" w14:textId="47DE92A5" w:rsidR="00B42467" w:rsidRPr="00B42467" w:rsidRDefault="00B42467" w:rsidP="002E17C2">
      <w:pPr>
        <w:spacing w:after="120" w:line="360" w:lineRule="auto"/>
        <w:contextualSpacing/>
        <w:rPr>
          <w:ins w:id="1700" w:author="Microsoft Word" w:date="2025-08-11T16:30:00Z" w16du:dateUtc="2025-08-11T21:30:00Z"/>
          <w:rFonts w:ascii="Times New Roman" w:hAnsi="Times New Roman" w:cs="Times New Roman"/>
          <w:rPrChange w:id="1701" w:author="Jujia Li" w:date="2025-08-10T15:19:00Z" w16du:dateUtc="2025-08-10T20:19:00Z">
            <w:rPr>
              <w:ins w:id="1702" w:author="Microsoft Word" w:date="2025-08-11T16:30:00Z" w16du:dateUtc="2025-08-11T21:30:00Z"/>
              <w:rFonts w:ascii="Times New Roman" w:hAnsi="Times New Roman" w:cs="Times New Roman"/>
              <w:b/>
              <w:bCs/>
              <w:i/>
              <w:iCs/>
            </w:rPr>
          </w:rPrChange>
        </w:rPr>
      </w:pPr>
      <w:ins w:id="1703" w:author="Microsoft Word" w:date="2025-08-11T16:30:00Z" w16du:dateUtc="2025-08-11T21:30:00Z">
        <w:del w:id="1704"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sidRPr="00B42467">
          <w:rPr>
            <w:rFonts w:ascii="Times New Roman" w:hAnsi="Times New Roman" w:cs="Times New Roman"/>
            <w:i/>
            <w:iCs/>
            <w:rPrChange w:id="1705" w:author="Jujia Li" w:date="2025-08-10T15:19:00Z" w16du:dateUtc="2025-08-10T20:19:00Z">
              <w:rPr>
                <w:rFonts w:ascii="Times New Roman" w:hAnsi="Times New Roman" w:cs="Times New Roman"/>
                <w:b/>
                <w:bCs/>
                <w:i/>
                <w:iCs/>
              </w:rPr>
            </w:rPrChange>
          </w:rPr>
          <w:t>Hydrocodone</w:t>
        </w:r>
        <w:r w:rsidRPr="005E344C">
          <w:rPr>
            <w:rFonts w:ascii="Times New Roman" w:hAnsi="Times New Roman" w:cs="Times New Roman"/>
            <w:i/>
            <w:iCs/>
          </w:rPr>
          <w:t xml:space="preserv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2E17C2" w:rsidRPr="006A0CE7" w14:paraId="5CED18F7" w14:textId="77777777" w:rsidTr="002E17C2">
        <w:trPr>
          <w:trHeight w:val="290"/>
          <w:ins w:id="1706" w:author="Microsoft Word" w:date="2025-08-11T16:30:00Z"/>
        </w:trPr>
        <w:tc>
          <w:tcPr>
            <w:tcW w:w="808" w:type="pct"/>
            <w:vMerge w:val="restart"/>
            <w:tcBorders>
              <w:top w:val="single" w:sz="4" w:space="0" w:color="auto"/>
              <w:bottom w:val="single" w:sz="4" w:space="0" w:color="auto"/>
            </w:tcBorders>
            <w:noWrap/>
            <w:vAlign w:val="center"/>
            <w:hideMark/>
          </w:tcPr>
          <w:p w14:paraId="4DDE8C7B" w14:textId="77777777" w:rsidR="002E17C2" w:rsidRPr="005E344C" w:rsidRDefault="002E17C2" w:rsidP="005E344C">
            <w:pPr>
              <w:spacing w:after="120" w:line="360" w:lineRule="auto"/>
              <w:contextualSpacing/>
              <w:jc w:val="center"/>
              <w:rPr>
                <w:ins w:id="1707" w:author="Microsoft Word" w:date="2025-08-11T16:30:00Z" w16du:dateUtc="2025-08-11T21:30:00Z"/>
                <w:rFonts w:ascii="Times New Roman" w:eastAsia="Times New Roman" w:hAnsi="Times New Roman" w:cs="Times New Roman"/>
                <w:b/>
                <w:bCs/>
                <w:color w:val="000000"/>
                <w:kern w:val="0"/>
                <w:sz w:val="18"/>
                <w:szCs w:val="18"/>
                <w14:ligatures w14:val="none"/>
              </w:rPr>
            </w:pPr>
            <w:ins w:id="170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6DC02EB6" w14:textId="77777777" w:rsidR="002E17C2" w:rsidRPr="005E344C" w:rsidRDefault="002E17C2" w:rsidP="005E344C">
            <w:pPr>
              <w:spacing w:after="120" w:line="360" w:lineRule="auto"/>
              <w:contextualSpacing/>
              <w:jc w:val="center"/>
              <w:rPr>
                <w:ins w:id="1709" w:author="Microsoft Word" w:date="2025-08-11T16:30:00Z" w16du:dateUtc="2025-08-11T21:30:00Z"/>
                <w:rFonts w:ascii="Times New Roman" w:eastAsia="Times New Roman" w:hAnsi="Times New Roman" w:cs="Times New Roman"/>
                <w:b/>
                <w:bCs/>
                <w:color w:val="000000"/>
                <w:kern w:val="0"/>
                <w:sz w:val="18"/>
                <w:szCs w:val="18"/>
                <w14:ligatures w14:val="none"/>
              </w:rPr>
            </w:pPr>
            <w:ins w:id="171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00CCE8C4" w14:textId="77777777" w:rsidR="002E17C2" w:rsidRPr="005E344C" w:rsidRDefault="002E17C2" w:rsidP="005E344C">
            <w:pPr>
              <w:spacing w:after="120" w:line="360" w:lineRule="auto"/>
              <w:contextualSpacing/>
              <w:jc w:val="center"/>
              <w:rPr>
                <w:ins w:id="1711" w:author="Microsoft Word" w:date="2025-08-11T16:30:00Z" w16du:dateUtc="2025-08-11T21:30:00Z"/>
                <w:rFonts w:ascii="Times New Roman" w:eastAsia="Times New Roman" w:hAnsi="Times New Roman" w:cs="Times New Roman"/>
                <w:b/>
                <w:bCs/>
                <w:color w:val="000000"/>
                <w:kern w:val="0"/>
                <w:sz w:val="18"/>
                <w:szCs w:val="18"/>
                <w14:ligatures w14:val="none"/>
              </w:rPr>
            </w:pPr>
            <w:ins w:id="171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500A695D" w14:textId="77777777" w:rsidR="002E17C2" w:rsidRPr="005E344C" w:rsidRDefault="002E17C2" w:rsidP="005E344C">
            <w:pPr>
              <w:spacing w:after="120" w:line="360" w:lineRule="auto"/>
              <w:contextualSpacing/>
              <w:jc w:val="center"/>
              <w:rPr>
                <w:ins w:id="1713" w:author="Microsoft Word" w:date="2025-08-11T16:30:00Z" w16du:dateUtc="2025-08-11T21:30:00Z"/>
                <w:rFonts w:ascii="Times New Roman" w:eastAsia="Times New Roman" w:hAnsi="Times New Roman" w:cs="Times New Roman"/>
                <w:b/>
                <w:bCs/>
                <w:color w:val="000000"/>
                <w:kern w:val="0"/>
                <w:sz w:val="18"/>
                <w:szCs w:val="18"/>
                <w14:ligatures w14:val="none"/>
              </w:rPr>
            </w:pPr>
            <w:ins w:id="171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3A78FD89" w14:textId="77777777" w:rsidR="002E17C2" w:rsidRPr="005E344C" w:rsidRDefault="002E17C2" w:rsidP="005E344C">
            <w:pPr>
              <w:spacing w:after="120" w:line="360" w:lineRule="auto"/>
              <w:contextualSpacing/>
              <w:jc w:val="center"/>
              <w:rPr>
                <w:ins w:id="1715" w:author="Microsoft Word" w:date="2025-08-11T16:30:00Z" w16du:dateUtc="2025-08-11T21:30:00Z"/>
                <w:rFonts w:ascii="Times New Roman" w:eastAsia="Times New Roman" w:hAnsi="Times New Roman" w:cs="Times New Roman"/>
                <w:b/>
                <w:bCs/>
                <w:color w:val="000000"/>
                <w:kern w:val="0"/>
                <w:sz w:val="18"/>
                <w:szCs w:val="18"/>
                <w14:ligatures w14:val="none"/>
              </w:rPr>
            </w:pPr>
            <w:ins w:id="1716"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4EA35386" w14:textId="77777777" w:rsidR="002E17C2" w:rsidRPr="005E344C" w:rsidRDefault="002E17C2" w:rsidP="005E344C">
            <w:pPr>
              <w:spacing w:after="120" w:line="360" w:lineRule="auto"/>
              <w:contextualSpacing/>
              <w:jc w:val="center"/>
              <w:rPr>
                <w:ins w:id="1717" w:author="Microsoft Word" w:date="2025-08-11T16:30:00Z" w16du:dateUtc="2025-08-11T21:30:00Z"/>
                <w:rFonts w:ascii="Times New Roman" w:eastAsia="Times New Roman" w:hAnsi="Times New Roman" w:cs="Times New Roman"/>
                <w:b/>
                <w:bCs/>
                <w:color w:val="000000"/>
                <w:kern w:val="0"/>
                <w:sz w:val="18"/>
                <w:szCs w:val="18"/>
                <w14:ligatures w14:val="none"/>
              </w:rPr>
            </w:pPr>
            <w:ins w:id="171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6AC824F4" w14:textId="77777777" w:rsidR="002E17C2" w:rsidRPr="005E344C" w:rsidRDefault="002E17C2" w:rsidP="005E344C">
            <w:pPr>
              <w:spacing w:after="120" w:line="360" w:lineRule="auto"/>
              <w:contextualSpacing/>
              <w:jc w:val="center"/>
              <w:rPr>
                <w:ins w:id="1719" w:author="Microsoft Word" w:date="2025-08-11T16:30:00Z" w16du:dateUtc="2025-08-11T21:30:00Z"/>
                <w:rFonts w:ascii="Times New Roman" w:eastAsia="Times New Roman" w:hAnsi="Times New Roman" w:cs="Times New Roman"/>
                <w:b/>
                <w:bCs/>
                <w:color w:val="000000"/>
                <w:kern w:val="0"/>
                <w:sz w:val="18"/>
                <w:szCs w:val="18"/>
                <w14:ligatures w14:val="none"/>
              </w:rPr>
            </w:pPr>
            <w:ins w:id="172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1B3E865A" w14:textId="77777777" w:rsidR="002E17C2" w:rsidRPr="005E344C" w:rsidRDefault="002E17C2" w:rsidP="005E344C">
            <w:pPr>
              <w:spacing w:after="120" w:line="360" w:lineRule="auto"/>
              <w:contextualSpacing/>
              <w:jc w:val="center"/>
              <w:rPr>
                <w:ins w:id="1721" w:author="Microsoft Word" w:date="2025-08-11T16:30:00Z" w16du:dateUtc="2025-08-11T21:30:00Z"/>
                <w:rFonts w:ascii="Times New Roman" w:eastAsia="Times New Roman" w:hAnsi="Times New Roman" w:cs="Times New Roman"/>
                <w:b/>
                <w:bCs/>
                <w:color w:val="000000"/>
                <w:kern w:val="0"/>
                <w:sz w:val="18"/>
                <w:szCs w:val="18"/>
                <w14:ligatures w14:val="none"/>
              </w:rPr>
            </w:pPr>
            <w:ins w:id="1722"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48B4D8C7" w14:textId="77777777" w:rsidR="002E17C2" w:rsidRPr="00332850" w:rsidRDefault="002E17C2" w:rsidP="005E344C">
            <w:pPr>
              <w:spacing w:after="120" w:line="360" w:lineRule="auto"/>
              <w:contextualSpacing/>
              <w:jc w:val="center"/>
              <w:rPr>
                <w:ins w:id="1723" w:author="Microsoft Word" w:date="2025-08-11T16:30:00Z" w16du:dateUtc="2025-08-11T21:30:00Z"/>
                <w:rFonts w:ascii="Times New Roman" w:eastAsia="Times New Roman" w:hAnsi="Times New Roman" w:cs="Times New Roman"/>
                <w:b/>
                <w:bCs/>
                <w:color w:val="000000"/>
                <w:kern w:val="0"/>
                <w:sz w:val="18"/>
                <w:szCs w:val="18"/>
                <w14:ligatures w14:val="none"/>
              </w:rPr>
            </w:pPr>
            <w:ins w:id="1724" w:author="Microsoft Word" w:date="2025-08-11T16:30:00Z" w16du:dateUtc="2025-08-11T21:30:00Z">
              <w:r>
                <w:rPr>
                  <w:rFonts w:ascii="Times New Roman" w:eastAsia="Times New Roman" w:hAnsi="Times New Roman" w:cs="Times New Roman"/>
                  <w:b/>
                  <w:bCs/>
                  <w:color w:val="000000"/>
                  <w:kern w:val="0"/>
                  <w:sz w:val="18"/>
                  <w:szCs w:val="18"/>
                  <w14:ligatures w14:val="none"/>
                </w:rPr>
                <w:t>Avg PC</w:t>
              </w:r>
            </w:ins>
          </w:p>
        </w:tc>
      </w:tr>
      <w:tr w:rsidR="002E17C2" w:rsidRPr="006A0CE7" w14:paraId="27FFD785" w14:textId="77777777" w:rsidTr="002E17C2">
        <w:trPr>
          <w:trHeight w:val="290"/>
          <w:ins w:id="1725" w:author="Microsoft Word" w:date="2025-08-11T16:30:00Z"/>
        </w:trPr>
        <w:tc>
          <w:tcPr>
            <w:tcW w:w="808" w:type="pct"/>
            <w:vMerge/>
            <w:tcBorders>
              <w:top w:val="nil"/>
              <w:bottom w:val="single" w:sz="4" w:space="0" w:color="auto"/>
            </w:tcBorders>
            <w:noWrap/>
            <w:vAlign w:val="center"/>
          </w:tcPr>
          <w:p w14:paraId="0EE3B14C" w14:textId="77777777" w:rsidR="002E17C2" w:rsidRPr="005E344C" w:rsidRDefault="002E17C2" w:rsidP="005E344C">
            <w:pPr>
              <w:spacing w:after="120" w:line="360" w:lineRule="auto"/>
              <w:contextualSpacing/>
              <w:jc w:val="center"/>
              <w:rPr>
                <w:ins w:id="1726"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501563DC" w14:textId="77777777" w:rsidR="002E17C2" w:rsidRPr="005E344C" w:rsidRDefault="002E17C2" w:rsidP="005E344C">
            <w:pPr>
              <w:spacing w:after="120" w:line="360" w:lineRule="auto"/>
              <w:contextualSpacing/>
              <w:jc w:val="center"/>
              <w:rPr>
                <w:ins w:id="1727"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5FA4D20D" w14:textId="77777777" w:rsidR="002E17C2" w:rsidRPr="005E344C" w:rsidRDefault="002E17C2" w:rsidP="005E344C">
            <w:pPr>
              <w:spacing w:after="120" w:line="360" w:lineRule="auto"/>
              <w:contextualSpacing/>
              <w:jc w:val="center"/>
              <w:rPr>
                <w:ins w:id="1728" w:author="Microsoft Word" w:date="2025-08-11T16:30:00Z" w16du:dateUtc="2025-08-11T21:30:00Z"/>
                <w:rFonts w:ascii="Times New Roman" w:eastAsia="Times New Roman" w:hAnsi="Times New Roman" w:cs="Times New Roman"/>
                <w:b/>
                <w:bCs/>
                <w:color w:val="000000"/>
                <w:kern w:val="0"/>
                <w:sz w:val="18"/>
                <w:szCs w:val="18"/>
                <w14:ligatures w14:val="none"/>
              </w:rPr>
            </w:pPr>
            <w:ins w:id="1729"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511B2279" w14:textId="77777777" w:rsidR="002E17C2" w:rsidRPr="005E344C" w:rsidRDefault="002E17C2" w:rsidP="005E344C">
            <w:pPr>
              <w:spacing w:after="120" w:line="360" w:lineRule="auto"/>
              <w:contextualSpacing/>
              <w:jc w:val="center"/>
              <w:rPr>
                <w:ins w:id="1730" w:author="Microsoft Word" w:date="2025-08-11T16:30:00Z" w16du:dateUtc="2025-08-11T21:30:00Z"/>
                <w:rFonts w:ascii="Times New Roman" w:eastAsia="Times New Roman" w:hAnsi="Times New Roman" w:cs="Times New Roman"/>
                <w:b/>
                <w:bCs/>
                <w:color w:val="000000"/>
                <w:kern w:val="0"/>
                <w:sz w:val="18"/>
                <w:szCs w:val="18"/>
                <w14:ligatures w14:val="none"/>
              </w:rPr>
            </w:pPr>
            <w:ins w:id="1731"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19066F6D" w14:textId="77777777" w:rsidR="002E17C2" w:rsidRPr="005E344C" w:rsidRDefault="002E17C2" w:rsidP="005E344C">
            <w:pPr>
              <w:spacing w:after="120" w:line="360" w:lineRule="auto"/>
              <w:contextualSpacing/>
              <w:jc w:val="center"/>
              <w:rPr>
                <w:ins w:id="1732" w:author="Microsoft Word" w:date="2025-08-11T16:30:00Z" w16du:dateUtc="2025-08-11T21:30:00Z"/>
                <w:rFonts w:ascii="Times New Roman" w:eastAsia="Times New Roman" w:hAnsi="Times New Roman" w:cs="Times New Roman"/>
                <w:b/>
                <w:bCs/>
                <w:color w:val="000000"/>
                <w:kern w:val="0"/>
                <w:sz w:val="18"/>
                <w:szCs w:val="18"/>
                <w14:ligatures w14:val="none"/>
              </w:rPr>
            </w:pPr>
            <w:ins w:id="1733"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26ED588E" w14:textId="77777777" w:rsidR="002E17C2" w:rsidRPr="005E344C" w:rsidRDefault="002E17C2" w:rsidP="005E344C">
            <w:pPr>
              <w:spacing w:after="120" w:line="360" w:lineRule="auto"/>
              <w:contextualSpacing/>
              <w:jc w:val="center"/>
              <w:rPr>
                <w:ins w:id="1734" w:author="Microsoft Word" w:date="2025-08-11T16:30:00Z" w16du:dateUtc="2025-08-11T21:30:00Z"/>
                <w:rFonts w:ascii="Times New Roman" w:eastAsia="Times New Roman" w:hAnsi="Times New Roman" w:cs="Times New Roman"/>
                <w:b/>
                <w:bCs/>
                <w:color w:val="000000"/>
                <w:kern w:val="0"/>
                <w:sz w:val="18"/>
                <w:szCs w:val="18"/>
                <w14:ligatures w14:val="none"/>
              </w:rPr>
            </w:pPr>
            <w:ins w:id="1735"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7A6AFCA6" w14:textId="77777777" w:rsidR="002E17C2" w:rsidRPr="005E344C" w:rsidRDefault="002E17C2" w:rsidP="005E344C">
            <w:pPr>
              <w:spacing w:after="120" w:line="360" w:lineRule="auto"/>
              <w:contextualSpacing/>
              <w:jc w:val="center"/>
              <w:rPr>
                <w:ins w:id="1736" w:author="Microsoft Word" w:date="2025-08-11T16:30:00Z" w16du:dateUtc="2025-08-11T21:30:00Z"/>
                <w:rFonts w:ascii="Times New Roman" w:eastAsia="Times New Roman" w:hAnsi="Times New Roman" w:cs="Times New Roman"/>
                <w:b/>
                <w:bCs/>
                <w:color w:val="000000"/>
                <w:kern w:val="0"/>
                <w:sz w:val="18"/>
                <w:szCs w:val="18"/>
                <w14:ligatures w14:val="none"/>
              </w:rPr>
            </w:pPr>
            <w:ins w:id="1737"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756B6DED" w14:textId="77777777" w:rsidR="002E17C2" w:rsidRPr="005E344C" w:rsidRDefault="002E17C2" w:rsidP="005E344C">
            <w:pPr>
              <w:spacing w:after="120" w:line="360" w:lineRule="auto"/>
              <w:contextualSpacing/>
              <w:jc w:val="center"/>
              <w:rPr>
                <w:ins w:id="1738" w:author="Microsoft Word" w:date="2025-08-11T16:30:00Z" w16du:dateUtc="2025-08-11T21:30:00Z"/>
                <w:rFonts w:ascii="Times New Roman" w:eastAsia="Times New Roman" w:hAnsi="Times New Roman" w:cs="Times New Roman"/>
                <w:b/>
                <w:bCs/>
                <w:color w:val="000000"/>
                <w:kern w:val="0"/>
                <w:sz w:val="18"/>
                <w:szCs w:val="18"/>
                <w14:ligatures w14:val="none"/>
              </w:rPr>
            </w:pPr>
            <w:ins w:id="1739"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35652698" w14:textId="77777777" w:rsidR="002E17C2" w:rsidRPr="005E344C" w:rsidRDefault="002E17C2" w:rsidP="005E344C">
            <w:pPr>
              <w:spacing w:after="120" w:line="360" w:lineRule="auto"/>
              <w:contextualSpacing/>
              <w:jc w:val="center"/>
              <w:rPr>
                <w:ins w:id="1740" w:author="Microsoft Word" w:date="2025-08-11T16:30:00Z" w16du:dateUtc="2025-08-11T21:30:00Z"/>
                <w:rFonts w:ascii="Times New Roman" w:eastAsia="Times New Roman" w:hAnsi="Times New Roman" w:cs="Times New Roman"/>
                <w:b/>
                <w:bCs/>
                <w:color w:val="000000"/>
                <w:kern w:val="0"/>
                <w:sz w:val="18"/>
                <w:szCs w:val="18"/>
                <w14:ligatures w14:val="none"/>
              </w:rPr>
            </w:pPr>
            <w:ins w:id="1741"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048654B0" w14:textId="77777777" w:rsidR="002E17C2" w:rsidRPr="005E344C" w:rsidRDefault="002E17C2" w:rsidP="005E344C">
            <w:pPr>
              <w:spacing w:after="120" w:line="360" w:lineRule="auto"/>
              <w:contextualSpacing/>
              <w:jc w:val="center"/>
              <w:rPr>
                <w:ins w:id="1742" w:author="Microsoft Word" w:date="2025-08-11T16:30:00Z" w16du:dateUtc="2025-08-11T21:30:00Z"/>
                <w:rFonts w:ascii="Times New Roman" w:eastAsia="Times New Roman" w:hAnsi="Times New Roman" w:cs="Times New Roman"/>
                <w:b/>
                <w:bCs/>
                <w:color w:val="000000"/>
                <w:kern w:val="0"/>
                <w:sz w:val="18"/>
                <w:szCs w:val="18"/>
                <w14:ligatures w14:val="none"/>
              </w:rPr>
            </w:pPr>
            <w:ins w:id="1743"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306B91A5" w14:textId="77777777" w:rsidR="002E17C2" w:rsidRPr="005E344C" w:rsidRDefault="002E17C2" w:rsidP="005E344C">
            <w:pPr>
              <w:spacing w:after="120" w:line="360" w:lineRule="auto"/>
              <w:contextualSpacing/>
              <w:rPr>
                <w:ins w:id="1744"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29BF3924" w14:textId="77777777" w:rsidR="002E17C2" w:rsidRPr="00332850" w:rsidRDefault="002E17C2" w:rsidP="005E344C">
            <w:pPr>
              <w:spacing w:after="120" w:line="360" w:lineRule="auto"/>
              <w:contextualSpacing/>
              <w:rPr>
                <w:ins w:id="1745"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039D7D6E" w14:textId="77777777" w:rsidTr="002E17C2">
        <w:trPr>
          <w:trHeight w:val="290"/>
          <w:ins w:id="1746" w:author="Microsoft Word" w:date="2025-08-11T16:30:00Z"/>
        </w:trPr>
        <w:tc>
          <w:tcPr>
            <w:tcW w:w="808" w:type="pct"/>
            <w:tcBorders>
              <w:top w:val="single" w:sz="4" w:space="0" w:color="auto"/>
            </w:tcBorders>
            <w:noWrap/>
            <w:vAlign w:val="bottom"/>
            <w:hideMark/>
          </w:tcPr>
          <w:p w14:paraId="1CFBE10F" w14:textId="77777777" w:rsidR="004D28DD" w:rsidRPr="00221F0A" w:rsidRDefault="004D28DD" w:rsidP="004D28DD">
            <w:pPr>
              <w:spacing w:after="120" w:line="360" w:lineRule="auto"/>
              <w:contextualSpacing/>
              <w:rPr>
                <w:ins w:id="1747" w:author="Microsoft Word" w:date="2025-08-11T16:30:00Z" w16du:dateUtc="2025-08-11T21:30:00Z"/>
                <w:rFonts w:ascii="Times New Roman" w:eastAsia="Times New Roman" w:hAnsi="Times New Roman" w:cs="Times New Roman"/>
                <w:color w:val="000000"/>
                <w:kern w:val="0"/>
                <w:sz w:val="18"/>
                <w:szCs w:val="18"/>
                <w14:ligatures w14:val="none"/>
              </w:rPr>
            </w:pPr>
            <w:ins w:id="1748" w:author="Microsoft Word" w:date="2025-08-11T16:30:00Z" w16du:dateUtc="2025-08-11T21:30:00Z">
              <w:r w:rsidRPr="005E344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05F5CAD4" w14:textId="430F4B16" w:rsidR="004D28DD" w:rsidRPr="002E17C2" w:rsidRDefault="004D28DD" w:rsidP="004D28DD">
            <w:pPr>
              <w:spacing w:after="120" w:line="360" w:lineRule="auto"/>
              <w:contextualSpacing/>
              <w:jc w:val="right"/>
              <w:rPr>
                <w:ins w:id="1749" w:author="Microsoft Word" w:date="2025-08-11T16:30:00Z" w16du:dateUtc="2025-08-11T21:30:00Z"/>
                <w:rFonts w:ascii="Times New Roman" w:hAnsi="Times New Roman" w:cs="Times New Roman"/>
                <w:sz w:val="18"/>
                <w:szCs w:val="18"/>
              </w:rPr>
            </w:pPr>
            <w:ins w:id="1750" w:author="Microsoft Word" w:date="2025-08-11T16:30:00Z" w16du:dateUtc="2025-08-11T21:30: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4172DA57" w14:textId="4B599692" w:rsidR="004D28DD" w:rsidRPr="002E17C2" w:rsidRDefault="004D28DD" w:rsidP="004D28DD">
            <w:pPr>
              <w:spacing w:after="120" w:line="360" w:lineRule="auto"/>
              <w:contextualSpacing/>
              <w:jc w:val="right"/>
              <w:rPr>
                <w:ins w:id="1751" w:author="Microsoft Word" w:date="2025-08-11T16:30:00Z" w16du:dateUtc="2025-08-11T21:30:00Z"/>
                <w:rFonts w:ascii="Times New Roman" w:eastAsia="Times New Roman" w:hAnsi="Times New Roman" w:cs="Times New Roman"/>
                <w:color w:val="000000"/>
                <w:kern w:val="0"/>
                <w:sz w:val="18"/>
                <w:szCs w:val="18"/>
                <w14:ligatures w14:val="none"/>
              </w:rPr>
            </w:pPr>
            <w:ins w:id="1752" w:author="Microsoft Word" w:date="2025-08-11T16:30:00Z" w16du:dateUtc="2025-08-11T21:30:00Z">
              <w:r w:rsidRPr="002E17C2">
                <w:rPr>
                  <w:rFonts w:ascii="Times New Roman" w:hAnsi="Times New Roman" w:cs="Times New Roman"/>
                  <w:color w:val="000000"/>
                  <w:sz w:val="18"/>
                  <w:szCs w:val="18"/>
                  <w:rPrChange w:id="1753" w:author="Jujia Li" w:date="2025-08-10T15:09:00Z" w16du:dateUtc="2025-08-10T20:09:00Z">
                    <w:rPr>
                      <w:rFonts w:ascii="Aptos Narrow" w:hAnsi="Aptos Narrow"/>
                      <w:color w:val="000000"/>
                      <w:sz w:val="22"/>
                      <w:szCs w:val="22"/>
                    </w:rPr>
                  </w:rPrChange>
                </w:rPr>
                <w:t>6.42</w:t>
              </w:r>
            </w:ins>
          </w:p>
        </w:tc>
        <w:tc>
          <w:tcPr>
            <w:tcW w:w="308" w:type="pct"/>
            <w:gridSpan w:val="2"/>
            <w:tcBorders>
              <w:top w:val="single" w:sz="4" w:space="0" w:color="auto"/>
            </w:tcBorders>
            <w:noWrap/>
            <w:vAlign w:val="bottom"/>
            <w:hideMark/>
          </w:tcPr>
          <w:p w14:paraId="6E2F25B4" w14:textId="533DFB46" w:rsidR="004D28DD" w:rsidRPr="002E17C2" w:rsidRDefault="004D28DD" w:rsidP="004D28DD">
            <w:pPr>
              <w:spacing w:after="120" w:line="360" w:lineRule="auto"/>
              <w:contextualSpacing/>
              <w:jc w:val="right"/>
              <w:rPr>
                <w:ins w:id="1754" w:author="Microsoft Word" w:date="2025-08-11T16:30:00Z" w16du:dateUtc="2025-08-11T21:30:00Z"/>
                <w:rFonts w:ascii="Times New Roman" w:eastAsia="Times New Roman" w:hAnsi="Times New Roman" w:cs="Times New Roman"/>
                <w:color w:val="000000"/>
                <w:kern w:val="0"/>
                <w:sz w:val="18"/>
                <w:szCs w:val="18"/>
                <w14:ligatures w14:val="none"/>
              </w:rPr>
            </w:pPr>
            <w:ins w:id="1755" w:author="Microsoft Word" w:date="2025-08-11T16:30:00Z" w16du:dateUtc="2025-08-11T21:30:00Z">
              <w:r w:rsidRPr="002E17C2">
                <w:rPr>
                  <w:rFonts w:ascii="Times New Roman" w:hAnsi="Times New Roman" w:cs="Times New Roman"/>
                  <w:color w:val="000000"/>
                  <w:sz w:val="18"/>
                  <w:szCs w:val="18"/>
                  <w:rPrChange w:id="1756" w:author="Jujia Li" w:date="2025-08-10T15:09:00Z" w16du:dateUtc="2025-08-10T20:09:00Z">
                    <w:rPr>
                      <w:rFonts w:ascii="Aptos Narrow" w:hAnsi="Aptos Narrow"/>
                      <w:color w:val="000000"/>
                      <w:sz w:val="22"/>
                      <w:szCs w:val="22"/>
                    </w:rPr>
                  </w:rPrChange>
                </w:rPr>
                <w:t>0.31</w:t>
              </w:r>
            </w:ins>
          </w:p>
        </w:tc>
        <w:tc>
          <w:tcPr>
            <w:tcW w:w="380" w:type="pct"/>
            <w:tcBorders>
              <w:top w:val="single" w:sz="4" w:space="0" w:color="auto"/>
            </w:tcBorders>
            <w:noWrap/>
            <w:vAlign w:val="bottom"/>
            <w:hideMark/>
          </w:tcPr>
          <w:p w14:paraId="21C64C06" w14:textId="4F2C7771" w:rsidR="004D28DD" w:rsidRPr="002E17C2" w:rsidRDefault="004D28DD" w:rsidP="004D28DD">
            <w:pPr>
              <w:spacing w:after="120" w:line="360" w:lineRule="auto"/>
              <w:contextualSpacing/>
              <w:jc w:val="right"/>
              <w:rPr>
                <w:ins w:id="1757" w:author="Microsoft Word" w:date="2025-08-11T16:30:00Z" w16du:dateUtc="2025-08-11T21:30:00Z"/>
                <w:rFonts w:ascii="Times New Roman" w:eastAsia="Times New Roman" w:hAnsi="Times New Roman" w:cs="Times New Roman"/>
                <w:color w:val="000000"/>
                <w:kern w:val="0"/>
                <w:sz w:val="18"/>
                <w:szCs w:val="18"/>
                <w14:ligatures w14:val="none"/>
              </w:rPr>
            </w:pPr>
            <w:ins w:id="1758" w:author="Microsoft Word" w:date="2025-08-11T16:30:00Z" w16du:dateUtc="2025-08-11T21:30:00Z">
              <w:r w:rsidRPr="002E17C2">
                <w:rPr>
                  <w:rFonts w:ascii="Times New Roman" w:hAnsi="Times New Roman" w:cs="Times New Roman"/>
                  <w:color w:val="000000"/>
                  <w:sz w:val="18"/>
                  <w:szCs w:val="18"/>
                  <w:rPrChange w:id="1759" w:author="Jujia Li" w:date="2025-08-10T15:09:00Z" w16du:dateUtc="2025-08-10T20:09:00Z">
                    <w:rPr>
                      <w:rFonts w:ascii="Aptos Narrow" w:hAnsi="Aptos Narrow"/>
                      <w:color w:val="000000"/>
                      <w:sz w:val="22"/>
                      <w:szCs w:val="22"/>
                    </w:rPr>
                  </w:rPrChange>
                </w:rPr>
                <w:t>5.42</w:t>
              </w:r>
            </w:ins>
          </w:p>
        </w:tc>
        <w:tc>
          <w:tcPr>
            <w:tcW w:w="315" w:type="pct"/>
            <w:gridSpan w:val="2"/>
            <w:tcBorders>
              <w:top w:val="single" w:sz="4" w:space="0" w:color="auto"/>
            </w:tcBorders>
            <w:noWrap/>
            <w:vAlign w:val="bottom"/>
            <w:hideMark/>
          </w:tcPr>
          <w:p w14:paraId="4F5F4FBB" w14:textId="27699405" w:rsidR="004D28DD" w:rsidRPr="002E17C2" w:rsidRDefault="004D28DD" w:rsidP="004D28DD">
            <w:pPr>
              <w:spacing w:after="120" w:line="360" w:lineRule="auto"/>
              <w:contextualSpacing/>
              <w:jc w:val="right"/>
              <w:rPr>
                <w:ins w:id="1760" w:author="Microsoft Word" w:date="2025-08-11T16:30:00Z" w16du:dateUtc="2025-08-11T21:30:00Z"/>
                <w:rFonts w:ascii="Times New Roman" w:eastAsia="Times New Roman" w:hAnsi="Times New Roman" w:cs="Times New Roman"/>
                <w:color w:val="000000"/>
                <w:kern w:val="0"/>
                <w:sz w:val="18"/>
                <w:szCs w:val="18"/>
                <w14:ligatures w14:val="none"/>
              </w:rPr>
            </w:pPr>
            <w:ins w:id="1761" w:author="Microsoft Word" w:date="2025-08-11T16:30:00Z" w16du:dateUtc="2025-08-11T21:30:00Z">
              <w:r w:rsidRPr="002E17C2">
                <w:rPr>
                  <w:rFonts w:ascii="Times New Roman" w:hAnsi="Times New Roman" w:cs="Times New Roman"/>
                  <w:color w:val="000000"/>
                  <w:sz w:val="18"/>
                  <w:szCs w:val="18"/>
                  <w:rPrChange w:id="1762" w:author="Jujia Li" w:date="2025-08-10T15:09:00Z" w16du:dateUtc="2025-08-10T20:09:00Z">
                    <w:rPr>
                      <w:rFonts w:ascii="Aptos Narrow" w:hAnsi="Aptos Narrow"/>
                      <w:color w:val="000000"/>
                      <w:sz w:val="22"/>
                      <w:szCs w:val="22"/>
                    </w:rPr>
                  </w:rPrChange>
                </w:rPr>
                <w:t>0.26</w:t>
              </w:r>
            </w:ins>
          </w:p>
        </w:tc>
        <w:tc>
          <w:tcPr>
            <w:tcW w:w="380" w:type="pct"/>
            <w:tcBorders>
              <w:top w:val="single" w:sz="4" w:space="0" w:color="auto"/>
            </w:tcBorders>
            <w:noWrap/>
            <w:vAlign w:val="bottom"/>
            <w:hideMark/>
          </w:tcPr>
          <w:p w14:paraId="168292B3" w14:textId="40A2EDFC" w:rsidR="004D28DD" w:rsidRPr="002E17C2" w:rsidRDefault="004D28DD" w:rsidP="004D28DD">
            <w:pPr>
              <w:spacing w:after="120" w:line="360" w:lineRule="auto"/>
              <w:contextualSpacing/>
              <w:jc w:val="right"/>
              <w:rPr>
                <w:ins w:id="1763" w:author="Microsoft Word" w:date="2025-08-11T16:30:00Z" w16du:dateUtc="2025-08-11T21:30:00Z"/>
                <w:rFonts w:ascii="Times New Roman" w:eastAsia="Times New Roman" w:hAnsi="Times New Roman" w:cs="Times New Roman"/>
                <w:color w:val="000000"/>
                <w:kern w:val="0"/>
                <w:sz w:val="18"/>
                <w:szCs w:val="18"/>
                <w14:ligatures w14:val="none"/>
              </w:rPr>
            </w:pPr>
            <w:ins w:id="1764" w:author="Microsoft Word" w:date="2025-08-11T16:30:00Z" w16du:dateUtc="2025-08-11T21:30:00Z">
              <w:r w:rsidRPr="002E17C2">
                <w:rPr>
                  <w:rFonts w:ascii="Times New Roman" w:hAnsi="Times New Roman" w:cs="Times New Roman"/>
                  <w:color w:val="000000"/>
                  <w:sz w:val="18"/>
                  <w:szCs w:val="18"/>
                  <w:rPrChange w:id="1765" w:author="Jujia Li" w:date="2025-08-10T15:09:00Z" w16du:dateUtc="2025-08-10T20:09:00Z">
                    <w:rPr>
                      <w:rFonts w:ascii="Aptos Narrow" w:hAnsi="Aptos Narrow"/>
                      <w:color w:val="000000"/>
                      <w:sz w:val="22"/>
                      <w:szCs w:val="22"/>
                    </w:rPr>
                  </w:rPrChange>
                </w:rPr>
                <w:t>5.29</w:t>
              </w:r>
            </w:ins>
          </w:p>
        </w:tc>
        <w:tc>
          <w:tcPr>
            <w:tcW w:w="316" w:type="pct"/>
            <w:gridSpan w:val="2"/>
            <w:tcBorders>
              <w:top w:val="single" w:sz="4" w:space="0" w:color="auto"/>
            </w:tcBorders>
            <w:noWrap/>
            <w:vAlign w:val="bottom"/>
            <w:hideMark/>
          </w:tcPr>
          <w:p w14:paraId="2A42A7BC" w14:textId="5A7593DC" w:rsidR="004D28DD" w:rsidRPr="002E17C2" w:rsidRDefault="004D28DD" w:rsidP="004D28DD">
            <w:pPr>
              <w:spacing w:after="120" w:line="360" w:lineRule="auto"/>
              <w:contextualSpacing/>
              <w:jc w:val="right"/>
              <w:rPr>
                <w:ins w:id="1766" w:author="Microsoft Word" w:date="2025-08-11T16:30:00Z" w16du:dateUtc="2025-08-11T21:30:00Z"/>
                <w:rFonts w:ascii="Times New Roman" w:eastAsia="Times New Roman" w:hAnsi="Times New Roman" w:cs="Times New Roman"/>
                <w:color w:val="000000"/>
                <w:kern w:val="0"/>
                <w:sz w:val="18"/>
                <w:szCs w:val="18"/>
                <w14:ligatures w14:val="none"/>
              </w:rPr>
            </w:pPr>
            <w:ins w:id="1767" w:author="Microsoft Word" w:date="2025-08-11T16:30:00Z" w16du:dateUtc="2025-08-11T21:30:00Z">
              <w:r w:rsidRPr="002E17C2">
                <w:rPr>
                  <w:rFonts w:ascii="Times New Roman" w:hAnsi="Times New Roman" w:cs="Times New Roman"/>
                  <w:color w:val="000000"/>
                  <w:sz w:val="18"/>
                  <w:szCs w:val="18"/>
                  <w:rPrChange w:id="1768" w:author="Jujia Li" w:date="2025-08-10T15:09:00Z" w16du:dateUtc="2025-08-10T20:09:00Z">
                    <w:rPr>
                      <w:rFonts w:ascii="Aptos Narrow" w:hAnsi="Aptos Narrow"/>
                      <w:color w:val="000000"/>
                      <w:sz w:val="22"/>
                      <w:szCs w:val="22"/>
                    </w:rPr>
                  </w:rPrChange>
                </w:rPr>
                <w:t>0.25</w:t>
              </w:r>
            </w:ins>
          </w:p>
        </w:tc>
        <w:tc>
          <w:tcPr>
            <w:tcW w:w="380" w:type="pct"/>
            <w:tcBorders>
              <w:top w:val="single" w:sz="4" w:space="0" w:color="auto"/>
            </w:tcBorders>
            <w:noWrap/>
            <w:vAlign w:val="bottom"/>
            <w:hideMark/>
          </w:tcPr>
          <w:p w14:paraId="5A298E71" w14:textId="4D4CAD3B" w:rsidR="004D28DD" w:rsidRPr="002E17C2" w:rsidRDefault="004D28DD" w:rsidP="004D28DD">
            <w:pPr>
              <w:spacing w:after="120" w:line="360" w:lineRule="auto"/>
              <w:contextualSpacing/>
              <w:jc w:val="right"/>
              <w:rPr>
                <w:ins w:id="1769" w:author="Microsoft Word" w:date="2025-08-11T16:30:00Z" w16du:dateUtc="2025-08-11T21:30:00Z"/>
                <w:rFonts w:ascii="Times New Roman" w:eastAsia="Times New Roman" w:hAnsi="Times New Roman" w:cs="Times New Roman"/>
                <w:color w:val="000000"/>
                <w:kern w:val="0"/>
                <w:sz w:val="18"/>
                <w:szCs w:val="18"/>
                <w14:ligatures w14:val="none"/>
              </w:rPr>
            </w:pPr>
            <w:ins w:id="1770" w:author="Microsoft Word" w:date="2025-08-11T16:30:00Z" w16du:dateUtc="2025-08-11T21:30:00Z">
              <w:r w:rsidRPr="002E17C2">
                <w:rPr>
                  <w:rFonts w:ascii="Times New Roman" w:hAnsi="Times New Roman" w:cs="Times New Roman"/>
                  <w:color w:val="000000"/>
                  <w:sz w:val="18"/>
                  <w:szCs w:val="18"/>
                  <w:rPrChange w:id="1771" w:author="Jujia Li" w:date="2025-08-10T15:09:00Z" w16du:dateUtc="2025-08-10T20:09:00Z">
                    <w:rPr>
                      <w:rFonts w:ascii="Aptos Narrow" w:hAnsi="Aptos Narrow"/>
                      <w:color w:val="000000"/>
                      <w:sz w:val="22"/>
                      <w:szCs w:val="22"/>
                    </w:rPr>
                  </w:rPrChange>
                </w:rPr>
                <w:t>3.82</w:t>
              </w:r>
            </w:ins>
          </w:p>
        </w:tc>
        <w:tc>
          <w:tcPr>
            <w:tcW w:w="321" w:type="pct"/>
            <w:tcBorders>
              <w:top w:val="single" w:sz="4" w:space="0" w:color="auto"/>
            </w:tcBorders>
            <w:noWrap/>
            <w:vAlign w:val="bottom"/>
            <w:hideMark/>
          </w:tcPr>
          <w:p w14:paraId="074A7945" w14:textId="08A482B2" w:rsidR="004D28DD" w:rsidRPr="002E17C2" w:rsidRDefault="004D28DD" w:rsidP="004D28DD">
            <w:pPr>
              <w:spacing w:after="120" w:line="360" w:lineRule="auto"/>
              <w:contextualSpacing/>
              <w:jc w:val="right"/>
              <w:rPr>
                <w:ins w:id="1772" w:author="Microsoft Word" w:date="2025-08-11T16:30:00Z" w16du:dateUtc="2025-08-11T21:30:00Z"/>
                <w:rFonts w:ascii="Times New Roman" w:eastAsia="Times New Roman" w:hAnsi="Times New Roman" w:cs="Times New Roman"/>
                <w:color w:val="000000"/>
                <w:kern w:val="0"/>
                <w:sz w:val="18"/>
                <w:szCs w:val="18"/>
                <w14:ligatures w14:val="none"/>
              </w:rPr>
            </w:pPr>
            <w:ins w:id="1773" w:author="Microsoft Word" w:date="2025-08-11T16:30:00Z" w16du:dateUtc="2025-08-11T21:30:00Z">
              <w:r w:rsidRPr="002E17C2">
                <w:rPr>
                  <w:rFonts w:ascii="Times New Roman" w:hAnsi="Times New Roman" w:cs="Times New Roman"/>
                  <w:color w:val="000000"/>
                  <w:sz w:val="18"/>
                  <w:szCs w:val="18"/>
                  <w:rPrChange w:id="1774" w:author="Jujia Li" w:date="2025-08-10T15:09:00Z" w16du:dateUtc="2025-08-10T20:09:00Z">
                    <w:rPr>
                      <w:rFonts w:ascii="Aptos Narrow" w:hAnsi="Aptos Narrow"/>
                      <w:color w:val="000000"/>
                      <w:sz w:val="22"/>
                      <w:szCs w:val="22"/>
                    </w:rPr>
                  </w:rPrChange>
                </w:rPr>
                <w:t>0.18</w:t>
              </w:r>
            </w:ins>
          </w:p>
        </w:tc>
        <w:tc>
          <w:tcPr>
            <w:tcW w:w="428" w:type="pct"/>
            <w:tcBorders>
              <w:top w:val="single" w:sz="4" w:space="0" w:color="auto"/>
            </w:tcBorders>
            <w:noWrap/>
            <w:vAlign w:val="bottom"/>
            <w:hideMark/>
          </w:tcPr>
          <w:p w14:paraId="4F1AF4FA" w14:textId="09740365" w:rsidR="004D28DD" w:rsidRPr="002E17C2" w:rsidRDefault="004D28DD" w:rsidP="004D28DD">
            <w:pPr>
              <w:spacing w:after="120" w:line="360" w:lineRule="auto"/>
              <w:contextualSpacing/>
              <w:jc w:val="right"/>
              <w:rPr>
                <w:ins w:id="1775" w:author="Microsoft Word" w:date="2025-08-11T16:30:00Z" w16du:dateUtc="2025-08-11T21:30:00Z"/>
                <w:rFonts w:ascii="Times New Roman" w:eastAsia="Times New Roman" w:hAnsi="Times New Roman" w:cs="Times New Roman"/>
                <w:color w:val="000000"/>
                <w:kern w:val="0"/>
                <w:sz w:val="18"/>
                <w:szCs w:val="18"/>
                <w14:ligatures w14:val="none"/>
              </w:rPr>
            </w:pPr>
            <w:ins w:id="1776" w:author="Microsoft Word" w:date="2025-08-11T16:30:00Z" w16du:dateUtc="2025-08-11T21:30:00Z">
              <w:r w:rsidRPr="002E17C2">
                <w:rPr>
                  <w:rFonts w:ascii="Times New Roman" w:hAnsi="Times New Roman" w:cs="Times New Roman"/>
                  <w:color w:val="000000"/>
                  <w:sz w:val="18"/>
                  <w:szCs w:val="18"/>
                  <w:rPrChange w:id="1777" w:author="Jujia Li" w:date="2025-08-10T15:09:00Z" w16du:dateUtc="2025-08-10T20:09:00Z">
                    <w:rPr>
                      <w:rFonts w:ascii="Aptos Narrow" w:hAnsi="Aptos Narrow"/>
                      <w:color w:val="000000"/>
                      <w:sz w:val="22"/>
                      <w:szCs w:val="22"/>
                    </w:rPr>
                  </w:rPrChange>
                </w:rPr>
                <w:t>20.95</w:t>
              </w:r>
            </w:ins>
          </w:p>
        </w:tc>
        <w:tc>
          <w:tcPr>
            <w:tcW w:w="344" w:type="pct"/>
            <w:tcBorders>
              <w:top w:val="single" w:sz="4" w:space="0" w:color="auto"/>
            </w:tcBorders>
            <w:vAlign w:val="bottom"/>
          </w:tcPr>
          <w:p w14:paraId="5834FB67" w14:textId="65EDD488" w:rsidR="004D28DD" w:rsidRPr="002E17C2" w:rsidRDefault="004D28DD" w:rsidP="004D28DD">
            <w:pPr>
              <w:spacing w:after="120" w:line="360" w:lineRule="auto"/>
              <w:contextualSpacing/>
              <w:jc w:val="right"/>
              <w:rPr>
                <w:ins w:id="1778" w:author="Microsoft Word" w:date="2025-08-11T16:30:00Z" w16du:dateUtc="2025-08-11T21:30:00Z"/>
                <w:rFonts w:ascii="Times New Roman" w:hAnsi="Times New Roman" w:cs="Times New Roman"/>
                <w:sz w:val="18"/>
                <w:szCs w:val="18"/>
              </w:rPr>
            </w:pPr>
            <w:ins w:id="1779" w:author="Microsoft Word" w:date="2025-08-11T16:30:00Z" w16du:dateUtc="2025-08-11T21:30:00Z">
              <w:r w:rsidRPr="002E17C2">
                <w:rPr>
                  <w:rFonts w:ascii="Times New Roman" w:hAnsi="Times New Roman" w:cs="Times New Roman"/>
                  <w:color w:val="000000"/>
                  <w:sz w:val="18"/>
                  <w:szCs w:val="18"/>
                  <w:rPrChange w:id="1780" w:author="Jujia Li" w:date="2025-08-10T15:09:00Z" w16du:dateUtc="2025-08-10T20:09:00Z">
                    <w:rPr>
                      <w:rFonts w:ascii="Aptos Narrow" w:hAnsi="Aptos Narrow"/>
                      <w:color w:val="000000"/>
                      <w:sz w:val="22"/>
                      <w:szCs w:val="22"/>
                    </w:rPr>
                  </w:rPrChange>
                </w:rPr>
                <w:t>0.25</w:t>
              </w:r>
            </w:ins>
          </w:p>
        </w:tc>
      </w:tr>
      <w:tr w:rsidR="004D28DD" w:rsidRPr="006A0CE7" w14:paraId="036F20A1" w14:textId="77777777" w:rsidTr="002E17C2">
        <w:trPr>
          <w:trHeight w:val="290"/>
          <w:ins w:id="1781" w:author="Microsoft Word" w:date="2025-08-11T16:30:00Z"/>
        </w:trPr>
        <w:tc>
          <w:tcPr>
            <w:tcW w:w="808" w:type="pct"/>
            <w:noWrap/>
            <w:vAlign w:val="bottom"/>
            <w:hideMark/>
          </w:tcPr>
          <w:p w14:paraId="4BE1A4B9" w14:textId="77777777" w:rsidR="004D28DD" w:rsidRPr="00221F0A" w:rsidRDefault="004D28DD" w:rsidP="004D28DD">
            <w:pPr>
              <w:spacing w:after="120" w:line="360" w:lineRule="auto"/>
              <w:contextualSpacing/>
              <w:rPr>
                <w:ins w:id="1782" w:author="Microsoft Word" w:date="2025-08-11T16:30:00Z" w16du:dateUtc="2025-08-11T21:30:00Z"/>
                <w:rFonts w:ascii="Times New Roman" w:eastAsia="Times New Roman" w:hAnsi="Times New Roman" w:cs="Times New Roman"/>
                <w:color w:val="000000"/>
                <w:kern w:val="0"/>
                <w:sz w:val="18"/>
                <w:szCs w:val="18"/>
                <w14:ligatures w14:val="none"/>
              </w:rPr>
            </w:pPr>
            <w:ins w:id="1783" w:author="Microsoft Word" w:date="2025-08-11T16:30:00Z" w16du:dateUtc="2025-08-11T21:30:00Z">
              <w:r w:rsidRPr="005E344C">
                <w:rPr>
                  <w:rFonts w:ascii="Times New Roman" w:hAnsi="Times New Roman" w:cs="Times New Roman"/>
                  <w:color w:val="000000"/>
                  <w:sz w:val="18"/>
                  <w:szCs w:val="18"/>
                </w:rPr>
                <w:t>CHEROKEE</w:t>
              </w:r>
            </w:ins>
          </w:p>
        </w:tc>
        <w:tc>
          <w:tcPr>
            <w:tcW w:w="566" w:type="pct"/>
            <w:vAlign w:val="bottom"/>
          </w:tcPr>
          <w:p w14:paraId="2A793D27" w14:textId="3DBABC1A" w:rsidR="004D28DD" w:rsidRPr="002E17C2" w:rsidRDefault="004D28DD" w:rsidP="004D28DD">
            <w:pPr>
              <w:spacing w:after="120" w:line="360" w:lineRule="auto"/>
              <w:contextualSpacing/>
              <w:jc w:val="right"/>
              <w:rPr>
                <w:ins w:id="1784" w:author="Microsoft Word" w:date="2025-08-11T16:30:00Z" w16du:dateUtc="2025-08-11T21:30:00Z"/>
                <w:rFonts w:ascii="Times New Roman" w:hAnsi="Times New Roman" w:cs="Times New Roman"/>
                <w:sz w:val="18"/>
                <w:szCs w:val="18"/>
              </w:rPr>
            </w:pPr>
            <w:ins w:id="1785" w:author="Microsoft Word" w:date="2025-08-11T16:30:00Z" w16du:dateUtc="2025-08-11T21:30:00Z">
              <w:r w:rsidRPr="005E344C">
                <w:rPr>
                  <w:rFonts w:ascii="Times New Roman" w:hAnsi="Times New Roman" w:cs="Times New Roman"/>
                  <w:color w:val="000000"/>
                  <w:sz w:val="18"/>
                  <w:szCs w:val="18"/>
                </w:rPr>
                <w:t>25945.63</w:t>
              </w:r>
            </w:ins>
          </w:p>
        </w:tc>
        <w:tc>
          <w:tcPr>
            <w:tcW w:w="454" w:type="pct"/>
            <w:noWrap/>
            <w:vAlign w:val="bottom"/>
            <w:hideMark/>
          </w:tcPr>
          <w:p w14:paraId="082BC2E2" w14:textId="195EC834" w:rsidR="004D28DD" w:rsidRPr="002E17C2" w:rsidRDefault="004D28DD" w:rsidP="004D28DD">
            <w:pPr>
              <w:spacing w:after="120" w:line="360" w:lineRule="auto"/>
              <w:contextualSpacing/>
              <w:jc w:val="right"/>
              <w:rPr>
                <w:ins w:id="1786" w:author="Microsoft Word" w:date="2025-08-11T16:30:00Z" w16du:dateUtc="2025-08-11T21:30:00Z"/>
                <w:rFonts w:ascii="Times New Roman" w:eastAsia="Times New Roman" w:hAnsi="Times New Roman" w:cs="Times New Roman"/>
                <w:color w:val="000000"/>
                <w:kern w:val="0"/>
                <w:sz w:val="18"/>
                <w:szCs w:val="18"/>
                <w14:ligatures w14:val="none"/>
              </w:rPr>
            </w:pPr>
            <w:ins w:id="1787" w:author="Microsoft Word" w:date="2025-08-11T16:30:00Z" w16du:dateUtc="2025-08-11T21:30:00Z">
              <w:r w:rsidRPr="002E17C2">
                <w:rPr>
                  <w:rFonts w:ascii="Times New Roman" w:hAnsi="Times New Roman" w:cs="Times New Roman"/>
                  <w:color w:val="000000"/>
                  <w:sz w:val="18"/>
                  <w:szCs w:val="18"/>
                  <w:rPrChange w:id="1788" w:author="Jujia Li" w:date="2025-08-10T15:09:00Z" w16du:dateUtc="2025-08-10T20:09:00Z">
                    <w:rPr>
                      <w:rFonts w:ascii="Aptos Narrow" w:hAnsi="Aptos Narrow"/>
                      <w:color w:val="000000"/>
                      <w:sz w:val="22"/>
                      <w:szCs w:val="22"/>
                    </w:rPr>
                  </w:rPrChange>
                </w:rPr>
                <w:t>7.28</w:t>
              </w:r>
            </w:ins>
          </w:p>
        </w:tc>
        <w:tc>
          <w:tcPr>
            <w:tcW w:w="308" w:type="pct"/>
            <w:gridSpan w:val="2"/>
            <w:noWrap/>
            <w:vAlign w:val="bottom"/>
            <w:hideMark/>
          </w:tcPr>
          <w:p w14:paraId="11E0170B" w14:textId="19FA6E52" w:rsidR="004D28DD" w:rsidRPr="002E17C2" w:rsidRDefault="004D28DD" w:rsidP="004D28DD">
            <w:pPr>
              <w:spacing w:after="120" w:line="360" w:lineRule="auto"/>
              <w:contextualSpacing/>
              <w:jc w:val="right"/>
              <w:rPr>
                <w:ins w:id="1789" w:author="Microsoft Word" w:date="2025-08-11T16:30:00Z" w16du:dateUtc="2025-08-11T21:30:00Z"/>
                <w:rFonts w:ascii="Times New Roman" w:eastAsia="Times New Roman" w:hAnsi="Times New Roman" w:cs="Times New Roman"/>
                <w:color w:val="000000"/>
                <w:kern w:val="0"/>
                <w:sz w:val="18"/>
                <w:szCs w:val="18"/>
                <w14:ligatures w14:val="none"/>
              </w:rPr>
            </w:pPr>
            <w:ins w:id="1790" w:author="Microsoft Word" w:date="2025-08-11T16:30:00Z" w16du:dateUtc="2025-08-11T21:30:00Z">
              <w:r w:rsidRPr="002E17C2">
                <w:rPr>
                  <w:rFonts w:ascii="Times New Roman" w:hAnsi="Times New Roman" w:cs="Times New Roman"/>
                  <w:color w:val="000000"/>
                  <w:sz w:val="18"/>
                  <w:szCs w:val="18"/>
                  <w:rPrChange w:id="1791" w:author="Jujia Li" w:date="2025-08-10T15:09:00Z" w16du:dateUtc="2025-08-10T20:09:00Z">
                    <w:rPr>
                      <w:rFonts w:ascii="Aptos Narrow" w:hAnsi="Aptos Narrow"/>
                      <w:color w:val="000000"/>
                      <w:sz w:val="22"/>
                      <w:szCs w:val="22"/>
                    </w:rPr>
                  </w:rPrChange>
                </w:rPr>
                <w:t>0.77</w:t>
              </w:r>
            </w:ins>
          </w:p>
        </w:tc>
        <w:tc>
          <w:tcPr>
            <w:tcW w:w="380" w:type="pct"/>
            <w:noWrap/>
            <w:vAlign w:val="bottom"/>
            <w:hideMark/>
          </w:tcPr>
          <w:p w14:paraId="5CE0CAA6" w14:textId="07EA9733" w:rsidR="004D28DD" w:rsidRPr="002E17C2" w:rsidRDefault="004D28DD" w:rsidP="004D28DD">
            <w:pPr>
              <w:spacing w:after="120" w:line="360" w:lineRule="auto"/>
              <w:contextualSpacing/>
              <w:jc w:val="right"/>
              <w:rPr>
                <w:ins w:id="1792" w:author="Microsoft Word" w:date="2025-08-11T16:30:00Z" w16du:dateUtc="2025-08-11T21:30:00Z"/>
                <w:rFonts w:ascii="Times New Roman" w:eastAsia="Times New Roman" w:hAnsi="Times New Roman" w:cs="Times New Roman"/>
                <w:color w:val="000000"/>
                <w:kern w:val="0"/>
                <w:sz w:val="18"/>
                <w:szCs w:val="18"/>
                <w14:ligatures w14:val="none"/>
              </w:rPr>
            </w:pPr>
            <w:ins w:id="1793" w:author="Microsoft Word" w:date="2025-08-11T16:30:00Z" w16du:dateUtc="2025-08-11T21:30:00Z">
              <w:r w:rsidRPr="002E17C2">
                <w:rPr>
                  <w:rFonts w:ascii="Times New Roman" w:hAnsi="Times New Roman" w:cs="Times New Roman"/>
                  <w:color w:val="000000"/>
                  <w:sz w:val="18"/>
                  <w:szCs w:val="18"/>
                  <w:rPrChange w:id="1794" w:author="Jujia Li" w:date="2025-08-10T15:09:00Z" w16du:dateUtc="2025-08-10T20:09:00Z">
                    <w:rPr>
                      <w:rFonts w:ascii="Aptos Narrow" w:hAnsi="Aptos Narrow"/>
                      <w:color w:val="000000"/>
                      <w:sz w:val="22"/>
                      <w:szCs w:val="22"/>
                    </w:rPr>
                  </w:rPrChange>
                </w:rPr>
                <w:t>6.67</w:t>
              </w:r>
            </w:ins>
          </w:p>
        </w:tc>
        <w:tc>
          <w:tcPr>
            <w:tcW w:w="315" w:type="pct"/>
            <w:gridSpan w:val="2"/>
            <w:noWrap/>
            <w:vAlign w:val="bottom"/>
            <w:hideMark/>
          </w:tcPr>
          <w:p w14:paraId="36CB3159" w14:textId="09F2AA9B" w:rsidR="004D28DD" w:rsidRPr="002E17C2" w:rsidRDefault="004D28DD" w:rsidP="004D28DD">
            <w:pPr>
              <w:spacing w:after="120" w:line="360" w:lineRule="auto"/>
              <w:contextualSpacing/>
              <w:jc w:val="right"/>
              <w:rPr>
                <w:ins w:id="1795" w:author="Microsoft Word" w:date="2025-08-11T16:30:00Z" w16du:dateUtc="2025-08-11T21:30:00Z"/>
                <w:rFonts w:ascii="Times New Roman" w:eastAsia="Times New Roman" w:hAnsi="Times New Roman" w:cs="Times New Roman"/>
                <w:color w:val="000000"/>
                <w:kern w:val="0"/>
                <w:sz w:val="18"/>
                <w:szCs w:val="18"/>
                <w14:ligatures w14:val="none"/>
              </w:rPr>
            </w:pPr>
            <w:ins w:id="1796" w:author="Microsoft Word" w:date="2025-08-11T16:30:00Z" w16du:dateUtc="2025-08-11T21:30:00Z">
              <w:r w:rsidRPr="002E17C2">
                <w:rPr>
                  <w:rFonts w:ascii="Times New Roman" w:hAnsi="Times New Roman" w:cs="Times New Roman"/>
                  <w:color w:val="000000"/>
                  <w:sz w:val="18"/>
                  <w:szCs w:val="18"/>
                  <w:rPrChange w:id="1797" w:author="Jujia Li" w:date="2025-08-10T15:09:00Z" w16du:dateUtc="2025-08-10T20:09:00Z">
                    <w:rPr>
                      <w:rFonts w:ascii="Aptos Narrow" w:hAnsi="Aptos Narrow"/>
                      <w:color w:val="000000"/>
                      <w:sz w:val="22"/>
                      <w:szCs w:val="22"/>
                    </w:rPr>
                  </w:rPrChange>
                </w:rPr>
                <w:t>0.71</w:t>
              </w:r>
            </w:ins>
          </w:p>
        </w:tc>
        <w:tc>
          <w:tcPr>
            <w:tcW w:w="380" w:type="pct"/>
            <w:noWrap/>
            <w:vAlign w:val="bottom"/>
            <w:hideMark/>
          </w:tcPr>
          <w:p w14:paraId="2C310484" w14:textId="198682A9" w:rsidR="004D28DD" w:rsidRPr="002E17C2" w:rsidRDefault="004D28DD" w:rsidP="004D28DD">
            <w:pPr>
              <w:spacing w:after="120" w:line="360" w:lineRule="auto"/>
              <w:contextualSpacing/>
              <w:jc w:val="right"/>
              <w:rPr>
                <w:ins w:id="1798" w:author="Microsoft Word" w:date="2025-08-11T16:30:00Z" w16du:dateUtc="2025-08-11T21:30:00Z"/>
                <w:rFonts w:ascii="Times New Roman" w:eastAsia="Times New Roman" w:hAnsi="Times New Roman" w:cs="Times New Roman"/>
                <w:color w:val="000000"/>
                <w:kern w:val="0"/>
                <w:sz w:val="18"/>
                <w:szCs w:val="18"/>
                <w14:ligatures w14:val="none"/>
              </w:rPr>
            </w:pPr>
            <w:ins w:id="1799" w:author="Microsoft Word" w:date="2025-08-11T16:30:00Z" w16du:dateUtc="2025-08-11T21:30:00Z">
              <w:r w:rsidRPr="002E17C2">
                <w:rPr>
                  <w:rFonts w:ascii="Times New Roman" w:hAnsi="Times New Roman" w:cs="Times New Roman"/>
                  <w:color w:val="000000"/>
                  <w:sz w:val="18"/>
                  <w:szCs w:val="18"/>
                  <w:rPrChange w:id="1800" w:author="Jujia Li" w:date="2025-08-10T15:09:00Z" w16du:dateUtc="2025-08-10T20:09:00Z">
                    <w:rPr>
                      <w:rFonts w:ascii="Aptos Narrow" w:hAnsi="Aptos Narrow"/>
                      <w:color w:val="000000"/>
                      <w:sz w:val="22"/>
                      <w:szCs w:val="22"/>
                    </w:rPr>
                  </w:rPrChange>
                </w:rPr>
                <w:t>6.36</w:t>
              </w:r>
            </w:ins>
          </w:p>
        </w:tc>
        <w:tc>
          <w:tcPr>
            <w:tcW w:w="316" w:type="pct"/>
            <w:gridSpan w:val="2"/>
            <w:noWrap/>
            <w:vAlign w:val="bottom"/>
            <w:hideMark/>
          </w:tcPr>
          <w:p w14:paraId="6F8705FB" w14:textId="74363425" w:rsidR="004D28DD" w:rsidRPr="002E17C2" w:rsidRDefault="004D28DD" w:rsidP="004D28DD">
            <w:pPr>
              <w:spacing w:after="120" w:line="360" w:lineRule="auto"/>
              <w:contextualSpacing/>
              <w:jc w:val="right"/>
              <w:rPr>
                <w:ins w:id="1801" w:author="Microsoft Word" w:date="2025-08-11T16:30:00Z" w16du:dateUtc="2025-08-11T21:30:00Z"/>
                <w:rFonts w:ascii="Times New Roman" w:eastAsia="Times New Roman" w:hAnsi="Times New Roman" w:cs="Times New Roman"/>
                <w:color w:val="000000"/>
                <w:kern w:val="0"/>
                <w:sz w:val="18"/>
                <w:szCs w:val="18"/>
                <w14:ligatures w14:val="none"/>
              </w:rPr>
            </w:pPr>
            <w:ins w:id="1802" w:author="Microsoft Word" w:date="2025-08-11T16:30:00Z" w16du:dateUtc="2025-08-11T21:30:00Z">
              <w:r w:rsidRPr="002E17C2">
                <w:rPr>
                  <w:rFonts w:ascii="Times New Roman" w:hAnsi="Times New Roman" w:cs="Times New Roman"/>
                  <w:color w:val="000000"/>
                  <w:sz w:val="18"/>
                  <w:szCs w:val="18"/>
                  <w:rPrChange w:id="1803" w:author="Jujia Li" w:date="2025-08-10T15:09:00Z" w16du:dateUtc="2025-08-10T20:09:00Z">
                    <w:rPr>
                      <w:rFonts w:ascii="Aptos Narrow" w:hAnsi="Aptos Narrow"/>
                      <w:color w:val="000000"/>
                      <w:sz w:val="22"/>
                      <w:szCs w:val="22"/>
                    </w:rPr>
                  </w:rPrChange>
                </w:rPr>
                <w:t>0.67</w:t>
              </w:r>
            </w:ins>
          </w:p>
        </w:tc>
        <w:tc>
          <w:tcPr>
            <w:tcW w:w="380" w:type="pct"/>
            <w:noWrap/>
            <w:vAlign w:val="bottom"/>
            <w:hideMark/>
          </w:tcPr>
          <w:p w14:paraId="29FD59B5" w14:textId="3FE1656A" w:rsidR="004D28DD" w:rsidRPr="002E17C2" w:rsidRDefault="004D28DD" w:rsidP="004D28DD">
            <w:pPr>
              <w:spacing w:after="120" w:line="360" w:lineRule="auto"/>
              <w:contextualSpacing/>
              <w:jc w:val="right"/>
              <w:rPr>
                <w:ins w:id="1804" w:author="Microsoft Word" w:date="2025-08-11T16:30:00Z" w16du:dateUtc="2025-08-11T21:30:00Z"/>
                <w:rFonts w:ascii="Times New Roman" w:eastAsia="Times New Roman" w:hAnsi="Times New Roman" w:cs="Times New Roman"/>
                <w:color w:val="000000"/>
                <w:kern w:val="0"/>
                <w:sz w:val="18"/>
                <w:szCs w:val="18"/>
                <w14:ligatures w14:val="none"/>
              </w:rPr>
            </w:pPr>
            <w:ins w:id="1805" w:author="Microsoft Word" w:date="2025-08-11T16:30:00Z" w16du:dateUtc="2025-08-11T21:30:00Z">
              <w:r w:rsidRPr="002E17C2">
                <w:rPr>
                  <w:rFonts w:ascii="Times New Roman" w:hAnsi="Times New Roman" w:cs="Times New Roman"/>
                  <w:color w:val="000000"/>
                  <w:sz w:val="18"/>
                  <w:szCs w:val="18"/>
                  <w:rPrChange w:id="1806" w:author="Jujia Li" w:date="2025-08-10T15:09:00Z" w16du:dateUtc="2025-08-10T20:09:00Z">
                    <w:rPr>
                      <w:rFonts w:ascii="Aptos Narrow" w:hAnsi="Aptos Narrow"/>
                      <w:color w:val="000000"/>
                      <w:sz w:val="22"/>
                      <w:szCs w:val="22"/>
                    </w:rPr>
                  </w:rPrChange>
                </w:rPr>
                <w:t>5.84</w:t>
              </w:r>
            </w:ins>
          </w:p>
        </w:tc>
        <w:tc>
          <w:tcPr>
            <w:tcW w:w="321" w:type="pct"/>
            <w:noWrap/>
            <w:vAlign w:val="bottom"/>
            <w:hideMark/>
          </w:tcPr>
          <w:p w14:paraId="77674167" w14:textId="2194712C" w:rsidR="004D28DD" w:rsidRPr="002E17C2" w:rsidRDefault="004D28DD" w:rsidP="004D28DD">
            <w:pPr>
              <w:spacing w:after="120" w:line="360" w:lineRule="auto"/>
              <w:contextualSpacing/>
              <w:jc w:val="right"/>
              <w:rPr>
                <w:ins w:id="1807" w:author="Microsoft Word" w:date="2025-08-11T16:30:00Z" w16du:dateUtc="2025-08-11T21:30:00Z"/>
                <w:rFonts w:ascii="Times New Roman" w:eastAsia="Times New Roman" w:hAnsi="Times New Roman" w:cs="Times New Roman"/>
                <w:color w:val="000000"/>
                <w:kern w:val="0"/>
                <w:sz w:val="18"/>
                <w:szCs w:val="18"/>
                <w14:ligatures w14:val="none"/>
              </w:rPr>
            </w:pPr>
            <w:ins w:id="1808" w:author="Microsoft Word" w:date="2025-08-11T16:30:00Z" w16du:dateUtc="2025-08-11T21:30:00Z">
              <w:r w:rsidRPr="002E17C2">
                <w:rPr>
                  <w:rFonts w:ascii="Times New Roman" w:hAnsi="Times New Roman" w:cs="Times New Roman"/>
                  <w:color w:val="000000"/>
                  <w:sz w:val="18"/>
                  <w:szCs w:val="18"/>
                  <w:rPrChange w:id="1809" w:author="Jujia Li" w:date="2025-08-10T15:09:00Z" w16du:dateUtc="2025-08-10T20:09:00Z">
                    <w:rPr>
                      <w:rFonts w:ascii="Aptos Narrow" w:hAnsi="Aptos Narrow"/>
                      <w:color w:val="000000"/>
                      <w:sz w:val="22"/>
                      <w:szCs w:val="22"/>
                    </w:rPr>
                  </w:rPrChange>
                </w:rPr>
                <w:t>0.61</w:t>
              </w:r>
            </w:ins>
          </w:p>
        </w:tc>
        <w:tc>
          <w:tcPr>
            <w:tcW w:w="428" w:type="pct"/>
            <w:noWrap/>
            <w:vAlign w:val="bottom"/>
            <w:hideMark/>
          </w:tcPr>
          <w:p w14:paraId="4F4505A7" w14:textId="14A0BCFF" w:rsidR="004D28DD" w:rsidRPr="002E17C2" w:rsidRDefault="004D28DD" w:rsidP="004D28DD">
            <w:pPr>
              <w:spacing w:after="120" w:line="360" w:lineRule="auto"/>
              <w:contextualSpacing/>
              <w:jc w:val="right"/>
              <w:rPr>
                <w:ins w:id="1810" w:author="Microsoft Word" w:date="2025-08-11T16:30:00Z" w16du:dateUtc="2025-08-11T21:30:00Z"/>
                <w:rFonts w:ascii="Times New Roman" w:eastAsia="Times New Roman" w:hAnsi="Times New Roman" w:cs="Times New Roman"/>
                <w:color w:val="000000"/>
                <w:kern w:val="0"/>
                <w:sz w:val="18"/>
                <w:szCs w:val="18"/>
                <w14:ligatures w14:val="none"/>
              </w:rPr>
            </w:pPr>
            <w:ins w:id="1811" w:author="Microsoft Word" w:date="2025-08-11T16:30:00Z" w16du:dateUtc="2025-08-11T21:30:00Z">
              <w:r w:rsidRPr="002E17C2">
                <w:rPr>
                  <w:rFonts w:ascii="Times New Roman" w:hAnsi="Times New Roman" w:cs="Times New Roman"/>
                  <w:color w:val="000000"/>
                  <w:sz w:val="18"/>
                  <w:szCs w:val="18"/>
                  <w:rPrChange w:id="1812" w:author="Jujia Li" w:date="2025-08-10T15:09:00Z" w16du:dateUtc="2025-08-10T20:09:00Z">
                    <w:rPr>
                      <w:rFonts w:ascii="Aptos Narrow" w:hAnsi="Aptos Narrow"/>
                      <w:color w:val="000000"/>
                      <w:sz w:val="22"/>
                      <w:szCs w:val="22"/>
                    </w:rPr>
                  </w:rPrChange>
                </w:rPr>
                <w:t>26.15</w:t>
              </w:r>
            </w:ins>
          </w:p>
        </w:tc>
        <w:tc>
          <w:tcPr>
            <w:tcW w:w="344" w:type="pct"/>
            <w:vAlign w:val="bottom"/>
          </w:tcPr>
          <w:p w14:paraId="25F6AD9D" w14:textId="2CE9E118" w:rsidR="004D28DD" w:rsidRPr="002E17C2" w:rsidRDefault="004D28DD" w:rsidP="004D28DD">
            <w:pPr>
              <w:spacing w:after="120" w:line="360" w:lineRule="auto"/>
              <w:contextualSpacing/>
              <w:jc w:val="right"/>
              <w:rPr>
                <w:ins w:id="1813" w:author="Microsoft Word" w:date="2025-08-11T16:30:00Z" w16du:dateUtc="2025-08-11T21:30:00Z"/>
                <w:rFonts w:ascii="Times New Roman" w:hAnsi="Times New Roman" w:cs="Times New Roman"/>
                <w:sz w:val="18"/>
                <w:szCs w:val="18"/>
              </w:rPr>
            </w:pPr>
            <w:ins w:id="1814" w:author="Microsoft Word" w:date="2025-08-11T16:30:00Z" w16du:dateUtc="2025-08-11T21:30:00Z">
              <w:r w:rsidRPr="002E17C2">
                <w:rPr>
                  <w:rFonts w:ascii="Times New Roman" w:hAnsi="Times New Roman" w:cs="Times New Roman"/>
                  <w:color w:val="000000"/>
                  <w:sz w:val="18"/>
                  <w:szCs w:val="18"/>
                  <w:rPrChange w:id="1815" w:author="Jujia Li" w:date="2025-08-10T15:09:00Z" w16du:dateUtc="2025-08-10T20:09:00Z">
                    <w:rPr>
                      <w:rFonts w:ascii="Aptos Narrow" w:hAnsi="Aptos Narrow"/>
                      <w:color w:val="000000"/>
                      <w:sz w:val="22"/>
                      <w:szCs w:val="22"/>
                    </w:rPr>
                  </w:rPrChange>
                </w:rPr>
                <w:t>0.69</w:t>
              </w:r>
            </w:ins>
          </w:p>
        </w:tc>
      </w:tr>
      <w:tr w:rsidR="004D28DD" w:rsidRPr="006A0CE7" w14:paraId="6E16AE78" w14:textId="77777777" w:rsidTr="002E17C2">
        <w:trPr>
          <w:trHeight w:val="290"/>
          <w:ins w:id="1816" w:author="Microsoft Word" w:date="2025-08-11T16:30:00Z"/>
        </w:trPr>
        <w:tc>
          <w:tcPr>
            <w:tcW w:w="808" w:type="pct"/>
            <w:noWrap/>
            <w:vAlign w:val="bottom"/>
            <w:hideMark/>
          </w:tcPr>
          <w:p w14:paraId="594363A1" w14:textId="77777777" w:rsidR="004D28DD" w:rsidRPr="00221F0A" w:rsidRDefault="004D28DD" w:rsidP="004D28DD">
            <w:pPr>
              <w:spacing w:after="120" w:line="360" w:lineRule="auto"/>
              <w:contextualSpacing/>
              <w:rPr>
                <w:ins w:id="1817" w:author="Microsoft Word" w:date="2025-08-11T16:30:00Z" w16du:dateUtc="2025-08-11T21:30:00Z"/>
                <w:rFonts w:ascii="Times New Roman" w:eastAsia="Times New Roman" w:hAnsi="Times New Roman" w:cs="Times New Roman"/>
                <w:color w:val="000000"/>
                <w:kern w:val="0"/>
                <w:sz w:val="18"/>
                <w:szCs w:val="18"/>
                <w14:ligatures w14:val="none"/>
              </w:rPr>
            </w:pPr>
            <w:ins w:id="1818" w:author="Microsoft Word" w:date="2025-08-11T16:30:00Z" w16du:dateUtc="2025-08-11T21:30:00Z">
              <w:r w:rsidRPr="005E344C">
                <w:rPr>
                  <w:rFonts w:ascii="Times New Roman" w:hAnsi="Times New Roman" w:cs="Times New Roman"/>
                  <w:color w:val="000000"/>
                  <w:sz w:val="18"/>
                  <w:szCs w:val="18"/>
                </w:rPr>
                <w:t>COLBERT</w:t>
              </w:r>
            </w:ins>
          </w:p>
        </w:tc>
        <w:tc>
          <w:tcPr>
            <w:tcW w:w="566" w:type="pct"/>
            <w:vAlign w:val="bottom"/>
          </w:tcPr>
          <w:p w14:paraId="0951F899" w14:textId="028F5C9D" w:rsidR="004D28DD" w:rsidRPr="002E17C2" w:rsidRDefault="004D28DD" w:rsidP="004D28DD">
            <w:pPr>
              <w:spacing w:after="120" w:line="360" w:lineRule="auto"/>
              <w:contextualSpacing/>
              <w:jc w:val="right"/>
              <w:rPr>
                <w:ins w:id="1819" w:author="Microsoft Word" w:date="2025-08-11T16:30:00Z" w16du:dateUtc="2025-08-11T21:30:00Z"/>
                <w:rFonts w:ascii="Times New Roman" w:hAnsi="Times New Roman" w:cs="Times New Roman"/>
                <w:sz w:val="18"/>
                <w:szCs w:val="18"/>
              </w:rPr>
            </w:pPr>
            <w:ins w:id="1820" w:author="Microsoft Word" w:date="2025-08-11T16:30:00Z" w16du:dateUtc="2025-08-11T21:30:00Z">
              <w:r w:rsidRPr="005E344C">
                <w:rPr>
                  <w:rFonts w:ascii="Times New Roman" w:hAnsi="Times New Roman" w:cs="Times New Roman"/>
                  <w:color w:val="000000"/>
                  <w:sz w:val="18"/>
                  <w:szCs w:val="18"/>
                </w:rPr>
                <w:t>54859.00</w:t>
              </w:r>
            </w:ins>
          </w:p>
        </w:tc>
        <w:tc>
          <w:tcPr>
            <w:tcW w:w="454" w:type="pct"/>
            <w:noWrap/>
            <w:vAlign w:val="bottom"/>
            <w:hideMark/>
          </w:tcPr>
          <w:p w14:paraId="28BAC8A5" w14:textId="45D909E9" w:rsidR="004D28DD" w:rsidRPr="002E17C2" w:rsidRDefault="004D28DD" w:rsidP="004D28DD">
            <w:pPr>
              <w:spacing w:after="120" w:line="360" w:lineRule="auto"/>
              <w:contextualSpacing/>
              <w:jc w:val="right"/>
              <w:rPr>
                <w:ins w:id="1821" w:author="Microsoft Word" w:date="2025-08-11T16:30:00Z" w16du:dateUtc="2025-08-11T21:30:00Z"/>
                <w:rFonts w:ascii="Times New Roman" w:eastAsia="Times New Roman" w:hAnsi="Times New Roman" w:cs="Times New Roman"/>
                <w:color w:val="000000"/>
                <w:kern w:val="0"/>
                <w:sz w:val="18"/>
                <w:szCs w:val="18"/>
                <w14:ligatures w14:val="none"/>
              </w:rPr>
            </w:pPr>
            <w:ins w:id="1822" w:author="Microsoft Word" w:date="2025-08-11T16:30:00Z" w16du:dateUtc="2025-08-11T21:30:00Z">
              <w:r w:rsidRPr="002E17C2">
                <w:rPr>
                  <w:rFonts w:ascii="Times New Roman" w:hAnsi="Times New Roman" w:cs="Times New Roman"/>
                  <w:color w:val="000000"/>
                  <w:sz w:val="18"/>
                  <w:szCs w:val="18"/>
                  <w:rPrChange w:id="1823" w:author="Jujia Li" w:date="2025-08-10T15:09:00Z" w16du:dateUtc="2025-08-10T20:09:00Z">
                    <w:rPr>
                      <w:rFonts w:ascii="Aptos Narrow" w:hAnsi="Aptos Narrow"/>
                      <w:color w:val="000000"/>
                      <w:sz w:val="22"/>
                      <w:szCs w:val="22"/>
                    </w:rPr>
                  </w:rPrChange>
                </w:rPr>
                <w:t>25.48</w:t>
              </w:r>
            </w:ins>
          </w:p>
        </w:tc>
        <w:tc>
          <w:tcPr>
            <w:tcW w:w="308" w:type="pct"/>
            <w:gridSpan w:val="2"/>
            <w:noWrap/>
            <w:vAlign w:val="bottom"/>
            <w:hideMark/>
          </w:tcPr>
          <w:p w14:paraId="20B02B39" w14:textId="5B56FA76" w:rsidR="004D28DD" w:rsidRPr="002E17C2" w:rsidRDefault="004D28DD" w:rsidP="004D28DD">
            <w:pPr>
              <w:spacing w:after="120" w:line="360" w:lineRule="auto"/>
              <w:contextualSpacing/>
              <w:jc w:val="right"/>
              <w:rPr>
                <w:ins w:id="1824" w:author="Microsoft Word" w:date="2025-08-11T16:30:00Z" w16du:dateUtc="2025-08-11T21:30:00Z"/>
                <w:rFonts w:ascii="Times New Roman" w:eastAsia="Times New Roman" w:hAnsi="Times New Roman" w:cs="Times New Roman"/>
                <w:color w:val="000000"/>
                <w:kern w:val="0"/>
                <w:sz w:val="18"/>
                <w:szCs w:val="18"/>
                <w14:ligatures w14:val="none"/>
              </w:rPr>
            </w:pPr>
            <w:ins w:id="1825" w:author="Microsoft Word" w:date="2025-08-11T16:30:00Z" w16du:dateUtc="2025-08-11T21:30:00Z">
              <w:r w:rsidRPr="002E17C2">
                <w:rPr>
                  <w:rFonts w:ascii="Times New Roman" w:hAnsi="Times New Roman" w:cs="Times New Roman"/>
                  <w:color w:val="000000"/>
                  <w:sz w:val="18"/>
                  <w:szCs w:val="18"/>
                  <w:rPrChange w:id="1826" w:author="Jujia Li" w:date="2025-08-10T15:09:00Z" w16du:dateUtc="2025-08-10T20:09:00Z">
                    <w:rPr>
                      <w:rFonts w:ascii="Aptos Narrow" w:hAnsi="Aptos Narrow"/>
                      <w:color w:val="000000"/>
                      <w:sz w:val="22"/>
                      <w:szCs w:val="22"/>
                    </w:rPr>
                  </w:rPrChange>
                </w:rPr>
                <w:t>1.28</w:t>
              </w:r>
            </w:ins>
          </w:p>
        </w:tc>
        <w:tc>
          <w:tcPr>
            <w:tcW w:w="380" w:type="pct"/>
            <w:noWrap/>
            <w:vAlign w:val="bottom"/>
            <w:hideMark/>
          </w:tcPr>
          <w:p w14:paraId="2176F5E9" w14:textId="72A493E7" w:rsidR="004D28DD" w:rsidRPr="002E17C2" w:rsidRDefault="004D28DD" w:rsidP="004D28DD">
            <w:pPr>
              <w:spacing w:after="120" w:line="360" w:lineRule="auto"/>
              <w:contextualSpacing/>
              <w:jc w:val="right"/>
              <w:rPr>
                <w:ins w:id="1827" w:author="Microsoft Word" w:date="2025-08-11T16:30:00Z" w16du:dateUtc="2025-08-11T21:30:00Z"/>
                <w:rFonts w:ascii="Times New Roman" w:eastAsia="Times New Roman" w:hAnsi="Times New Roman" w:cs="Times New Roman"/>
                <w:color w:val="000000"/>
                <w:kern w:val="0"/>
                <w:sz w:val="18"/>
                <w:szCs w:val="18"/>
                <w14:ligatures w14:val="none"/>
              </w:rPr>
            </w:pPr>
            <w:ins w:id="1828" w:author="Microsoft Word" w:date="2025-08-11T16:30:00Z" w16du:dateUtc="2025-08-11T21:30:00Z">
              <w:r w:rsidRPr="002E17C2">
                <w:rPr>
                  <w:rFonts w:ascii="Times New Roman" w:hAnsi="Times New Roman" w:cs="Times New Roman"/>
                  <w:color w:val="000000"/>
                  <w:sz w:val="18"/>
                  <w:szCs w:val="18"/>
                  <w:rPrChange w:id="1829" w:author="Jujia Li" w:date="2025-08-10T15:09:00Z" w16du:dateUtc="2025-08-10T20:09:00Z">
                    <w:rPr>
                      <w:rFonts w:ascii="Aptos Narrow" w:hAnsi="Aptos Narrow"/>
                      <w:color w:val="000000"/>
                      <w:sz w:val="22"/>
                      <w:szCs w:val="22"/>
                    </w:rPr>
                  </w:rPrChange>
                </w:rPr>
                <w:t>23.84</w:t>
              </w:r>
            </w:ins>
          </w:p>
        </w:tc>
        <w:tc>
          <w:tcPr>
            <w:tcW w:w="315" w:type="pct"/>
            <w:gridSpan w:val="2"/>
            <w:noWrap/>
            <w:vAlign w:val="bottom"/>
            <w:hideMark/>
          </w:tcPr>
          <w:p w14:paraId="6BC4BB11" w14:textId="3E20018B" w:rsidR="004D28DD" w:rsidRPr="002E17C2" w:rsidRDefault="004D28DD" w:rsidP="004D28DD">
            <w:pPr>
              <w:spacing w:after="120" w:line="360" w:lineRule="auto"/>
              <w:contextualSpacing/>
              <w:jc w:val="right"/>
              <w:rPr>
                <w:ins w:id="1830" w:author="Microsoft Word" w:date="2025-08-11T16:30:00Z" w16du:dateUtc="2025-08-11T21:30:00Z"/>
                <w:rFonts w:ascii="Times New Roman" w:eastAsia="Times New Roman" w:hAnsi="Times New Roman" w:cs="Times New Roman"/>
                <w:color w:val="000000"/>
                <w:kern w:val="0"/>
                <w:sz w:val="18"/>
                <w:szCs w:val="18"/>
                <w14:ligatures w14:val="none"/>
              </w:rPr>
            </w:pPr>
            <w:ins w:id="1831" w:author="Microsoft Word" w:date="2025-08-11T16:30:00Z" w16du:dateUtc="2025-08-11T21:30:00Z">
              <w:r w:rsidRPr="002E17C2">
                <w:rPr>
                  <w:rFonts w:ascii="Times New Roman" w:hAnsi="Times New Roman" w:cs="Times New Roman"/>
                  <w:color w:val="000000"/>
                  <w:sz w:val="18"/>
                  <w:szCs w:val="18"/>
                  <w:rPrChange w:id="1832" w:author="Jujia Li" w:date="2025-08-10T15:09:00Z" w16du:dateUtc="2025-08-10T20:09:00Z">
                    <w:rPr>
                      <w:rFonts w:ascii="Aptos Narrow" w:hAnsi="Aptos Narrow"/>
                      <w:color w:val="000000"/>
                      <w:sz w:val="22"/>
                      <w:szCs w:val="22"/>
                    </w:rPr>
                  </w:rPrChange>
                </w:rPr>
                <w:t>1.19</w:t>
              </w:r>
            </w:ins>
          </w:p>
        </w:tc>
        <w:tc>
          <w:tcPr>
            <w:tcW w:w="380" w:type="pct"/>
            <w:noWrap/>
            <w:vAlign w:val="bottom"/>
            <w:hideMark/>
          </w:tcPr>
          <w:p w14:paraId="754969B1" w14:textId="1BDFA13D" w:rsidR="004D28DD" w:rsidRPr="002E17C2" w:rsidRDefault="004D28DD" w:rsidP="004D28DD">
            <w:pPr>
              <w:spacing w:after="120" w:line="360" w:lineRule="auto"/>
              <w:contextualSpacing/>
              <w:jc w:val="right"/>
              <w:rPr>
                <w:ins w:id="1833" w:author="Microsoft Word" w:date="2025-08-11T16:30:00Z" w16du:dateUtc="2025-08-11T21:30:00Z"/>
                <w:rFonts w:ascii="Times New Roman" w:eastAsia="Times New Roman" w:hAnsi="Times New Roman" w:cs="Times New Roman"/>
                <w:color w:val="000000"/>
                <w:kern w:val="0"/>
                <w:sz w:val="18"/>
                <w:szCs w:val="18"/>
                <w14:ligatures w14:val="none"/>
              </w:rPr>
            </w:pPr>
            <w:ins w:id="1834" w:author="Microsoft Word" w:date="2025-08-11T16:30:00Z" w16du:dateUtc="2025-08-11T21:30:00Z">
              <w:r w:rsidRPr="002E17C2">
                <w:rPr>
                  <w:rFonts w:ascii="Times New Roman" w:hAnsi="Times New Roman" w:cs="Times New Roman"/>
                  <w:color w:val="000000"/>
                  <w:sz w:val="18"/>
                  <w:szCs w:val="18"/>
                  <w:rPrChange w:id="1835" w:author="Jujia Li" w:date="2025-08-10T15:09:00Z" w16du:dateUtc="2025-08-10T20:09:00Z">
                    <w:rPr>
                      <w:rFonts w:ascii="Aptos Narrow" w:hAnsi="Aptos Narrow"/>
                      <w:color w:val="000000"/>
                      <w:sz w:val="22"/>
                      <w:szCs w:val="22"/>
                    </w:rPr>
                  </w:rPrChange>
                </w:rPr>
                <w:t>21.63</w:t>
              </w:r>
            </w:ins>
          </w:p>
        </w:tc>
        <w:tc>
          <w:tcPr>
            <w:tcW w:w="316" w:type="pct"/>
            <w:gridSpan w:val="2"/>
            <w:noWrap/>
            <w:vAlign w:val="bottom"/>
            <w:hideMark/>
          </w:tcPr>
          <w:p w14:paraId="1C68A882" w14:textId="4BC13F44" w:rsidR="004D28DD" w:rsidRPr="002E17C2" w:rsidRDefault="004D28DD" w:rsidP="004D28DD">
            <w:pPr>
              <w:spacing w:after="120" w:line="360" w:lineRule="auto"/>
              <w:contextualSpacing/>
              <w:jc w:val="right"/>
              <w:rPr>
                <w:ins w:id="1836" w:author="Microsoft Word" w:date="2025-08-11T16:30:00Z" w16du:dateUtc="2025-08-11T21:30:00Z"/>
                <w:rFonts w:ascii="Times New Roman" w:eastAsia="Times New Roman" w:hAnsi="Times New Roman" w:cs="Times New Roman"/>
                <w:color w:val="000000"/>
                <w:kern w:val="0"/>
                <w:sz w:val="18"/>
                <w:szCs w:val="18"/>
                <w14:ligatures w14:val="none"/>
              </w:rPr>
            </w:pPr>
            <w:ins w:id="1837" w:author="Microsoft Word" w:date="2025-08-11T16:30:00Z" w16du:dateUtc="2025-08-11T21:30:00Z">
              <w:r w:rsidRPr="002E17C2">
                <w:rPr>
                  <w:rFonts w:ascii="Times New Roman" w:hAnsi="Times New Roman" w:cs="Times New Roman"/>
                  <w:color w:val="000000"/>
                  <w:sz w:val="18"/>
                  <w:szCs w:val="18"/>
                  <w:rPrChange w:id="1838" w:author="Jujia Li" w:date="2025-08-10T15:09:00Z" w16du:dateUtc="2025-08-10T20:09:00Z">
                    <w:rPr>
                      <w:rFonts w:ascii="Aptos Narrow" w:hAnsi="Aptos Narrow"/>
                      <w:color w:val="000000"/>
                      <w:sz w:val="22"/>
                      <w:szCs w:val="22"/>
                    </w:rPr>
                  </w:rPrChange>
                </w:rPr>
                <w:t>1.08</w:t>
              </w:r>
            </w:ins>
          </w:p>
        </w:tc>
        <w:tc>
          <w:tcPr>
            <w:tcW w:w="380" w:type="pct"/>
            <w:noWrap/>
            <w:vAlign w:val="bottom"/>
            <w:hideMark/>
          </w:tcPr>
          <w:p w14:paraId="76154AC8" w14:textId="0522C035" w:rsidR="004D28DD" w:rsidRPr="002E17C2" w:rsidRDefault="004D28DD" w:rsidP="004D28DD">
            <w:pPr>
              <w:spacing w:after="120" w:line="360" w:lineRule="auto"/>
              <w:contextualSpacing/>
              <w:jc w:val="right"/>
              <w:rPr>
                <w:ins w:id="1839" w:author="Microsoft Word" w:date="2025-08-11T16:30:00Z" w16du:dateUtc="2025-08-11T21:30:00Z"/>
                <w:rFonts w:ascii="Times New Roman" w:eastAsia="Times New Roman" w:hAnsi="Times New Roman" w:cs="Times New Roman"/>
                <w:color w:val="000000"/>
                <w:kern w:val="0"/>
                <w:sz w:val="18"/>
                <w:szCs w:val="18"/>
                <w14:ligatures w14:val="none"/>
              </w:rPr>
            </w:pPr>
            <w:ins w:id="1840" w:author="Microsoft Word" w:date="2025-08-11T16:30:00Z" w16du:dateUtc="2025-08-11T21:30:00Z">
              <w:r w:rsidRPr="002E17C2">
                <w:rPr>
                  <w:rFonts w:ascii="Times New Roman" w:hAnsi="Times New Roman" w:cs="Times New Roman"/>
                  <w:color w:val="000000"/>
                  <w:sz w:val="18"/>
                  <w:szCs w:val="18"/>
                  <w:rPrChange w:id="1841" w:author="Jujia Li" w:date="2025-08-10T15:09:00Z" w16du:dateUtc="2025-08-10T20:09:00Z">
                    <w:rPr>
                      <w:rFonts w:ascii="Aptos Narrow" w:hAnsi="Aptos Narrow"/>
                      <w:color w:val="000000"/>
                      <w:sz w:val="22"/>
                      <w:szCs w:val="22"/>
                    </w:rPr>
                  </w:rPrChange>
                </w:rPr>
                <w:t>20.04</w:t>
              </w:r>
            </w:ins>
          </w:p>
        </w:tc>
        <w:tc>
          <w:tcPr>
            <w:tcW w:w="321" w:type="pct"/>
            <w:noWrap/>
            <w:vAlign w:val="bottom"/>
            <w:hideMark/>
          </w:tcPr>
          <w:p w14:paraId="29E2C668" w14:textId="7128F5B1" w:rsidR="004D28DD" w:rsidRPr="002E17C2" w:rsidRDefault="004D28DD" w:rsidP="004D28DD">
            <w:pPr>
              <w:spacing w:after="120" w:line="360" w:lineRule="auto"/>
              <w:contextualSpacing/>
              <w:jc w:val="right"/>
              <w:rPr>
                <w:ins w:id="1842" w:author="Microsoft Word" w:date="2025-08-11T16:30:00Z" w16du:dateUtc="2025-08-11T21:30:00Z"/>
                <w:rFonts w:ascii="Times New Roman" w:eastAsia="Times New Roman" w:hAnsi="Times New Roman" w:cs="Times New Roman"/>
                <w:color w:val="000000"/>
                <w:kern w:val="0"/>
                <w:sz w:val="18"/>
                <w:szCs w:val="18"/>
                <w14:ligatures w14:val="none"/>
              </w:rPr>
            </w:pPr>
            <w:ins w:id="1843" w:author="Microsoft Word" w:date="2025-08-11T16:30:00Z" w16du:dateUtc="2025-08-11T21:30:00Z">
              <w:r w:rsidRPr="002E17C2">
                <w:rPr>
                  <w:rFonts w:ascii="Times New Roman" w:hAnsi="Times New Roman" w:cs="Times New Roman"/>
                  <w:color w:val="000000"/>
                  <w:sz w:val="18"/>
                  <w:szCs w:val="18"/>
                  <w:rPrChange w:id="1844" w:author="Jujia Li" w:date="2025-08-10T15:09:00Z" w16du:dateUtc="2025-08-10T20:09:00Z">
                    <w:rPr>
                      <w:rFonts w:ascii="Aptos Narrow" w:hAnsi="Aptos Narrow"/>
                      <w:color w:val="000000"/>
                      <w:sz w:val="22"/>
                      <w:szCs w:val="22"/>
                    </w:rPr>
                  </w:rPrChange>
                </w:rPr>
                <w:t>0.99</w:t>
              </w:r>
            </w:ins>
          </w:p>
        </w:tc>
        <w:tc>
          <w:tcPr>
            <w:tcW w:w="428" w:type="pct"/>
            <w:noWrap/>
            <w:vAlign w:val="bottom"/>
            <w:hideMark/>
          </w:tcPr>
          <w:p w14:paraId="7BE23F0C" w14:textId="33C5DB83" w:rsidR="004D28DD" w:rsidRPr="002E17C2" w:rsidRDefault="004D28DD" w:rsidP="004D28DD">
            <w:pPr>
              <w:spacing w:after="120" w:line="360" w:lineRule="auto"/>
              <w:contextualSpacing/>
              <w:jc w:val="right"/>
              <w:rPr>
                <w:ins w:id="1845" w:author="Microsoft Word" w:date="2025-08-11T16:30:00Z" w16du:dateUtc="2025-08-11T21:30:00Z"/>
                <w:rFonts w:ascii="Times New Roman" w:eastAsia="Times New Roman" w:hAnsi="Times New Roman" w:cs="Times New Roman"/>
                <w:color w:val="000000"/>
                <w:kern w:val="0"/>
                <w:sz w:val="18"/>
                <w:szCs w:val="18"/>
                <w14:ligatures w14:val="none"/>
              </w:rPr>
            </w:pPr>
            <w:ins w:id="1846" w:author="Microsoft Word" w:date="2025-08-11T16:30:00Z" w16du:dateUtc="2025-08-11T21:30:00Z">
              <w:r w:rsidRPr="002E17C2">
                <w:rPr>
                  <w:rFonts w:ascii="Times New Roman" w:hAnsi="Times New Roman" w:cs="Times New Roman"/>
                  <w:color w:val="000000"/>
                  <w:sz w:val="18"/>
                  <w:szCs w:val="18"/>
                  <w:rPrChange w:id="1847" w:author="Jujia Li" w:date="2025-08-10T15:09:00Z" w16du:dateUtc="2025-08-10T20:09:00Z">
                    <w:rPr>
                      <w:rFonts w:ascii="Aptos Narrow" w:hAnsi="Aptos Narrow"/>
                      <w:color w:val="000000"/>
                      <w:sz w:val="22"/>
                      <w:szCs w:val="22"/>
                    </w:rPr>
                  </w:rPrChange>
                </w:rPr>
                <w:t>90.99</w:t>
              </w:r>
            </w:ins>
          </w:p>
        </w:tc>
        <w:tc>
          <w:tcPr>
            <w:tcW w:w="344" w:type="pct"/>
            <w:vAlign w:val="bottom"/>
          </w:tcPr>
          <w:p w14:paraId="3199A333" w14:textId="660E9150" w:rsidR="004D28DD" w:rsidRPr="002E17C2" w:rsidRDefault="004D28DD" w:rsidP="004D28DD">
            <w:pPr>
              <w:spacing w:after="120" w:line="360" w:lineRule="auto"/>
              <w:contextualSpacing/>
              <w:jc w:val="right"/>
              <w:rPr>
                <w:ins w:id="1848" w:author="Microsoft Word" w:date="2025-08-11T16:30:00Z" w16du:dateUtc="2025-08-11T21:30:00Z"/>
                <w:rFonts w:ascii="Times New Roman" w:hAnsi="Times New Roman" w:cs="Times New Roman"/>
                <w:sz w:val="18"/>
                <w:szCs w:val="18"/>
              </w:rPr>
            </w:pPr>
            <w:ins w:id="1849" w:author="Microsoft Word" w:date="2025-08-11T16:30:00Z" w16du:dateUtc="2025-08-11T21:30:00Z">
              <w:r w:rsidRPr="002E17C2">
                <w:rPr>
                  <w:rFonts w:ascii="Times New Roman" w:hAnsi="Times New Roman" w:cs="Times New Roman"/>
                  <w:color w:val="000000"/>
                  <w:sz w:val="18"/>
                  <w:szCs w:val="18"/>
                  <w:rPrChange w:id="1850" w:author="Jujia Li" w:date="2025-08-10T15:09:00Z" w16du:dateUtc="2025-08-10T20:09:00Z">
                    <w:rPr>
                      <w:rFonts w:ascii="Aptos Narrow" w:hAnsi="Aptos Narrow"/>
                      <w:color w:val="000000"/>
                      <w:sz w:val="22"/>
                      <w:szCs w:val="22"/>
                    </w:rPr>
                  </w:rPrChange>
                </w:rPr>
                <w:t>1.14</w:t>
              </w:r>
            </w:ins>
          </w:p>
        </w:tc>
      </w:tr>
      <w:tr w:rsidR="004D28DD" w:rsidRPr="006A0CE7" w14:paraId="56FE59F0" w14:textId="77777777" w:rsidTr="002E17C2">
        <w:trPr>
          <w:trHeight w:val="290"/>
          <w:ins w:id="1851" w:author="Microsoft Word" w:date="2025-08-11T16:30:00Z"/>
        </w:trPr>
        <w:tc>
          <w:tcPr>
            <w:tcW w:w="808" w:type="pct"/>
            <w:noWrap/>
            <w:vAlign w:val="bottom"/>
            <w:hideMark/>
          </w:tcPr>
          <w:p w14:paraId="773034B7" w14:textId="77777777" w:rsidR="004D28DD" w:rsidRPr="00221F0A" w:rsidRDefault="004D28DD" w:rsidP="004D28DD">
            <w:pPr>
              <w:spacing w:after="120" w:line="360" w:lineRule="auto"/>
              <w:contextualSpacing/>
              <w:rPr>
                <w:ins w:id="1852" w:author="Microsoft Word" w:date="2025-08-11T16:30:00Z" w16du:dateUtc="2025-08-11T21:30:00Z"/>
                <w:rFonts w:ascii="Times New Roman" w:eastAsia="Times New Roman" w:hAnsi="Times New Roman" w:cs="Times New Roman"/>
                <w:color w:val="000000"/>
                <w:kern w:val="0"/>
                <w:sz w:val="18"/>
                <w:szCs w:val="18"/>
                <w14:ligatures w14:val="none"/>
              </w:rPr>
            </w:pPr>
            <w:ins w:id="1853" w:author="Microsoft Word" w:date="2025-08-11T16:30:00Z" w16du:dateUtc="2025-08-11T21:30:00Z">
              <w:r w:rsidRPr="005E344C">
                <w:rPr>
                  <w:rFonts w:ascii="Times New Roman" w:hAnsi="Times New Roman" w:cs="Times New Roman"/>
                  <w:color w:val="000000"/>
                  <w:sz w:val="18"/>
                  <w:szCs w:val="18"/>
                </w:rPr>
                <w:t>CULLMAN</w:t>
              </w:r>
            </w:ins>
          </w:p>
        </w:tc>
        <w:tc>
          <w:tcPr>
            <w:tcW w:w="566" w:type="pct"/>
            <w:vAlign w:val="bottom"/>
          </w:tcPr>
          <w:p w14:paraId="0F634BE4" w14:textId="5402110A" w:rsidR="004D28DD" w:rsidRPr="002E17C2" w:rsidRDefault="004D28DD" w:rsidP="004D28DD">
            <w:pPr>
              <w:spacing w:after="120" w:line="360" w:lineRule="auto"/>
              <w:contextualSpacing/>
              <w:jc w:val="right"/>
              <w:rPr>
                <w:ins w:id="1854" w:author="Microsoft Word" w:date="2025-08-11T16:30:00Z" w16du:dateUtc="2025-08-11T21:30:00Z"/>
                <w:rFonts w:ascii="Times New Roman" w:hAnsi="Times New Roman" w:cs="Times New Roman"/>
                <w:sz w:val="18"/>
                <w:szCs w:val="18"/>
              </w:rPr>
            </w:pPr>
            <w:ins w:id="1855" w:author="Microsoft Word" w:date="2025-08-11T16:30:00Z" w16du:dateUtc="2025-08-11T21:30:00Z">
              <w:r w:rsidRPr="005E344C">
                <w:rPr>
                  <w:rFonts w:ascii="Times New Roman" w:hAnsi="Times New Roman" w:cs="Times New Roman"/>
                  <w:color w:val="000000"/>
                  <w:sz w:val="18"/>
                  <w:szCs w:val="18"/>
                </w:rPr>
                <w:t>83125.29</w:t>
              </w:r>
            </w:ins>
          </w:p>
        </w:tc>
        <w:tc>
          <w:tcPr>
            <w:tcW w:w="454" w:type="pct"/>
            <w:noWrap/>
            <w:vAlign w:val="bottom"/>
            <w:hideMark/>
          </w:tcPr>
          <w:p w14:paraId="6F632398" w14:textId="1743D3BE" w:rsidR="004D28DD" w:rsidRPr="002E17C2" w:rsidRDefault="004D28DD" w:rsidP="004D28DD">
            <w:pPr>
              <w:spacing w:after="120" w:line="360" w:lineRule="auto"/>
              <w:contextualSpacing/>
              <w:jc w:val="right"/>
              <w:rPr>
                <w:ins w:id="1856" w:author="Microsoft Word" w:date="2025-08-11T16:30:00Z" w16du:dateUtc="2025-08-11T21:30:00Z"/>
                <w:rFonts w:ascii="Times New Roman" w:eastAsia="Times New Roman" w:hAnsi="Times New Roman" w:cs="Times New Roman"/>
                <w:color w:val="000000"/>
                <w:kern w:val="0"/>
                <w:sz w:val="18"/>
                <w:szCs w:val="18"/>
                <w14:ligatures w14:val="none"/>
              </w:rPr>
            </w:pPr>
            <w:ins w:id="1857" w:author="Microsoft Word" w:date="2025-08-11T16:30:00Z" w16du:dateUtc="2025-08-11T21:30:00Z">
              <w:r w:rsidRPr="002E17C2">
                <w:rPr>
                  <w:rFonts w:ascii="Times New Roman" w:hAnsi="Times New Roman" w:cs="Times New Roman"/>
                  <w:color w:val="000000"/>
                  <w:sz w:val="18"/>
                  <w:szCs w:val="18"/>
                  <w:rPrChange w:id="1858" w:author="Jujia Li" w:date="2025-08-10T15:09:00Z" w16du:dateUtc="2025-08-10T20:09:00Z">
                    <w:rPr>
                      <w:rFonts w:ascii="Aptos Narrow" w:hAnsi="Aptos Narrow"/>
                      <w:color w:val="000000"/>
                      <w:sz w:val="22"/>
                      <w:szCs w:val="22"/>
                    </w:rPr>
                  </w:rPrChange>
                </w:rPr>
                <w:t>24.4</w:t>
              </w:r>
              <w:r>
                <w:rPr>
                  <w:rFonts w:ascii="Times New Roman" w:hAnsi="Times New Roman" w:cs="Times New Roman"/>
                  <w:color w:val="000000"/>
                  <w:sz w:val="18"/>
                  <w:szCs w:val="18"/>
                </w:rPr>
                <w:t>0</w:t>
              </w:r>
            </w:ins>
          </w:p>
        </w:tc>
        <w:tc>
          <w:tcPr>
            <w:tcW w:w="308" w:type="pct"/>
            <w:gridSpan w:val="2"/>
            <w:noWrap/>
            <w:vAlign w:val="bottom"/>
            <w:hideMark/>
          </w:tcPr>
          <w:p w14:paraId="49598025" w14:textId="421C326E" w:rsidR="004D28DD" w:rsidRPr="002E17C2" w:rsidRDefault="004D28DD" w:rsidP="004D28DD">
            <w:pPr>
              <w:spacing w:after="120" w:line="360" w:lineRule="auto"/>
              <w:contextualSpacing/>
              <w:jc w:val="right"/>
              <w:rPr>
                <w:ins w:id="1859" w:author="Microsoft Word" w:date="2025-08-11T16:30:00Z" w16du:dateUtc="2025-08-11T21:30:00Z"/>
                <w:rFonts w:ascii="Times New Roman" w:eastAsia="Times New Roman" w:hAnsi="Times New Roman" w:cs="Times New Roman"/>
                <w:color w:val="000000"/>
                <w:kern w:val="0"/>
                <w:sz w:val="18"/>
                <w:szCs w:val="18"/>
                <w14:ligatures w14:val="none"/>
              </w:rPr>
            </w:pPr>
            <w:ins w:id="1860" w:author="Microsoft Word" w:date="2025-08-11T16:30:00Z" w16du:dateUtc="2025-08-11T21:30:00Z">
              <w:r w:rsidRPr="002E17C2">
                <w:rPr>
                  <w:rFonts w:ascii="Times New Roman" w:hAnsi="Times New Roman" w:cs="Times New Roman"/>
                  <w:color w:val="000000"/>
                  <w:sz w:val="18"/>
                  <w:szCs w:val="18"/>
                  <w:rPrChange w:id="1861" w:author="Jujia Li" w:date="2025-08-10T15:09:00Z" w16du:dateUtc="2025-08-10T20:09:00Z">
                    <w:rPr>
                      <w:rFonts w:ascii="Aptos Narrow" w:hAnsi="Aptos Narrow"/>
                      <w:color w:val="000000"/>
                      <w:sz w:val="22"/>
                      <w:szCs w:val="22"/>
                    </w:rPr>
                  </w:rPrChange>
                </w:rPr>
                <w:t>0.81</w:t>
              </w:r>
            </w:ins>
          </w:p>
        </w:tc>
        <w:tc>
          <w:tcPr>
            <w:tcW w:w="380" w:type="pct"/>
            <w:noWrap/>
            <w:vAlign w:val="bottom"/>
            <w:hideMark/>
          </w:tcPr>
          <w:p w14:paraId="0995E416" w14:textId="555C5A35" w:rsidR="004D28DD" w:rsidRPr="002E17C2" w:rsidRDefault="004D28DD" w:rsidP="004D28DD">
            <w:pPr>
              <w:spacing w:after="120" w:line="360" w:lineRule="auto"/>
              <w:contextualSpacing/>
              <w:jc w:val="right"/>
              <w:rPr>
                <w:ins w:id="1862" w:author="Microsoft Word" w:date="2025-08-11T16:30:00Z" w16du:dateUtc="2025-08-11T21:30:00Z"/>
                <w:rFonts w:ascii="Times New Roman" w:eastAsia="Times New Roman" w:hAnsi="Times New Roman" w:cs="Times New Roman"/>
                <w:color w:val="000000"/>
                <w:kern w:val="0"/>
                <w:sz w:val="18"/>
                <w:szCs w:val="18"/>
                <w14:ligatures w14:val="none"/>
              </w:rPr>
            </w:pPr>
            <w:ins w:id="1863" w:author="Microsoft Word" w:date="2025-08-11T16:30:00Z" w16du:dateUtc="2025-08-11T21:30:00Z">
              <w:r w:rsidRPr="002E17C2">
                <w:rPr>
                  <w:rFonts w:ascii="Times New Roman" w:hAnsi="Times New Roman" w:cs="Times New Roman"/>
                  <w:color w:val="000000"/>
                  <w:sz w:val="18"/>
                  <w:szCs w:val="18"/>
                  <w:rPrChange w:id="1864" w:author="Jujia Li" w:date="2025-08-10T15:09:00Z" w16du:dateUtc="2025-08-10T20:09:00Z">
                    <w:rPr>
                      <w:rFonts w:ascii="Aptos Narrow" w:hAnsi="Aptos Narrow"/>
                      <w:color w:val="000000"/>
                      <w:sz w:val="22"/>
                      <w:szCs w:val="22"/>
                    </w:rPr>
                  </w:rPrChange>
                </w:rPr>
                <w:t>21.09</w:t>
              </w:r>
            </w:ins>
          </w:p>
        </w:tc>
        <w:tc>
          <w:tcPr>
            <w:tcW w:w="315" w:type="pct"/>
            <w:gridSpan w:val="2"/>
            <w:noWrap/>
            <w:vAlign w:val="bottom"/>
            <w:hideMark/>
          </w:tcPr>
          <w:p w14:paraId="565BCEE5" w14:textId="055206E0" w:rsidR="004D28DD" w:rsidRPr="002E17C2" w:rsidRDefault="004D28DD" w:rsidP="004D28DD">
            <w:pPr>
              <w:spacing w:after="120" w:line="360" w:lineRule="auto"/>
              <w:contextualSpacing/>
              <w:jc w:val="right"/>
              <w:rPr>
                <w:ins w:id="1865" w:author="Microsoft Word" w:date="2025-08-11T16:30:00Z" w16du:dateUtc="2025-08-11T21:30:00Z"/>
                <w:rFonts w:ascii="Times New Roman" w:eastAsia="Times New Roman" w:hAnsi="Times New Roman" w:cs="Times New Roman"/>
                <w:color w:val="000000"/>
                <w:kern w:val="0"/>
                <w:sz w:val="18"/>
                <w:szCs w:val="18"/>
                <w14:ligatures w14:val="none"/>
              </w:rPr>
            </w:pPr>
            <w:ins w:id="1866" w:author="Microsoft Word" w:date="2025-08-11T16:30:00Z" w16du:dateUtc="2025-08-11T21:30:00Z">
              <w:r w:rsidRPr="002E17C2">
                <w:rPr>
                  <w:rFonts w:ascii="Times New Roman" w:hAnsi="Times New Roman" w:cs="Times New Roman"/>
                  <w:color w:val="000000"/>
                  <w:sz w:val="18"/>
                  <w:szCs w:val="18"/>
                  <w:rPrChange w:id="1867" w:author="Jujia Li" w:date="2025-08-10T15:09:00Z" w16du:dateUtc="2025-08-10T20:09:00Z">
                    <w:rPr>
                      <w:rFonts w:ascii="Aptos Narrow" w:hAnsi="Aptos Narrow"/>
                      <w:color w:val="000000"/>
                      <w:sz w:val="22"/>
                      <w:szCs w:val="22"/>
                    </w:rPr>
                  </w:rPrChange>
                </w:rPr>
                <w:t>0.7</w:t>
              </w:r>
              <w:r>
                <w:rPr>
                  <w:rFonts w:ascii="Times New Roman" w:hAnsi="Times New Roman" w:cs="Times New Roman"/>
                  <w:color w:val="000000"/>
                  <w:sz w:val="18"/>
                  <w:szCs w:val="18"/>
                </w:rPr>
                <w:t>0</w:t>
              </w:r>
            </w:ins>
          </w:p>
        </w:tc>
        <w:tc>
          <w:tcPr>
            <w:tcW w:w="380" w:type="pct"/>
            <w:noWrap/>
            <w:vAlign w:val="bottom"/>
            <w:hideMark/>
          </w:tcPr>
          <w:p w14:paraId="1B1D1C28" w14:textId="27E56C3E" w:rsidR="004D28DD" w:rsidRPr="002E17C2" w:rsidRDefault="004D28DD" w:rsidP="004D28DD">
            <w:pPr>
              <w:spacing w:after="120" w:line="360" w:lineRule="auto"/>
              <w:contextualSpacing/>
              <w:jc w:val="right"/>
              <w:rPr>
                <w:ins w:id="1868" w:author="Microsoft Word" w:date="2025-08-11T16:30:00Z" w16du:dateUtc="2025-08-11T21:30:00Z"/>
                <w:rFonts w:ascii="Times New Roman" w:eastAsia="Times New Roman" w:hAnsi="Times New Roman" w:cs="Times New Roman"/>
                <w:color w:val="000000"/>
                <w:kern w:val="0"/>
                <w:sz w:val="18"/>
                <w:szCs w:val="18"/>
                <w14:ligatures w14:val="none"/>
              </w:rPr>
            </w:pPr>
            <w:ins w:id="1869" w:author="Microsoft Word" w:date="2025-08-11T16:30:00Z" w16du:dateUtc="2025-08-11T21:30:00Z">
              <w:r w:rsidRPr="002E17C2">
                <w:rPr>
                  <w:rFonts w:ascii="Times New Roman" w:hAnsi="Times New Roman" w:cs="Times New Roman"/>
                  <w:color w:val="000000"/>
                  <w:sz w:val="18"/>
                  <w:szCs w:val="18"/>
                  <w:rPrChange w:id="1870" w:author="Jujia Li" w:date="2025-08-10T15:09:00Z" w16du:dateUtc="2025-08-10T20:09:00Z">
                    <w:rPr>
                      <w:rFonts w:ascii="Aptos Narrow" w:hAnsi="Aptos Narrow"/>
                      <w:color w:val="000000"/>
                      <w:sz w:val="22"/>
                      <w:szCs w:val="22"/>
                    </w:rPr>
                  </w:rPrChange>
                </w:rPr>
                <w:t>17.76</w:t>
              </w:r>
            </w:ins>
          </w:p>
        </w:tc>
        <w:tc>
          <w:tcPr>
            <w:tcW w:w="316" w:type="pct"/>
            <w:gridSpan w:val="2"/>
            <w:noWrap/>
            <w:vAlign w:val="bottom"/>
            <w:hideMark/>
          </w:tcPr>
          <w:p w14:paraId="46CDF2C3" w14:textId="7F0EB2FC" w:rsidR="004D28DD" w:rsidRPr="002E17C2" w:rsidRDefault="004D28DD" w:rsidP="004D28DD">
            <w:pPr>
              <w:spacing w:after="120" w:line="360" w:lineRule="auto"/>
              <w:contextualSpacing/>
              <w:jc w:val="right"/>
              <w:rPr>
                <w:ins w:id="1871" w:author="Microsoft Word" w:date="2025-08-11T16:30:00Z" w16du:dateUtc="2025-08-11T21:30:00Z"/>
                <w:rFonts w:ascii="Times New Roman" w:eastAsia="Times New Roman" w:hAnsi="Times New Roman" w:cs="Times New Roman"/>
                <w:color w:val="000000"/>
                <w:kern w:val="0"/>
                <w:sz w:val="18"/>
                <w:szCs w:val="18"/>
                <w14:ligatures w14:val="none"/>
              </w:rPr>
            </w:pPr>
            <w:ins w:id="1872" w:author="Microsoft Word" w:date="2025-08-11T16:30:00Z" w16du:dateUtc="2025-08-11T21:30:00Z">
              <w:r w:rsidRPr="002E17C2">
                <w:rPr>
                  <w:rFonts w:ascii="Times New Roman" w:hAnsi="Times New Roman" w:cs="Times New Roman"/>
                  <w:color w:val="000000"/>
                  <w:sz w:val="18"/>
                  <w:szCs w:val="18"/>
                  <w:rPrChange w:id="1873" w:author="Jujia Li" w:date="2025-08-10T15:09:00Z" w16du:dateUtc="2025-08-10T20:09:00Z">
                    <w:rPr>
                      <w:rFonts w:ascii="Aptos Narrow" w:hAnsi="Aptos Narrow"/>
                      <w:color w:val="000000"/>
                      <w:sz w:val="22"/>
                      <w:szCs w:val="22"/>
                    </w:rPr>
                  </w:rPrChange>
                </w:rPr>
                <w:t>0.58</w:t>
              </w:r>
            </w:ins>
          </w:p>
        </w:tc>
        <w:tc>
          <w:tcPr>
            <w:tcW w:w="380" w:type="pct"/>
            <w:noWrap/>
            <w:vAlign w:val="bottom"/>
            <w:hideMark/>
          </w:tcPr>
          <w:p w14:paraId="65E70093" w14:textId="7040C7E7" w:rsidR="004D28DD" w:rsidRPr="002E17C2" w:rsidRDefault="004D28DD" w:rsidP="004D28DD">
            <w:pPr>
              <w:spacing w:after="120" w:line="360" w:lineRule="auto"/>
              <w:contextualSpacing/>
              <w:jc w:val="right"/>
              <w:rPr>
                <w:ins w:id="1874" w:author="Microsoft Word" w:date="2025-08-11T16:30:00Z" w16du:dateUtc="2025-08-11T21:30:00Z"/>
                <w:rFonts w:ascii="Times New Roman" w:eastAsia="Times New Roman" w:hAnsi="Times New Roman" w:cs="Times New Roman"/>
                <w:color w:val="000000"/>
                <w:kern w:val="0"/>
                <w:sz w:val="18"/>
                <w:szCs w:val="18"/>
                <w14:ligatures w14:val="none"/>
              </w:rPr>
            </w:pPr>
            <w:ins w:id="1875" w:author="Microsoft Word" w:date="2025-08-11T16:30:00Z" w16du:dateUtc="2025-08-11T21:30:00Z">
              <w:r w:rsidRPr="002E17C2">
                <w:rPr>
                  <w:rFonts w:ascii="Times New Roman" w:hAnsi="Times New Roman" w:cs="Times New Roman"/>
                  <w:color w:val="000000"/>
                  <w:sz w:val="18"/>
                  <w:szCs w:val="18"/>
                  <w:rPrChange w:id="1876" w:author="Jujia Li" w:date="2025-08-10T15:09:00Z" w16du:dateUtc="2025-08-10T20:09:00Z">
                    <w:rPr>
                      <w:rFonts w:ascii="Aptos Narrow" w:hAnsi="Aptos Narrow"/>
                      <w:color w:val="000000"/>
                      <w:sz w:val="22"/>
                      <w:szCs w:val="22"/>
                    </w:rPr>
                  </w:rPrChange>
                </w:rPr>
                <w:t>15.03</w:t>
              </w:r>
            </w:ins>
          </w:p>
        </w:tc>
        <w:tc>
          <w:tcPr>
            <w:tcW w:w="321" w:type="pct"/>
            <w:noWrap/>
            <w:vAlign w:val="bottom"/>
            <w:hideMark/>
          </w:tcPr>
          <w:p w14:paraId="6A0DEA28" w14:textId="7C7F11A9" w:rsidR="004D28DD" w:rsidRPr="002E17C2" w:rsidRDefault="004D28DD" w:rsidP="004D28DD">
            <w:pPr>
              <w:spacing w:after="120" w:line="360" w:lineRule="auto"/>
              <w:contextualSpacing/>
              <w:jc w:val="right"/>
              <w:rPr>
                <w:ins w:id="1877" w:author="Microsoft Word" w:date="2025-08-11T16:30:00Z" w16du:dateUtc="2025-08-11T21:30:00Z"/>
                <w:rFonts w:ascii="Times New Roman" w:eastAsia="Times New Roman" w:hAnsi="Times New Roman" w:cs="Times New Roman"/>
                <w:color w:val="000000"/>
                <w:kern w:val="0"/>
                <w:sz w:val="18"/>
                <w:szCs w:val="18"/>
                <w14:ligatures w14:val="none"/>
              </w:rPr>
            </w:pPr>
            <w:ins w:id="1878" w:author="Microsoft Word" w:date="2025-08-11T16:30:00Z" w16du:dateUtc="2025-08-11T21:30:00Z">
              <w:r w:rsidRPr="002E17C2">
                <w:rPr>
                  <w:rFonts w:ascii="Times New Roman" w:hAnsi="Times New Roman" w:cs="Times New Roman"/>
                  <w:color w:val="000000"/>
                  <w:sz w:val="18"/>
                  <w:szCs w:val="18"/>
                  <w:rPrChange w:id="1879" w:author="Jujia Li" w:date="2025-08-10T15:09:00Z" w16du:dateUtc="2025-08-10T20:09:00Z">
                    <w:rPr>
                      <w:rFonts w:ascii="Aptos Narrow" w:hAnsi="Aptos Narrow"/>
                      <w:color w:val="000000"/>
                      <w:sz w:val="22"/>
                      <w:szCs w:val="22"/>
                    </w:rPr>
                  </w:rPrChange>
                </w:rPr>
                <w:t>0.49</w:t>
              </w:r>
            </w:ins>
          </w:p>
        </w:tc>
        <w:tc>
          <w:tcPr>
            <w:tcW w:w="428" w:type="pct"/>
            <w:noWrap/>
            <w:vAlign w:val="bottom"/>
            <w:hideMark/>
          </w:tcPr>
          <w:p w14:paraId="32DCE9CE" w14:textId="644389B4" w:rsidR="004D28DD" w:rsidRPr="002E17C2" w:rsidRDefault="004D28DD" w:rsidP="004D28DD">
            <w:pPr>
              <w:spacing w:after="120" w:line="360" w:lineRule="auto"/>
              <w:contextualSpacing/>
              <w:jc w:val="right"/>
              <w:rPr>
                <w:ins w:id="1880" w:author="Microsoft Word" w:date="2025-08-11T16:30:00Z" w16du:dateUtc="2025-08-11T21:30:00Z"/>
                <w:rFonts w:ascii="Times New Roman" w:eastAsia="Times New Roman" w:hAnsi="Times New Roman" w:cs="Times New Roman"/>
                <w:color w:val="000000"/>
                <w:kern w:val="0"/>
                <w:sz w:val="18"/>
                <w:szCs w:val="18"/>
                <w14:ligatures w14:val="none"/>
              </w:rPr>
            </w:pPr>
            <w:ins w:id="1881" w:author="Microsoft Word" w:date="2025-08-11T16:30:00Z" w16du:dateUtc="2025-08-11T21:30:00Z">
              <w:r w:rsidRPr="002E17C2">
                <w:rPr>
                  <w:rFonts w:ascii="Times New Roman" w:hAnsi="Times New Roman" w:cs="Times New Roman"/>
                  <w:color w:val="000000"/>
                  <w:sz w:val="18"/>
                  <w:szCs w:val="18"/>
                  <w:rPrChange w:id="1882" w:author="Jujia Li" w:date="2025-08-10T15:09:00Z" w16du:dateUtc="2025-08-10T20:09:00Z">
                    <w:rPr>
                      <w:rFonts w:ascii="Aptos Narrow" w:hAnsi="Aptos Narrow"/>
                      <w:color w:val="000000"/>
                      <w:sz w:val="22"/>
                      <w:szCs w:val="22"/>
                    </w:rPr>
                  </w:rPrChange>
                </w:rPr>
                <w:t>78.28</w:t>
              </w:r>
            </w:ins>
          </w:p>
        </w:tc>
        <w:tc>
          <w:tcPr>
            <w:tcW w:w="344" w:type="pct"/>
            <w:vAlign w:val="bottom"/>
          </w:tcPr>
          <w:p w14:paraId="6002658A" w14:textId="2F0AB599" w:rsidR="004D28DD" w:rsidRPr="002E17C2" w:rsidRDefault="004D28DD" w:rsidP="004D28DD">
            <w:pPr>
              <w:spacing w:after="120" w:line="360" w:lineRule="auto"/>
              <w:contextualSpacing/>
              <w:jc w:val="right"/>
              <w:rPr>
                <w:ins w:id="1883" w:author="Microsoft Word" w:date="2025-08-11T16:30:00Z" w16du:dateUtc="2025-08-11T21:30:00Z"/>
                <w:rFonts w:ascii="Times New Roman" w:hAnsi="Times New Roman" w:cs="Times New Roman"/>
                <w:sz w:val="18"/>
                <w:szCs w:val="18"/>
              </w:rPr>
            </w:pPr>
            <w:ins w:id="1884" w:author="Microsoft Word" w:date="2025-08-11T16:30:00Z" w16du:dateUtc="2025-08-11T21:30:00Z">
              <w:r w:rsidRPr="002E17C2">
                <w:rPr>
                  <w:rFonts w:ascii="Times New Roman" w:hAnsi="Times New Roman" w:cs="Times New Roman"/>
                  <w:color w:val="000000"/>
                  <w:sz w:val="18"/>
                  <w:szCs w:val="18"/>
                  <w:rPrChange w:id="1885" w:author="Jujia Li" w:date="2025-08-10T15:09:00Z" w16du:dateUtc="2025-08-10T20:09:00Z">
                    <w:rPr>
                      <w:rFonts w:ascii="Aptos Narrow" w:hAnsi="Aptos Narrow"/>
                      <w:color w:val="000000"/>
                      <w:sz w:val="22"/>
                      <w:szCs w:val="22"/>
                    </w:rPr>
                  </w:rPrChange>
                </w:rPr>
                <w:t>0.64</w:t>
              </w:r>
            </w:ins>
          </w:p>
        </w:tc>
      </w:tr>
      <w:tr w:rsidR="004D28DD" w:rsidRPr="006A0CE7" w14:paraId="304310FB" w14:textId="77777777" w:rsidTr="002E17C2">
        <w:trPr>
          <w:trHeight w:val="290"/>
          <w:ins w:id="1886" w:author="Microsoft Word" w:date="2025-08-11T16:30:00Z"/>
        </w:trPr>
        <w:tc>
          <w:tcPr>
            <w:tcW w:w="808" w:type="pct"/>
            <w:noWrap/>
            <w:vAlign w:val="bottom"/>
            <w:hideMark/>
          </w:tcPr>
          <w:p w14:paraId="76CD4139" w14:textId="77777777" w:rsidR="004D28DD" w:rsidRPr="00221F0A" w:rsidRDefault="004D28DD" w:rsidP="004D28DD">
            <w:pPr>
              <w:spacing w:after="120" w:line="360" w:lineRule="auto"/>
              <w:contextualSpacing/>
              <w:rPr>
                <w:ins w:id="1887" w:author="Microsoft Word" w:date="2025-08-11T16:30:00Z" w16du:dateUtc="2025-08-11T21:30:00Z"/>
                <w:rFonts w:ascii="Times New Roman" w:eastAsia="Times New Roman" w:hAnsi="Times New Roman" w:cs="Times New Roman"/>
                <w:color w:val="000000"/>
                <w:kern w:val="0"/>
                <w:sz w:val="18"/>
                <w:szCs w:val="18"/>
                <w14:ligatures w14:val="none"/>
              </w:rPr>
            </w:pPr>
            <w:ins w:id="1888" w:author="Microsoft Word" w:date="2025-08-11T16:30:00Z" w16du:dateUtc="2025-08-11T21:30:00Z">
              <w:r w:rsidRPr="005E344C">
                <w:rPr>
                  <w:rFonts w:ascii="Times New Roman" w:hAnsi="Times New Roman" w:cs="Times New Roman"/>
                  <w:color w:val="000000"/>
                  <w:sz w:val="18"/>
                  <w:szCs w:val="18"/>
                </w:rPr>
                <w:lastRenderedPageBreak/>
                <w:t>ETOWAH</w:t>
              </w:r>
            </w:ins>
          </w:p>
        </w:tc>
        <w:tc>
          <w:tcPr>
            <w:tcW w:w="566" w:type="pct"/>
            <w:vAlign w:val="bottom"/>
          </w:tcPr>
          <w:p w14:paraId="3B4C1D45" w14:textId="3FB413B8" w:rsidR="004D28DD" w:rsidRPr="002E17C2" w:rsidRDefault="004D28DD" w:rsidP="004D28DD">
            <w:pPr>
              <w:spacing w:after="120" w:line="360" w:lineRule="auto"/>
              <w:contextualSpacing/>
              <w:jc w:val="right"/>
              <w:rPr>
                <w:ins w:id="1889" w:author="Microsoft Word" w:date="2025-08-11T16:30:00Z" w16du:dateUtc="2025-08-11T21:30:00Z"/>
                <w:rFonts w:ascii="Times New Roman" w:hAnsi="Times New Roman" w:cs="Times New Roman"/>
                <w:sz w:val="18"/>
                <w:szCs w:val="18"/>
              </w:rPr>
            </w:pPr>
            <w:ins w:id="1890" w:author="Microsoft Word" w:date="2025-08-11T16:30:00Z" w16du:dateUtc="2025-08-11T21:30:00Z">
              <w:r w:rsidRPr="005E344C">
                <w:rPr>
                  <w:rFonts w:ascii="Times New Roman" w:hAnsi="Times New Roman" w:cs="Times New Roman"/>
                  <w:color w:val="000000"/>
                  <w:sz w:val="18"/>
                  <w:szCs w:val="18"/>
                </w:rPr>
                <w:t>102685.37</w:t>
              </w:r>
            </w:ins>
          </w:p>
        </w:tc>
        <w:tc>
          <w:tcPr>
            <w:tcW w:w="454" w:type="pct"/>
            <w:noWrap/>
            <w:vAlign w:val="bottom"/>
            <w:hideMark/>
          </w:tcPr>
          <w:p w14:paraId="720BB9C1" w14:textId="4FE97A4C" w:rsidR="004D28DD" w:rsidRPr="002E17C2" w:rsidRDefault="004D28DD" w:rsidP="004D28DD">
            <w:pPr>
              <w:spacing w:after="120" w:line="360" w:lineRule="auto"/>
              <w:contextualSpacing/>
              <w:jc w:val="right"/>
              <w:rPr>
                <w:ins w:id="1891" w:author="Microsoft Word" w:date="2025-08-11T16:30:00Z" w16du:dateUtc="2025-08-11T21:30:00Z"/>
                <w:rFonts w:ascii="Times New Roman" w:eastAsia="Times New Roman" w:hAnsi="Times New Roman" w:cs="Times New Roman"/>
                <w:color w:val="000000"/>
                <w:kern w:val="0"/>
                <w:sz w:val="18"/>
                <w:szCs w:val="18"/>
                <w14:ligatures w14:val="none"/>
              </w:rPr>
            </w:pPr>
            <w:ins w:id="1892" w:author="Microsoft Word" w:date="2025-08-11T16:30:00Z" w16du:dateUtc="2025-08-11T21:30:00Z">
              <w:r w:rsidRPr="002E17C2">
                <w:rPr>
                  <w:rFonts w:ascii="Times New Roman" w:hAnsi="Times New Roman" w:cs="Times New Roman"/>
                  <w:color w:val="000000"/>
                  <w:sz w:val="18"/>
                  <w:szCs w:val="18"/>
                  <w:rPrChange w:id="1893" w:author="Jujia Li" w:date="2025-08-10T15:09:00Z" w16du:dateUtc="2025-08-10T20:09:00Z">
                    <w:rPr>
                      <w:rFonts w:ascii="Aptos Narrow" w:hAnsi="Aptos Narrow"/>
                      <w:color w:val="000000"/>
                      <w:sz w:val="22"/>
                      <w:szCs w:val="22"/>
                    </w:rPr>
                  </w:rPrChange>
                </w:rPr>
                <w:t>32.42</w:t>
              </w:r>
            </w:ins>
          </w:p>
        </w:tc>
        <w:tc>
          <w:tcPr>
            <w:tcW w:w="308" w:type="pct"/>
            <w:gridSpan w:val="2"/>
            <w:noWrap/>
            <w:vAlign w:val="bottom"/>
            <w:hideMark/>
          </w:tcPr>
          <w:p w14:paraId="46E20B36" w14:textId="3267FD67" w:rsidR="004D28DD" w:rsidRPr="002E17C2" w:rsidRDefault="004D28DD" w:rsidP="004D28DD">
            <w:pPr>
              <w:spacing w:after="120" w:line="360" w:lineRule="auto"/>
              <w:contextualSpacing/>
              <w:jc w:val="right"/>
              <w:rPr>
                <w:ins w:id="1894" w:author="Microsoft Word" w:date="2025-08-11T16:30:00Z" w16du:dateUtc="2025-08-11T21:30:00Z"/>
                <w:rFonts w:ascii="Times New Roman" w:eastAsia="Times New Roman" w:hAnsi="Times New Roman" w:cs="Times New Roman"/>
                <w:color w:val="000000"/>
                <w:kern w:val="0"/>
                <w:sz w:val="18"/>
                <w:szCs w:val="18"/>
                <w14:ligatures w14:val="none"/>
              </w:rPr>
            </w:pPr>
            <w:ins w:id="1895" w:author="Microsoft Word" w:date="2025-08-11T16:30:00Z" w16du:dateUtc="2025-08-11T21:30:00Z">
              <w:r w:rsidRPr="002E17C2">
                <w:rPr>
                  <w:rFonts w:ascii="Times New Roman" w:hAnsi="Times New Roman" w:cs="Times New Roman"/>
                  <w:color w:val="000000"/>
                  <w:sz w:val="18"/>
                  <w:szCs w:val="18"/>
                  <w:rPrChange w:id="1896" w:author="Jujia Li" w:date="2025-08-10T15:09:00Z" w16du:dateUtc="2025-08-10T20:09:00Z">
                    <w:rPr>
                      <w:rFonts w:ascii="Aptos Narrow" w:hAnsi="Aptos Narrow"/>
                      <w:color w:val="000000"/>
                      <w:sz w:val="22"/>
                      <w:szCs w:val="22"/>
                    </w:rPr>
                  </w:rPrChange>
                </w:rPr>
                <w:t>0.86</w:t>
              </w:r>
            </w:ins>
          </w:p>
        </w:tc>
        <w:tc>
          <w:tcPr>
            <w:tcW w:w="380" w:type="pct"/>
            <w:noWrap/>
            <w:vAlign w:val="bottom"/>
            <w:hideMark/>
          </w:tcPr>
          <w:p w14:paraId="68D4F83F" w14:textId="42ECC7CC" w:rsidR="004D28DD" w:rsidRPr="002E17C2" w:rsidRDefault="004D28DD" w:rsidP="004D28DD">
            <w:pPr>
              <w:spacing w:after="120" w:line="360" w:lineRule="auto"/>
              <w:contextualSpacing/>
              <w:jc w:val="right"/>
              <w:rPr>
                <w:ins w:id="1897" w:author="Microsoft Word" w:date="2025-08-11T16:30:00Z" w16du:dateUtc="2025-08-11T21:30:00Z"/>
                <w:rFonts w:ascii="Times New Roman" w:eastAsia="Times New Roman" w:hAnsi="Times New Roman" w:cs="Times New Roman"/>
                <w:color w:val="000000"/>
                <w:kern w:val="0"/>
                <w:sz w:val="18"/>
                <w:szCs w:val="18"/>
                <w14:ligatures w14:val="none"/>
              </w:rPr>
            </w:pPr>
            <w:ins w:id="1898" w:author="Microsoft Word" w:date="2025-08-11T16:30:00Z" w16du:dateUtc="2025-08-11T21:30:00Z">
              <w:r w:rsidRPr="002E17C2">
                <w:rPr>
                  <w:rFonts w:ascii="Times New Roman" w:hAnsi="Times New Roman" w:cs="Times New Roman"/>
                  <w:color w:val="000000"/>
                  <w:sz w:val="18"/>
                  <w:szCs w:val="18"/>
                  <w:rPrChange w:id="1899" w:author="Jujia Li" w:date="2025-08-10T15:09:00Z" w16du:dateUtc="2025-08-10T20:09:00Z">
                    <w:rPr>
                      <w:rFonts w:ascii="Aptos Narrow" w:hAnsi="Aptos Narrow"/>
                      <w:color w:val="000000"/>
                      <w:sz w:val="22"/>
                      <w:szCs w:val="22"/>
                    </w:rPr>
                  </w:rPrChange>
                </w:rPr>
                <w:t>28.59</w:t>
              </w:r>
            </w:ins>
          </w:p>
        </w:tc>
        <w:tc>
          <w:tcPr>
            <w:tcW w:w="315" w:type="pct"/>
            <w:gridSpan w:val="2"/>
            <w:noWrap/>
            <w:vAlign w:val="bottom"/>
            <w:hideMark/>
          </w:tcPr>
          <w:p w14:paraId="4D447CBA" w14:textId="3E450A1E" w:rsidR="004D28DD" w:rsidRPr="002E17C2" w:rsidRDefault="004D28DD" w:rsidP="004D28DD">
            <w:pPr>
              <w:spacing w:after="120" w:line="360" w:lineRule="auto"/>
              <w:contextualSpacing/>
              <w:jc w:val="right"/>
              <w:rPr>
                <w:ins w:id="1900" w:author="Microsoft Word" w:date="2025-08-11T16:30:00Z" w16du:dateUtc="2025-08-11T21:30:00Z"/>
                <w:rFonts w:ascii="Times New Roman" w:eastAsia="Times New Roman" w:hAnsi="Times New Roman" w:cs="Times New Roman"/>
                <w:color w:val="000000"/>
                <w:kern w:val="0"/>
                <w:sz w:val="18"/>
                <w:szCs w:val="18"/>
                <w14:ligatures w14:val="none"/>
              </w:rPr>
            </w:pPr>
            <w:ins w:id="1901" w:author="Microsoft Word" w:date="2025-08-11T16:30:00Z" w16du:dateUtc="2025-08-11T21:30:00Z">
              <w:r w:rsidRPr="002E17C2">
                <w:rPr>
                  <w:rFonts w:ascii="Times New Roman" w:hAnsi="Times New Roman" w:cs="Times New Roman"/>
                  <w:color w:val="000000"/>
                  <w:sz w:val="18"/>
                  <w:szCs w:val="18"/>
                  <w:rPrChange w:id="1902" w:author="Jujia Li" w:date="2025-08-10T15:09:00Z" w16du:dateUtc="2025-08-10T20:09:00Z">
                    <w:rPr>
                      <w:rFonts w:ascii="Aptos Narrow" w:hAnsi="Aptos Narrow"/>
                      <w:color w:val="000000"/>
                      <w:sz w:val="22"/>
                      <w:szCs w:val="22"/>
                    </w:rPr>
                  </w:rPrChange>
                </w:rPr>
                <w:t>0.76</w:t>
              </w:r>
            </w:ins>
          </w:p>
        </w:tc>
        <w:tc>
          <w:tcPr>
            <w:tcW w:w="380" w:type="pct"/>
            <w:noWrap/>
            <w:vAlign w:val="bottom"/>
            <w:hideMark/>
          </w:tcPr>
          <w:p w14:paraId="5771BE5D" w14:textId="52C17D00" w:rsidR="004D28DD" w:rsidRPr="002E17C2" w:rsidRDefault="004D28DD" w:rsidP="004D28DD">
            <w:pPr>
              <w:spacing w:after="120" w:line="360" w:lineRule="auto"/>
              <w:contextualSpacing/>
              <w:jc w:val="right"/>
              <w:rPr>
                <w:ins w:id="1903" w:author="Microsoft Word" w:date="2025-08-11T16:30:00Z" w16du:dateUtc="2025-08-11T21:30:00Z"/>
                <w:rFonts w:ascii="Times New Roman" w:eastAsia="Times New Roman" w:hAnsi="Times New Roman" w:cs="Times New Roman"/>
                <w:color w:val="000000"/>
                <w:kern w:val="0"/>
                <w:sz w:val="18"/>
                <w:szCs w:val="18"/>
                <w14:ligatures w14:val="none"/>
              </w:rPr>
            </w:pPr>
            <w:ins w:id="1904" w:author="Microsoft Word" w:date="2025-08-11T16:30:00Z" w16du:dateUtc="2025-08-11T21:30:00Z">
              <w:r w:rsidRPr="002E17C2">
                <w:rPr>
                  <w:rFonts w:ascii="Times New Roman" w:hAnsi="Times New Roman" w:cs="Times New Roman"/>
                  <w:color w:val="000000"/>
                  <w:sz w:val="18"/>
                  <w:szCs w:val="18"/>
                  <w:rPrChange w:id="1905" w:author="Jujia Li" w:date="2025-08-10T15:09:00Z" w16du:dateUtc="2025-08-10T20:09:00Z">
                    <w:rPr>
                      <w:rFonts w:ascii="Aptos Narrow" w:hAnsi="Aptos Narrow"/>
                      <w:color w:val="000000"/>
                      <w:sz w:val="22"/>
                      <w:szCs w:val="22"/>
                    </w:rPr>
                  </w:rPrChange>
                </w:rPr>
                <w:t>27.17</w:t>
              </w:r>
            </w:ins>
          </w:p>
        </w:tc>
        <w:tc>
          <w:tcPr>
            <w:tcW w:w="316" w:type="pct"/>
            <w:gridSpan w:val="2"/>
            <w:noWrap/>
            <w:vAlign w:val="bottom"/>
            <w:hideMark/>
          </w:tcPr>
          <w:p w14:paraId="41A0EAF9" w14:textId="6DE2FC88" w:rsidR="004D28DD" w:rsidRPr="002E17C2" w:rsidRDefault="004D28DD" w:rsidP="004D28DD">
            <w:pPr>
              <w:spacing w:after="120" w:line="360" w:lineRule="auto"/>
              <w:contextualSpacing/>
              <w:jc w:val="right"/>
              <w:rPr>
                <w:ins w:id="1906" w:author="Microsoft Word" w:date="2025-08-11T16:30:00Z" w16du:dateUtc="2025-08-11T21:30:00Z"/>
                <w:rFonts w:ascii="Times New Roman" w:eastAsia="Times New Roman" w:hAnsi="Times New Roman" w:cs="Times New Roman"/>
                <w:color w:val="000000"/>
                <w:kern w:val="0"/>
                <w:sz w:val="18"/>
                <w:szCs w:val="18"/>
                <w14:ligatures w14:val="none"/>
              </w:rPr>
            </w:pPr>
            <w:ins w:id="1907" w:author="Microsoft Word" w:date="2025-08-11T16:30:00Z" w16du:dateUtc="2025-08-11T21:30:00Z">
              <w:r w:rsidRPr="002E17C2">
                <w:rPr>
                  <w:rFonts w:ascii="Times New Roman" w:hAnsi="Times New Roman" w:cs="Times New Roman"/>
                  <w:color w:val="000000"/>
                  <w:sz w:val="18"/>
                  <w:szCs w:val="18"/>
                  <w:rPrChange w:id="1908" w:author="Jujia Li" w:date="2025-08-10T15:09:00Z" w16du:dateUtc="2025-08-10T20:09:00Z">
                    <w:rPr>
                      <w:rFonts w:ascii="Aptos Narrow" w:hAnsi="Aptos Narrow"/>
                      <w:color w:val="000000"/>
                      <w:sz w:val="22"/>
                      <w:szCs w:val="22"/>
                    </w:rPr>
                  </w:rPrChange>
                </w:rPr>
                <w:t>0.73</w:t>
              </w:r>
            </w:ins>
          </w:p>
        </w:tc>
        <w:tc>
          <w:tcPr>
            <w:tcW w:w="380" w:type="pct"/>
            <w:noWrap/>
            <w:vAlign w:val="bottom"/>
            <w:hideMark/>
          </w:tcPr>
          <w:p w14:paraId="55632F98" w14:textId="49C60D3B" w:rsidR="004D28DD" w:rsidRPr="002E17C2" w:rsidRDefault="004D28DD" w:rsidP="004D28DD">
            <w:pPr>
              <w:spacing w:after="120" w:line="360" w:lineRule="auto"/>
              <w:contextualSpacing/>
              <w:jc w:val="right"/>
              <w:rPr>
                <w:ins w:id="1909" w:author="Microsoft Word" w:date="2025-08-11T16:30:00Z" w16du:dateUtc="2025-08-11T21:30:00Z"/>
                <w:rFonts w:ascii="Times New Roman" w:eastAsia="Times New Roman" w:hAnsi="Times New Roman" w:cs="Times New Roman"/>
                <w:color w:val="000000"/>
                <w:kern w:val="0"/>
                <w:sz w:val="18"/>
                <w:szCs w:val="18"/>
                <w14:ligatures w14:val="none"/>
              </w:rPr>
            </w:pPr>
            <w:ins w:id="1910" w:author="Microsoft Word" w:date="2025-08-11T16:30:00Z" w16du:dateUtc="2025-08-11T21:30:00Z">
              <w:r w:rsidRPr="002E17C2">
                <w:rPr>
                  <w:rFonts w:ascii="Times New Roman" w:hAnsi="Times New Roman" w:cs="Times New Roman"/>
                  <w:color w:val="000000"/>
                  <w:sz w:val="18"/>
                  <w:szCs w:val="18"/>
                  <w:rPrChange w:id="1911" w:author="Jujia Li" w:date="2025-08-10T15:09:00Z" w16du:dateUtc="2025-08-10T20:09:00Z">
                    <w:rPr>
                      <w:rFonts w:ascii="Aptos Narrow" w:hAnsi="Aptos Narrow"/>
                      <w:color w:val="000000"/>
                      <w:sz w:val="22"/>
                      <w:szCs w:val="22"/>
                    </w:rPr>
                  </w:rPrChange>
                </w:rPr>
                <w:t>24.78</w:t>
              </w:r>
            </w:ins>
          </w:p>
        </w:tc>
        <w:tc>
          <w:tcPr>
            <w:tcW w:w="321" w:type="pct"/>
            <w:noWrap/>
            <w:vAlign w:val="bottom"/>
            <w:hideMark/>
          </w:tcPr>
          <w:p w14:paraId="5925AB97" w14:textId="7F77C6B2" w:rsidR="004D28DD" w:rsidRPr="002E17C2" w:rsidRDefault="004D28DD" w:rsidP="004D28DD">
            <w:pPr>
              <w:spacing w:after="120" w:line="360" w:lineRule="auto"/>
              <w:contextualSpacing/>
              <w:jc w:val="right"/>
              <w:rPr>
                <w:ins w:id="1912" w:author="Microsoft Word" w:date="2025-08-11T16:30:00Z" w16du:dateUtc="2025-08-11T21:30:00Z"/>
                <w:rFonts w:ascii="Times New Roman" w:eastAsia="Times New Roman" w:hAnsi="Times New Roman" w:cs="Times New Roman"/>
                <w:color w:val="000000"/>
                <w:kern w:val="0"/>
                <w:sz w:val="18"/>
                <w:szCs w:val="18"/>
                <w14:ligatures w14:val="none"/>
              </w:rPr>
            </w:pPr>
            <w:ins w:id="1913" w:author="Microsoft Word" w:date="2025-08-11T16:30:00Z" w16du:dateUtc="2025-08-11T21:30:00Z">
              <w:r w:rsidRPr="002E17C2">
                <w:rPr>
                  <w:rFonts w:ascii="Times New Roman" w:hAnsi="Times New Roman" w:cs="Times New Roman"/>
                  <w:color w:val="000000"/>
                  <w:sz w:val="18"/>
                  <w:szCs w:val="18"/>
                  <w:rPrChange w:id="1914" w:author="Jujia Li" w:date="2025-08-10T15:09:00Z" w16du:dateUtc="2025-08-10T20:09:00Z">
                    <w:rPr>
                      <w:rFonts w:ascii="Aptos Narrow" w:hAnsi="Aptos Narrow"/>
                      <w:color w:val="000000"/>
                      <w:sz w:val="22"/>
                      <w:szCs w:val="22"/>
                    </w:rPr>
                  </w:rPrChange>
                </w:rPr>
                <w:t>0.66</w:t>
              </w:r>
            </w:ins>
          </w:p>
        </w:tc>
        <w:tc>
          <w:tcPr>
            <w:tcW w:w="428" w:type="pct"/>
            <w:noWrap/>
            <w:vAlign w:val="bottom"/>
            <w:hideMark/>
          </w:tcPr>
          <w:p w14:paraId="1534A3BD" w14:textId="17EDAD42" w:rsidR="004D28DD" w:rsidRPr="002E17C2" w:rsidRDefault="004D28DD" w:rsidP="004D28DD">
            <w:pPr>
              <w:spacing w:after="120" w:line="360" w:lineRule="auto"/>
              <w:contextualSpacing/>
              <w:jc w:val="right"/>
              <w:rPr>
                <w:ins w:id="1915" w:author="Microsoft Word" w:date="2025-08-11T16:30:00Z" w16du:dateUtc="2025-08-11T21:30:00Z"/>
                <w:rFonts w:ascii="Times New Roman" w:eastAsia="Times New Roman" w:hAnsi="Times New Roman" w:cs="Times New Roman"/>
                <w:color w:val="000000"/>
                <w:kern w:val="0"/>
                <w:sz w:val="18"/>
                <w:szCs w:val="18"/>
                <w14:ligatures w14:val="none"/>
              </w:rPr>
            </w:pPr>
            <w:ins w:id="1916" w:author="Microsoft Word" w:date="2025-08-11T16:30:00Z" w16du:dateUtc="2025-08-11T21:30:00Z">
              <w:r w:rsidRPr="002E17C2">
                <w:rPr>
                  <w:rFonts w:ascii="Times New Roman" w:hAnsi="Times New Roman" w:cs="Times New Roman"/>
                  <w:color w:val="000000"/>
                  <w:sz w:val="18"/>
                  <w:szCs w:val="18"/>
                  <w:rPrChange w:id="1917" w:author="Jujia Li" w:date="2025-08-10T15:09:00Z" w16du:dateUtc="2025-08-10T20:09:00Z">
                    <w:rPr>
                      <w:rFonts w:ascii="Aptos Narrow" w:hAnsi="Aptos Narrow"/>
                      <w:color w:val="000000"/>
                      <w:sz w:val="22"/>
                      <w:szCs w:val="22"/>
                    </w:rPr>
                  </w:rPrChange>
                </w:rPr>
                <w:t>112.96</w:t>
              </w:r>
            </w:ins>
          </w:p>
        </w:tc>
        <w:tc>
          <w:tcPr>
            <w:tcW w:w="344" w:type="pct"/>
            <w:vAlign w:val="bottom"/>
          </w:tcPr>
          <w:p w14:paraId="1F7A4202" w14:textId="23F2EE38" w:rsidR="004D28DD" w:rsidRPr="002E17C2" w:rsidRDefault="004D28DD" w:rsidP="004D28DD">
            <w:pPr>
              <w:spacing w:after="120" w:line="360" w:lineRule="auto"/>
              <w:contextualSpacing/>
              <w:jc w:val="right"/>
              <w:rPr>
                <w:ins w:id="1918" w:author="Microsoft Word" w:date="2025-08-11T16:30:00Z" w16du:dateUtc="2025-08-11T21:30:00Z"/>
                <w:rFonts w:ascii="Times New Roman" w:hAnsi="Times New Roman" w:cs="Times New Roman"/>
                <w:sz w:val="18"/>
                <w:szCs w:val="18"/>
              </w:rPr>
            </w:pPr>
            <w:ins w:id="1919" w:author="Microsoft Word" w:date="2025-08-11T16:30:00Z" w16du:dateUtc="2025-08-11T21:30:00Z">
              <w:r w:rsidRPr="002E17C2">
                <w:rPr>
                  <w:rFonts w:ascii="Times New Roman" w:hAnsi="Times New Roman" w:cs="Times New Roman"/>
                  <w:color w:val="000000"/>
                  <w:sz w:val="18"/>
                  <w:szCs w:val="18"/>
                  <w:rPrChange w:id="1920" w:author="Jujia Li" w:date="2025-08-10T15:09:00Z" w16du:dateUtc="2025-08-10T20:09:00Z">
                    <w:rPr>
                      <w:rFonts w:ascii="Aptos Narrow" w:hAnsi="Aptos Narrow"/>
                      <w:color w:val="000000"/>
                      <w:sz w:val="22"/>
                      <w:szCs w:val="22"/>
                    </w:rPr>
                  </w:rPrChange>
                </w:rPr>
                <w:t>0.75</w:t>
              </w:r>
            </w:ins>
          </w:p>
        </w:tc>
      </w:tr>
      <w:tr w:rsidR="004D28DD" w:rsidRPr="006A0CE7" w14:paraId="0538291E" w14:textId="77777777" w:rsidTr="002E17C2">
        <w:trPr>
          <w:trHeight w:val="290"/>
          <w:ins w:id="1921" w:author="Microsoft Word" w:date="2025-08-11T16:30:00Z"/>
        </w:trPr>
        <w:tc>
          <w:tcPr>
            <w:tcW w:w="808" w:type="pct"/>
            <w:noWrap/>
            <w:vAlign w:val="bottom"/>
          </w:tcPr>
          <w:p w14:paraId="17EF4740" w14:textId="77777777" w:rsidR="004D28DD" w:rsidRPr="00221F0A" w:rsidRDefault="004D28DD" w:rsidP="004D28DD">
            <w:pPr>
              <w:spacing w:after="120" w:line="360" w:lineRule="auto"/>
              <w:contextualSpacing/>
              <w:rPr>
                <w:ins w:id="1922" w:author="Microsoft Word" w:date="2025-08-11T16:30:00Z" w16du:dateUtc="2025-08-11T21:30:00Z"/>
                <w:rFonts w:ascii="Times New Roman" w:eastAsia="Times New Roman" w:hAnsi="Times New Roman" w:cs="Times New Roman"/>
                <w:color w:val="000000"/>
                <w:kern w:val="0"/>
                <w:sz w:val="18"/>
                <w:szCs w:val="18"/>
                <w14:ligatures w14:val="none"/>
              </w:rPr>
            </w:pPr>
            <w:ins w:id="1923" w:author="Microsoft Word" w:date="2025-08-11T16:30:00Z" w16du:dateUtc="2025-08-11T21:30:00Z">
              <w:r w:rsidRPr="005E344C">
                <w:rPr>
                  <w:rFonts w:ascii="Times New Roman" w:hAnsi="Times New Roman" w:cs="Times New Roman"/>
                  <w:color w:val="000000"/>
                  <w:sz w:val="18"/>
                  <w:szCs w:val="18"/>
                </w:rPr>
                <w:t>FAYETTE</w:t>
              </w:r>
            </w:ins>
          </w:p>
        </w:tc>
        <w:tc>
          <w:tcPr>
            <w:tcW w:w="566" w:type="pct"/>
            <w:vAlign w:val="bottom"/>
          </w:tcPr>
          <w:p w14:paraId="518D2276" w14:textId="1B737BD2" w:rsidR="004D28DD" w:rsidRPr="002E17C2" w:rsidRDefault="004D28DD" w:rsidP="004D28DD">
            <w:pPr>
              <w:spacing w:after="120" w:line="360" w:lineRule="auto"/>
              <w:contextualSpacing/>
              <w:jc w:val="right"/>
              <w:rPr>
                <w:ins w:id="1924" w:author="Microsoft Word" w:date="2025-08-11T16:30:00Z" w16du:dateUtc="2025-08-11T21:30:00Z"/>
                <w:rFonts w:ascii="Times New Roman" w:hAnsi="Times New Roman" w:cs="Times New Roman"/>
                <w:color w:val="000000"/>
                <w:sz w:val="18"/>
                <w:szCs w:val="18"/>
              </w:rPr>
            </w:pPr>
            <w:ins w:id="1925" w:author="Microsoft Word" w:date="2025-08-11T16:30:00Z" w16du:dateUtc="2025-08-11T21:30:00Z">
              <w:r w:rsidRPr="005E344C">
                <w:rPr>
                  <w:rFonts w:ascii="Times New Roman" w:hAnsi="Times New Roman" w:cs="Times New Roman"/>
                  <w:color w:val="000000"/>
                  <w:sz w:val="18"/>
                  <w:szCs w:val="18"/>
                </w:rPr>
                <w:t>16444.08</w:t>
              </w:r>
            </w:ins>
          </w:p>
        </w:tc>
        <w:tc>
          <w:tcPr>
            <w:tcW w:w="454" w:type="pct"/>
            <w:noWrap/>
            <w:vAlign w:val="bottom"/>
          </w:tcPr>
          <w:p w14:paraId="2E6FFC42" w14:textId="7BD2E5C4" w:rsidR="004D28DD" w:rsidRPr="002E17C2" w:rsidRDefault="004D28DD" w:rsidP="004D28DD">
            <w:pPr>
              <w:spacing w:after="120" w:line="360" w:lineRule="auto"/>
              <w:contextualSpacing/>
              <w:jc w:val="right"/>
              <w:rPr>
                <w:ins w:id="1926" w:author="Microsoft Word" w:date="2025-08-11T16:30:00Z" w16du:dateUtc="2025-08-11T21:30:00Z"/>
                <w:rFonts w:ascii="Times New Roman" w:hAnsi="Times New Roman" w:cs="Times New Roman"/>
                <w:color w:val="000000"/>
                <w:sz w:val="18"/>
                <w:szCs w:val="18"/>
              </w:rPr>
            </w:pPr>
            <w:ins w:id="1927" w:author="Microsoft Word" w:date="2025-08-11T16:30:00Z" w16du:dateUtc="2025-08-11T21:30:00Z">
              <w:r w:rsidRPr="002E17C2">
                <w:rPr>
                  <w:rFonts w:ascii="Times New Roman" w:hAnsi="Times New Roman" w:cs="Times New Roman"/>
                  <w:color w:val="000000"/>
                  <w:sz w:val="18"/>
                  <w:szCs w:val="18"/>
                  <w:rPrChange w:id="1928" w:author="Jujia Li" w:date="2025-08-10T15:09:00Z" w16du:dateUtc="2025-08-10T20:09:00Z">
                    <w:rPr>
                      <w:rFonts w:ascii="Aptos Narrow" w:hAnsi="Aptos Narrow"/>
                      <w:color w:val="000000"/>
                      <w:sz w:val="22"/>
                      <w:szCs w:val="22"/>
                    </w:rPr>
                  </w:rPrChange>
                </w:rPr>
                <w:t>2.64</w:t>
              </w:r>
            </w:ins>
          </w:p>
        </w:tc>
        <w:tc>
          <w:tcPr>
            <w:tcW w:w="308" w:type="pct"/>
            <w:gridSpan w:val="2"/>
            <w:noWrap/>
            <w:vAlign w:val="bottom"/>
          </w:tcPr>
          <w:p w14:paraId="192D3F54" w14:textId="0C35E107" w:rsidR="004D28DD" w:rsidRPr="002E17C2" w:rsidRDefault="004D28DD" w:rsidP="004D28DD">
            <w:pPr>
              <w:spacing w:after="120" w:line="360" w:lineRule="auto"/>
              <w:contextualSpacing/>
              <w:jc w:val="right"/>
              <w:rPr>
                <w:ins w:id="1929" w:author="Microsoft Word" w:date="2025-08-11T16:30:00Z" w16du:dateUtc="2025-08-11T21:30:00Z"/>
                <w:rFonts w:ascii="Times New Roman" w:hAnsi="Times New Roman" w:cs="Times New Roman"/>
                <w:color w:val="000000"/>
                <w:sz w:val="18"/>
                <w:szCs w:val="18"/>
              </w:rPr>
            </w:pPr>
            <w:ins w:id="1930" w:author="Microsoft Word" w:date="2025-08-11T16:30:00Z" w16du:dateUtc="2025-08-11T21:30:00Z">
              <w:r w:rsidRPr="002E17C2">
                <w:rPr>
                  <w:rFonts w:ascii="Times New Roman" w:hAnsi="Times New Roman" w:cs="Times New Roman"/>
                  <w:color w:val="000000"/>
                  <w:sz w:val="18"/>
                  <w:szCs w:val="18"/>
                  <w:rPrChange w:id="1931" w:author="Jujia Li" w:date="2025-08-10T15:09:00Z" w16du:dateUtc="2025-08-10T20:09:00Z">
                    <w:rPr>
                      <w:rFonts w:ascii="Aptos Narrow" w:hAnsi="Aptos Narrow"/>
                      <w:color w:val="000000"/>
                      <w:sz w:val="22"/>
                      <w:szCs w:val="22"/>
                    </w:rPr>
                  </w:rPrChange>
                </w:rPr>
                <w:t>0.44</w:t>
              </w:r>
            </w:ins>
          </w:p>
        </w:tc>
        <w:tc>
          <w:tcPr>
            <w:tcW w:w="380" w:type="pct"/>
            <w:noWrap/>
            <w:vAlign w:val="bottom"/>
          </w:tcPr>
          <w:p w14:paraId="77E33AB3" w14:textId="38B73ACE" w:rsidR="004D28DD" w:rsidRPr="002E17C2" w:rsidRDefault="004D28DD" w:rsidP="004D28DD">
            <w:pPr>
              <w:spacing w:after="120" w:line="360" w:lineRule="auto"/>
              <w:contextualSpacing/>
              <w:jc w:val="right"/>
              <w:rPr>
                <w:ins w:id="1932" w:author="Microsoft Word" w:date="2025-08-11T16:30:00Z" w16du:dateUtc="2025-08-11T21:30:00Z"/>
                <w:rFonts w:ascii="Times New Roman" w:hAnsi="Times New Roman" w:cs="Times New Roman"/>
                <w:color w:val="000000"/>
                <w:sz w:val="18"/>
                <w:szCs w:val="18"/>
              </w:rPr>
            </w:pPr>
            <w:ins w:id="1933" w:author="Microsoft Word" w:date="2025-08-11T16:30:00Z" w16du:dateUtc="2025-08-11T21:30:00Z">
              <w:r w:rsidRPr="002E17C2">
                <w:rPr>
                  <w:rFonts w:ascii="Times New Roman" w:hAnsi="Times New Roman" w:cs="Times New Roman"/>
                  <w:color w:val="000000"/>
                  <w:sz w:val="18"/>
                  <w:szCs w:val="18"/>
                  <w:rPrChange w:id="1934" w:author="Jujia Li" w:date="2025-08-10T15:09:00Z" w16du:dateUtc="2025-08-10T20:09:00Z">
                    <w:rPr>
                      <w:rFonts w:ascii="Aptos Narrow" w:hAnsi="Aptos Narrow"/>
                      <w:color w:val="000000"/>
                      <w:sz w:val="22"/>
                      <w:szCs w:val="22"/>
                    </w:rPr>
                  </w:rPrChange>
                </w:rPr>
                <w:t>2.24</w:t>
              </w:r>
            </w:ins>
          </w:p>
        </w:tc>
        <w:tc>
          <w:tcPr>
            <w:tcW w:w="315" w:type="pct"/>
            <w:gridSpan w:val="2"/>
            <w:noWrap/>
            <w:vAlign w:val="bottom"/>
          </w:tcPr>
          <w:p w14:paraId="634FE647" w14:textId="09215661" w:rsidR="004D28DD" w:rsidRPr="002E17C2" w:rsidRDefault="004D28DD" w:rsidP="004D28DD">
            <w:pPr>
              <w:spacing w:after="120" w:line="360" w:lineRule="auto"/>
              <w:contextualSpacing/>
              <w:jc w:val="right"/>
              <w:rPr>
                <w:ins w:id="1935" w:author="Microsoft Word" w:date="2025-08-11T16:30:00Z" w16du:dateUtc="2025-08-11T21:30:00Z"/>
                <w:rFonts w:ascii="Times New Roman" w:hAnsi="Times New Roman" w:cs="Times New Roman"/>
                <w:color w:val="000000"/>
                <w:sz w:val="18"/>
                <w:szCs w:val="18"/>
              </w:rPr>
            </w:pPr>
            <w:ins w:id="1936" w:author="Microsoft Word" w:date="2025-08-11T16:30:00Z" w16du:dateUtc="2025-08-11T21:30:00Z">
              <w:r w:rsidRPr="002E17C2">
                <w:rPr>
                  <w:rFonts w:ascii="Times New Roman" w:hAnsi="Times New Roman" w:cs="Times New Roman"/>
                  <w:color w:val="000000"/>
                  <w:sz w:val="18"/>
                  <w:szCs w:val="18"/>
                  <w:rPrChange w:id="1937" w:author="Jujia Li" w:date="2025-08-10T15:09:00Z" w16du:dateUtc="2025-08-10T20:09:00Z">
                    <w:rPr>
                      <w:rFonts w:ascii="Aptos Narrow" w:hAnsi="Aptos Narrow"/>
                      <w:color w:val="000000"/>
                      <w:sz w:val="22"/>
                      <w:szCs w:val="22"/>
                    </w:rPr>
                  </w:rPrChange>
                </w:rPr>
                <w:t>0.37</w:t>
              </w:r>
            </w:ins>
          </w:p>
        </w:tc>
        <w:tc>
          <w:tcPr>
            <w:tcW w:w="380" w:type="pct"/>
            <w:noWrap/>
            <w:vAlign w:val="bottom"/>
          </w:tcPr>
          <w:p w14:paraId="0B421860" w14:textId="717166B5" w:rsidR="004D28DD" w:rsidRPr="002E17C2" w:rsidRDefault="004D28DD" w:rsidP="004D28DD">
            <w:pPr>
              <w:spacing w:after="120" w:line="360" w:lineRule="auto"/>
              <w:contextualSpacing/>
              <w:jc w:val="right"/>
              <w:rPr>
                <w:ins w:id="1938" w:author="Microsoft Word" w:date="2025-08-11T16:30:00Z" w16du:dateUtc="2025-08-11T21:30:00Z"/>
                <w:rFonts w:ascii="Times New Roman" w:hAnsi="Times New Roman" w:cs="Times New Roman"/>
                <w:color w:val="000000"/>
                <w:sz w:val="18"/>
                <w:szCs w:val="18"/>
              </w:rPr>
            </w:pPr>
            <w:ins w:id="1939" w:author="Microsoft Word" w:date="2025-08-11T16:30:00Z" w16du:dateUtc="2025-08-11T21:30:00Z">
              <w:r w:rsidRPr="002E17C2">
                <w:rPr>
                  <w:rFonts w:ascii="Times New Roman" w:hAnsi="Times New Roman" w:cs="Times New Roman"/>
                  <w:color w:val="000000"/>
                  <w:sz w:val="18"/>
                  <w:szCs w:val="18"/>
                  <w:rPrChange w:id="1940" w:author="Jujia Li" w:date="2025-08-10T15:09:00Z" w16du:dateUtc="2025-08-10T20:09:00Z">
                    <w:rPr>
                      <w:rFonts w:ascii="Aptos Narrow" w:hAnsi="Aptos Narrow"/>
                      <w:color w:val="000000"/>
                      <w:sz w:val="22"/>
                      <w:szCs w:val="22"/>
                    </w:rPr>
                  </w:rPrChange>
                </w:rPr>
                <w:t>1.85</w:t>
              </w:r>
            </w:ins>
          </w:p>
        </w:tc>
        <w:tc>
          <w:tcPr>
            <w:tcW w:w="316" w:type="pct"/>
            <w:gridSpan w:val="2"/>
            <w:noWrap/>
            <w:vAlign w:val="bottom"/>
          </w:tcPr>
          <w:p w14:paraId="01ADC18B" w14:textId="528D7820" w:rsidR="004D28DD" w:rsidRPr="002E17C2" w:rsidRDefault="004D28DD" w:rsidP="004D28DD">
            <w:pPr>
              <w:spacing w:after="120" w:line="360" w:lineRule="auto"/>
              <w:contextualSpacing/>
              <w:jc w:val="right"/>
              <w:rPr>
                <w:ins w:id="1941" w:author="Microsoft Word" w:date="2025-08-11T16:30:00Z" w16du:dateUtc="2025-08-11T21:30:00Z"/>
                <w:rFonts w:ascii="Times New Roman" w:hAnsi="Times New Roman" w:cs="Times New Roman"/>
                <w:color w:val="000000"/>
                <w:sz w:val="18"/>
                <w:szCs w:val="18"/>
              </w:rPr>
            </w:pPr>
            <w:ins w:id="1942" w:author="Microsoft Word" w:date="2025-08-11T16:30:00Z" w16du:dateUtc="2025-08-11T21:30:00Z">
              <w:r w:rsidRPr="002E17C2">
                <w:rPr>
                  <w:rFonts w:ascii="Times New Roman" w:hAnsi="Times New Roman" w:cs="Times New Roman"/>
                  <w:color w:val="000000"/>
                  <w:sz w:val="18"/>
                  <w:szCs w:val="18"/>
                  <w:rPrChange w:id="1943" w:author="Jujia Li" w:date="2025-08-10T15:09:00Z" w16du:dateUtc="2025-08-10T20:09:00Z">
                    <w:rPr>
                      <w:rFonts w:ascii="Aptos Narrow" w:hAnsi="Aptos Narrow"/>
                      <w:color w:val="000000"/>
                      <w:sz w:val="22"/>
                      <w:szCs w:val="22"/>
                    </w:rPr>
                  </w:rPrChange>
                </w:rPr>
                <w:t>0.31</w:t>
              </w:r>
            </w:ins>
          </w:p>
        </w:tc>
        <w:tc>
          <w:tcPr>
            <w:tcW w:w="380" w:type="pct"/>
            <w:noWrap/>
            <w:vAlign w:val="bottom"/>
          </w:tcPr>
          <w:p w14:paraId="01E69A7C" w14:textId="73010495" w:rsidR="004D28DD" w:rsidRPr="002E17C2" w:rsidRDefault="004D28DD" w:rsidP="004D28DD">
            <w:pPr>
              <w:spacing w:after="120" w:line="360" w:lineRule="auto"/>
              <w:contextualSpacing/>
              <w:jc w:val="right"/>
              <w:rPr>
                <w:ins w:id="1944" w:author="Microsoft Word" w:date="2025-08-11T16:30:00Z" w16du:dateUtc="2025-08-11T21:30:00Z"/>
                <w:rFonts w:ascii="Times New Roman" w:hAnsi="Times New Roman" w:cs="Times New Roman"/>
                <w:color w:val="000000"/>
                <w:sz w:val="18"/>
                <w:szCs w:val="18"/>
              </w:rPr>
            </w:pPr>
            <w:ins w:id="1945" w:author="Microsoft Word" w:date="2025-08-11T16:30:00Z" w16du:dateUtc="2025-08-11T21:30:00Z">
              <w:r w:rsidRPr="002E17C2">
                <w:rPr>
                  <w:rFonts w:ascii="Times New Roman" w:hAnsi="Times New Roman" w:cs="Times New Roman"/>
                  <w:color w:val="000000"/>
                  <w:sz w:val="18"/>
                  <w:szCs w:val="18"/>
                  <w:rPrChange w:id="1946" w:author="Jujia Li" w:date="2025-08-10T15:09:00Z" w16du:dateUtc="2025-08-10T20:09:00Z">
                    <w:rPr>
                      <w:rFonts w:ascii="Aptos Narrow" w:hAnsi="Aptos Narrow"/>
                      <w:color w:val="000000"/>
                      <w:sz w:val="22"/>
                      <w:szCs w:val="22"/>
                    </w:rPr>
                  </w:rPrChange>
                </w:rPr>
                <w:t>1.7</w:t>
              </w:r>
              <w:r>
                <w:rPr>
                  <w:rFonts w:ascii="Times New Roman" w:hAnsi="Times New Roman" w:cs="Times New Roman"/>
                  <w:color w:val="000000"/>
                  <w:sz w:val="18"/>
                  <w:szCs w:val="18"/>
                </w:rPr>
                <w:t>0</w:t>
              </w:r>
            </w:ins>
          </w:p>
        </w:tc>
        <w:tc>
          <w:tcPr>
            <w:tcW w:w="321" w:type="pct"/>
            <w:noWrap/>
            <w:vAlign w:val="bottom"/>
          </w:tcPr>
          <w:p w14:paraId="06C1483E" w14:textId="5EA9B58A" w:rsidR="004D28DD" w:rsidRPr="002E17C2" w:rsidRDefault="004D28DD" w:rsidP="004D28DD">
            <w:pPr>
              <w:spacing w:after="120" w:line="360" w:lineRule="auto"/>
              <w:contextualSpacing/>
              <w:jc w:val="right"/>
              <w:rPr>
                <w:ins w:id="1947" w:author="Microsoft Word" w:date="2025-08-11T16:30:00Z" w16du:dateUtc="2025-08-11T21:30:00Z"/>
                <w:rFonts w:ascii="Times New Roman" w:hAnsi="Times New Roman" w:cs="Times New Roman"/>
                <w:color w:val="000000"/>
                <w:sz w:val="18"/>
                <w:szCs w:val="18"/>
              </w:rPr>
            </w:pPr>
            <w:ins w:id="1948" w:author="Microsoft Word" w:date="2025-08-11T16:30:00Z" w16du:dateUtc="2025-08-11T21:30:00Z">
              <w:r w:rsidRPr="002E17C2">
                <w:rPr>
                  <w:rFonts w:ascii="Times New Roman" w:hAnsi="Times New Roman" w:cs="Times New Roman"/>
                  <w:color w:val="000000"/>
                  <w:sz w:val="18"/>
                  <w:szCs w:val="18"/>
                  <w:rPrChange w:id="1949" w:author="Jujia Li" w:date="2025-08-10T15:09:00Z" w16du:dateUtc="2025-08-10T20:09:00Z">
                    <w:rPr>
                      <w:rFonts w:ascii="Aptos Narrow" w:hAnsi="Aptos Narrow"/>
                      <w:color w:val="000000"/>
                      <w:sz w:val="22"/>
                      <w:szCs w:val="22"/>
                    </w:rPr>
                  </w:rPrChange>
                </w:rPr>
                <w:t>0.29</w:t>
              </w:r>
            </w:ins>
          </w:p>
        </w:tc>
        <w:tc>
          <w:tcPr>
            <w:tcW w:w="428" w:type="pct"/>
            <w:noWrap/>
            <w:vAlign w:val="bottom"/>
          </w:tcPr>
          <w:p w14:paraId="3FFD17AF" w14:textId="1DBC96EB" w:rsidR="004D28DD" w:rsidRPr="002E17C2" w:rsidRDefault="004D28DD" w:rsidP="004D28DD">
            <w:pPr>
              <w:spacing w:after="120" w:line="360" w:lineRule="auto"/>
              <w:contextualSpacing/>
              <w:jc w:val="right"/>
              <w:rPr>
                <w:ins w:id="1950" w:author="Microsoft Word" w:date="2025-08-11T16:30:00Z" w16du:dateUtc="2025-08-11T21:30:00Z"/>
                <w:rFonts w:ascii="Times New Roman" w:hAnsi="Times New Roman" w:cs="Times New Roman"/>
                <w:color w:val="000000"/>
                <w:sz w:val="18"/>
                <w:szCs w:val="18"/>
              </w:rPr>
            </w:pPr>
            <w:ins w:id="1951" w:author="Microsoft Word" w:date="2025-08-11T16:30:00Z" w16du:dateUtc="2025-08-11T21:30:00Z">
              <w:r w:rsidRPr="002E17C2">
                <w:rPr>
                  <w:rFonts w:ascii="Times New Roman" w:hAnsi="Times New Roman" w:cs="Times New Roman"/>
                  <w:color w:val="000000"/>
                  <w:sz w:val="18"/>
                  <w:szCs w:val="18"/>
                  <w:rPrChange w:id="1952" w:author="Jujia Li" w:date="2025-08-10T15:09:00Z" w16du:dateUtc="2025-08-10T20:09:00Z">
                    <w:rPr>
                      <w:rFonts w:ascii="Aptos Narrow" w:hAnsi="Aptos Narrow"/>
                      <w:color w:val="000000"/>
                      <w:sz w:val="22"/>
                      <w:szCs w:val="22"/>
                    </w:rPr>
                  </w:rPrChange>
                </w:rPr>
                <w:t>8.43</w:t>
              </w:r>
            </w:ins>
          </w:p>
        </w:tc>
        <w:tc>
          <w:tcPr>
            <w:tcW w:w="344" w:type="pct"/>
            <w:vAlign w:val="bottom"/>
          </w:tcPr>
          <w:p w14:paraId="6B826A62" w14:textId="18B640C3" w:rsidR="004D28DD" w:rsidRPr="002E17C2" w:rsidRDefault="004D28DD" w:rsidP="004D28DD">
            <w:pPr>
              <w:spacing w:after="120" w:line="360" w:lineRule="auto"/>
              <w:contextualSpacing/>
              <w:jc w:val="right"/>
              <w:rPr>
                <w:ins w:id="1953" w:author="Microsoft Word" w:date="2025-08-11T16:30:00Z" w16du:dateUtc="2025-08-11T21:30:00Z"/>
                <w:rFonts w:ascii="Times New Roman" w:hAnsi="Times New Roman" w:cs="Times New Roman"/>
                <w:color w:val="000000"/>
                <w:sz w:val="18"/>
                <w:szCs w:val="18"/>
              </w:rPr>
            </w:pPr>
            <w:ins w:id="1954" w:author="Microsoft Word" w:date="2025-08-11T16:30:00Z" w16du:dateUtc="2025-08-11T21:30:00Z">
              <w:r w:rsidRPr="002E17C2">
                <w:rPr>
                  <w:rFonts w:ascii="Times New Roman" w:hAnsi="Times New Roman" w:cs="Times New Roman"/>
                  <w:color w:val="000000"/>
                  <w:sz w:val="18"/>
                  <w:szCs w:val="18"/>
                  <w:rPrChange w:id="1955" w:author="Jujia Li" w:date="2025-08-10T15:09:00Z" w16du:dateUtc="2025-08-10T20:09:00Z">
                    <w:rPr>
                      <w:rFonts w:ascii="Aptos Narrow" w:hAnsi="Aptos Narrow"/>
                      <w:color w:val="000000"/>
                      <w:sz w:val="22"/>
                      <w:szCs w:val="22"/>
                    </w:rPr>
                  </w:rPrChange>
                </w:rPr>
                <w:t>0.35</w:t>
              </w:r>
            </w:ins>
          </w:p>
        </w:tc>
      </w:tr>
      <w:tr w:rsidR="004D28DD" w:rsidRPr="006A0CE7" w14:paraId="491489F7" w14:textId="77777777" w:rsidTr="002E17C2">
        <w:trPr>
          <w:trHeight w:val="290"/>
          <w:ins w:id="1956" w:author="Microsoft Word" w:date="2025-08-11T16:30:00Z"/>
        </w:trPr>
        <w:tc>
          <w:tcPr>
            <w:tcW w:w="808" w:type="pct"/>
            <w:noWrap/>
            <w:vAlign w:val="bottom"/>
          </w:tcPr>
          <w:p w14:paraId="568E0C95" w14:textId="77777777" w:rsidR="004D28DD" w:rsidRPr="00221F0A" w:rsidRDefault="004D28DD" w:rsidP="004D28DD">
            <w:pPr>
              <w:spacing w:after="120" w:line="360" w:lineRule="auto"/>
              <w:contextualSpacing/>
              <w:rPr>
                <w:ins w:id="1957" w:author="Microsoft Word" w:date="2025-08-11T16:30:00Z" w16du:dateUtc="2025-08-11T21:30:00Z"/>
                <w:rFonts w:ascii="Times New Roman" w:eastAsia="Times New Roman" w:hAnsi="Times New Roman" w:cs="Times New Roman"/>
                <w:color w:val="000000"/>
                <w:kern w:val="0"/>
                <w:sz w:val="18"/>
                <w:szCs w:val="18"/>
                <w14:ligatures w14:val="none"/>
              </w:rPr>
            </w:pPr>
            <w:ins w:id="1958" w:author="Microsoft Word" w:date="2025-08-11T16:30:00Z" w16du:dateUtc="2025-08-11T21:30:00Z">
              <w:r w:rsidRPr="005E344C">
                <w:rPr>
                  <w:rFonts w:ascii="Times New Roman" w:hAnsi="Times New Roman" w:cs="Times New Roman"/>
                  <w:color w:val="000000"/>
                  <w:sz w:val="18"/>
                  <w:szCs w:val="18"/>
                </w:rPr>
                <w:t>FRANKLIN</w:t>
              </w:r>
            </w:ins>
          </w:p>
        </w:tc>
        <w:tc>
          <w:tcPr>
            <w:tcW w:w="566" w:type="pct"/>
            <w:vAlign w:val="bottom"/>
          </w:tcPr>
          <w:p w14:paraId="2285A22C" w14:textId="1CB66704" w:rsidR="004D28DD" w:rsidRPr="002E17C2" w:rsidRDefault="004D28DD" w:rsidP="004D28DD">
            <w:pPr>
              <w:spacing w:after="120" w:line="360" w:lineRule="auto"/>
              <w:contextualSpacing/>
              <w:jc w:val="right"/>
              <w:rPr>
                <w:ins w:id="1959" w:author="Microsoft Word" w:date="2025-08-11T16:30:00Z" w16du:dateUtc="2025-08-11T21:30:00Z"/>
                <w:rFonts w:ascii="Times New Roman" w:hAnsi="Times New Roman" w:cs="Times New Roman"/>
                <w:color w:val="000000"/>
                <w:sz w:val="18"/>
                <w:szCs w:val="18"/>
              </w:rPr>
            </w:pPr>
            <w:ins w:id="1960" w:author="Microsoft Word" w:date="2025-08-11T16:30:00Z" w16du:dateUtc="2025-08-11T21:30:00Z">
              <w:r w:rsidRPr="005E344C">
                <w:rPr>
                  <w:rFonts w:ascii="Times New Roman" w:hAnsi="Times New Roman" w:cs="Times New Roman"/>
                  <w:color w:val="000000"/>
                  <w:sz w:val="18"/>
                  <w:szCs w:val="18"/>
                </w:rPr>
                <w:t>31453.36</w:t>
              </w:r>
            </w:ins>
          </w:p>
        </w:tc>
        <w:tc>
          <w:tcPr>
            <w:tcW w:w="454" w:type="pct"/>
            <w:noWrap/>
            <w:vAlign w:val="bottom"/>
          </w:tcPr>
          <w:p w14:paraId="7BAB36FD" w14:textId="0CD87E62" w:rsidR="004D28DD" w:rsidRPr="002E17C2" w:rsidRDefault="004D28DD" w:rsidP="004D28DD">
            <w:pPr>
              <w:spacing w:after="120" w:line="360" w:lineRule="auto"/>
              <w:contextualSpacing/>
              <w:jc w:val="right"/>
              <w:rPr>
                <w:ins w:id="1961" w:author="Microsoft Word" w:date="2025-08-11T16:30:00Z" w16du:dateUtc="2025-08-11T21:30:00Z"/>
                <w:rFonts w:ascii="Times New Roman" w:hAnsi="Times New Roman" w:cs="Times New Roman"/>
                <w:color w:val="000000"/>
                <w:sz w:val="18"/>
                <w:szCs w:val="18"/>
              </w:rPr>
            </w:pPr>
            <w:ins w:id="1962" w:author="Microsoft Word" w:date="2025-08-11T16:30:00Z" w16du:dateUtc="2025-08-11T21:30:00Z">
              <w:r w:rsidRPr="002E17C2">
                <w:rPr>
                  <w:rFonts w:ascii="Times New Roman" w:hAnsi="Times New Roman" w:cs="Times New Roman"/>
                  <w:color w:val="000000"/>
                  <w:sz w:val="18"/>
                  <w:szCs w:val="18"/>
                  <w:rPrChange w:id="1963" w:author="Jujia Li" w:date="2025-08-10T15:09:00Z" w16du:dateUtc="2025-08-10T20:09:00Z">
                    <w:rPr>
                      <w:rFonts w:ascii="Aptos Narrow" w:hAnsi="Aptos Narrow"/>
                      <w:color w:val="000000"/>
                      <w:sz w:val="22"/>
                      <w:szCs w:val="22"/>
                    </w:rPr>
                  </w:rPrChange>
                </w:rPr>
                <w:t>13.89</w:t>
              </w:r>
            </w:ins>
          </w:p>
        </w:tc>
        <w:tc>
          <w:tcPr>
            <w:tcW w:w="308" w:type="pct"/>
            <w:gridSpan w:val="2"/>
            <w:noWrap/>
            <w:vAlign w:val="bottom"/>
          </w:tcPr>
          <w:p w14:paraId="72699346" w14:textId="61E73272" w:rsidR="004D28DD" w:rsidRPr="002E17C2" w:rsidRDefault="004D28DD" w:rsidP="004D28DD">
            <w:pPr>
              <w:spacing w:after="120" w:line="360" w:lineRule="auto"/>
              <w:contextualSpacing/>
              <w:jc w:val="right"/>
              <w:rPr>
                <w:ins w:id="1964" w:author="Microsoft Word" w:date="2025-08-11T16:30:00Z" w16du:dateUtc="2025-08-11T21:30:00Z"/>
                <w:rFonts w:ascii="Times New Roman" w:hAnsi="Times New Roman" w:cs="Times New Roman"/>
                <w:color w:val="000000"/>
                <w:sz w:val="18"/>
                <w:szCs w:val="18"/>
              </w:rPr>
            </w:pPr>
            <w:ins w:id="1965" w:author="Microsoft Word" w:date="2025-08-11T16:30:00Z" w16du:dateUtc="2025-08-11T21:30:00Z">
              <w:r w:rsidRPr="002E17C2">
                <w:rPr>
                  <w:rFonts w:ascii="Times New Roman" w:hAnsi="Times New Roman" w:cs="Times New Roman"/>
                  <w:color w:val="000000"/>
                  <w:sz w:val="18"/>
                  <w:szCs w:val="18"/>
                  <w:rPrChange w:id="1966" w:author="Jujia Li" w:date="2025-08-10T15:09:00Z" w16du:dateUtc="2025-08-10T20:09:00Z">
                    <w:rPr>
                      <w:rFonts w:ascii="Aptos Narrow" w:hAnsi="Aptos Narrow"/>
                      <w:color w:val="000000"/>
                      <w:sz w:val="22"/>
                      <w:szCs w:val="22"/>
                    </w:rPr>
                  </w:rPrChange>
                </w:rPr>
                <w:t>1.2</w:t>
              </w:r>
              <w:r>
                <w:rPr>
                  <w:rFonts w:ascii="Times New Roman" w:hAnsi="Times New Roman" w:cs="Times New Roman"/>
                  <w:color w:val="000000"/>
                  <w:sz w:val="18"/>
                  <w:szCs w:val="18"/>
                </w:rPr>
                <w:t>0</w:t>
              </w:r>
            </w:ins>
          </w:p>
        </w:tc>
        <w:tc>
          <w:tcPr>
            <w:tcW w:w="380" w:type="pct"/>
            <w:noWrap/>
            <w:vAlign w:val="bottom"/>
          </w:tcPr>
          <w:p w14:paraId="5743DEF0" w14:textId="6F3D140D" w:rsidR="004D28DD" w:rsidRPr="002E17C2" w:rsidRDefault="004D28DD" w:rsidP="004D28DD">
            <w:pPr>
              <w:spacing w:after="120" w:line="360" w:lineRule="auto"/>
              <w:contextualSpacing/>
              <w:jc w:val="right"/>
              <w:rPr>
                <w:ins w:id="1967" w:author="Microsoft Word" w:date="2025-08-11T16:30:00Z" w16du:dateUtc="2025-08-11T21:30:00Z"/>
                <w:rFonts w:ascii="Times New Roman" w:hAnsi="Times New Roman" w:cs="Times New Roman"/>
                <w:color w:val="000000"/>
                <w:sz w:val="18"/>
                <w:szCs w:val="18"/>
              </w:rPr>
            </w:pPr>
            <w:ins w:id="1968" w:author="Microsoft Word" w:date="2025-08-11T16:30:00Z" w16du:dateUtc="2025-08-11T21:30:00Z">
              <w:r w:rsidRPr="002E17C2">
                <w:rPr>
                  <w:rFonts w:ascii="Times New Roman" w:hAnsi="Times New Roman" w:cs="Times New Roman"/>
                  <w:color w:val="000000"/>
                  <w:sz w:val="18"/>
                  <w:szCs w:val="18"/>
                  <w:rPrChange w:id="1969" w:author="Jujia Li" w:date="2025-08-10T15:09:00Z" w16du:dateUtc="2025-08-10T20:09:00Z">
                    <w:rPr>
                      <w:rFonts w:ascii="Aptos Narrow" w:hAnsi="Aptos Narrow"/>
                      <w:color w:val="000000"/>
                      <w:sz w:val="22"/>
                      <w:szCs w:val="22"/>
                    </w:rPr>
                  </w:rPrChange>
                </w:rPr>
                <w:t>10.68</w:t>
              </w:r>
            </w:ins>
          </w:p>
        </w:tc>
        <w:tc>
          <w:tcPr>
            <w:tcW w:w="315" w:type="pct"/>
            <w:gridSpan w:val="2"/>
            <w:noWrap/>
            <w:vAlign w:val="bottom"/>
          </w:tcPr>
          <w:p w14:paraId="61CC766D" w14:textId="7E8B7E93" w:rsidR="004D28DD" w:rsidRPr="002E17C2" w:rsidRDefault="004D28DD" w:rsidP="004D28DD">
            <w:pPr>
              <w:spacing w:after="120" w:line="360" w:lineRule="auto"/>
              <w:contextualSpacing/>
              <w:jc w:val="right"/>
              <w:rPr>
                <w:ins w:id="1970" w:author="Microsoft Word" w:date="2025-08-11T16:30:00Z" w16du:dateUtc="2025-08-11T21:30:00Z"/>
                <w:rFonts w:ascii="Times New Roman" w:hAnsi="Times New Roman" w:cs="Times New Roman"/>
                <w:color w:val="000000"/>
                <w:sz w:val="18"/>
                <w:szCs w:val="18"/>
              </w:rPr>
            </w:pPr>
            <w:ins w:id="1971" w:author="Microsoft Word" w:date="2025-08-11T16:30:00Z" w16du:dateUtc="2025-08-11T21:30:00Z">
              <w:r w:rsidRPr="002E17C2">
                <w:rPr>
                  <w:rFonts w:ascii="Times New Roman" w:hAnsi="Times New Roman" w:cs="Times New Roman"/>
                  <w:color w:val="000000"/>
                  <w:sz w:val="18"/>
                  <w:szCs w:val="18"/>
                  <w:rPrChange w:id="1972" w:author="Jujia Li" w:date="2025-08-10T15:09:00Z" w16du:dateUtc="2025-08-10T20:09:00Z">
                    <w:rPr>
                      <w:rFonts w:ascii="Aptos Narrow" w:hAnsi="Aptos Narrow"/>
                      <w:color w:val="000000"/>
                      <w:sz w:val="22"/>
                      <w:szCs w:val="22"/>
                    </w:rPr>
                  </w:rPrChange>
                </w:rPr>
                <w:t>0.93</w:t>
              </w:r>
            </w:ins>
          </w:p>
        </w:tc>
        <w:tc>
          <w:tcPr>
            <w:tcW w:w="380" w:type="pct"/>
            <w:noWrap/>
            <w:vAlign w:val="bottom"/>
          </w:tcPr>
          <w:p w14:paraId="7BE81A3F" w14:textId="00D5C344" w:rsidR="004D28DD" w:rsidRPr="002E17C2" w:rsidRDefault="004D28DD" w:rsidP="004D28DD">
            <w:pPr>
              <w:spacing w:after="120" w:line="360" w:lineRule="auto"/>
              <w:contextualSpacing/>
              <w:jc w:val="right"/>
              <w:rPr>
                <w:ins w:id="1973" w:author="Microsoft Word" w:date="2025-08-11T16:30:00Z" w16du:dateUtc="2025-08-11T21:30:00Z"/>
                <w:rFonts w:ascii="Times New Roman" w:hAnsi="Times New Roman" w:cs="Times New Roman"/>
                <w:color w:val="000000"/>
                <w:sz w:val="18"/>
                <w:szCs w:val="18"/>
              </w:rPr>
            </w:pPr>
            <w:ins w:id="1974" w:author="Microsoft Word" w:date="2025-08-11T16:30:00Z" w16du:dateUtc="2025-08-11T21:30:00Z">
              <w:r w:rsidRPr="002E17C2">
                <w:rPr>
                  <w:rFonts w:ascii="Times New Roman" w:hAnsi="Times New Roman" w:cs="Times New Roman"/>
                  <w:color w:val="000000"/>
                  <w:sz w:val="18"/>
                  <w:szCs w:val="18"/>
                  <w:rPrChange w:id="1975" w:author="Jujia Li" w:date="2025-08-10T15:09:00Z" w16du:dateUtc="2025-08-10T20:09:00Z">
                    <w:rPr>
                      <w:rFonts w:ascii="Aptos Narrow" w:hAnsi="Aptos Narrow"/>
                      <w:color w:val="000000"/>
                      <w:sz w:val="22"/>
                      <w:szCs w:val="22"/>
                    </w:rPr>
                  </w:rPrChange>
                </w:rPr>
                <w:t>8.82</w:t>
              </w:r>
            </w:ins>
          </w:p>
        </w:tc>
        <w:tc>
          <w:tcPr>
            <w:tcW w:w="316" w:type="pct"/>
            <w:gridSpan w:val="2"/>
            <w:noWrap/>
            <w:vAlign w:val="bottom"/>
          </w:tcPr>
          <w:p w14:paraId="1243DD3F" w14:textId="503A2C2A" w:rsidR="004D28DD" w:rsidRPr="002E17C2" w:rsidRDefault="004D28DD" w:rsidP="004D28DD">
            <w:pPr>
              <w:spacing w:after="120" w:line="360" w:lineRule="auto"/>
              <w:contextualSpacing/>
              <w:jc w:val="right"/>
              <w:rPr>
                <w:ins w:id="1976" w:author="Microsoft Word" w:date="2025-08-11T16:30:00Z" w16du:dateUtc="2025-08-11T21:30:00Z"/>
                <w:rFonts w:ascii="Times New Roman" w:hAnsi="Times New Roman" w:cs="Times New Roman"/>
                <w:color w:val="000000"/>
                <w:sz w:val="18"/>
                <w:szCs w:val="18"/>
              </w:rPr>
            </w:pPr>
            <w:ins w:id="1977" w:author="Microsoft Word" w:date="2025-08-11T16:30:00Z" w16du:dateUtc="2025-08-11T21:30:00Z">
              <w:r w:rsidRPr="002E17C2">
                <w:rPr>
                  <w:rFonts w:ascii="Times New Roman" w:hAnsi="Times New Roman" w:cs="Times New Roman"/>
                  <w:color w:val="000000"/>
                  <w:sz w:val="18"/>
                  <w:szCs w:val="18"/>
                  <w:rPrChange w:id="1978" w:author="Jujia Li" w:date="2025-08-10T15:09:00Z" w16du:dateUtc="2025-08-10T20:09:00Z">
                    <w:rPr>
                      <w:rFonts w:ascii="Aptos Narrow" w:hAnsi="Aptos Narrow"/>
                      <w:color w:val="000000"/>
                      <w:sz w:val="22"/>
                      <w:szCs w:val="22"/>
                    </w:rPr>
                  </w:rPrChange>
                </w:rPr>
                <w:t>0.77</w:t>
              </w:r>
            </w:ins>
          </w:p>
        </w:tc>
        <w:tc>
          <w:tcPr>
            <w:tcW w:w="380" w:type="pct"/>
            <w:noWrap/>
            <w:vAlign w:val="bottom"/>
          </w:tcPr>
          <w:p w14:paraId="508B8530" w14:textId="0EA12727" w:rsidR="004D28DD" w:rsidRPr="002E17C2" w:rsidRDefault="004D28DD" w:rsidP="004D28DD">
            <w:pPr>
              <w:spacing w:after="120" w:line="360" w:lineRule="auto"/>
              <w:contextualSpacing/>
              <w:jc w:val="right"/>
              <w:rPr>
                <w:ins w:id="1979" w:author="Microsoft Word" w:date="2025-08-11T16:30:00Z" w16du:dateUtc="2025-08-11T21:30:00Z"/>
                <w:rFonts w:ascii="Times New Roman" w:hAnsi="Times New Roman" w:cs="Times New Roman"/>
                <w:color w:val="000000"/>
                <w:sz w:val="18"/>
                <w:szCs w:val="18"/>
              </w:rPr>
            </w:pPr>
            <w:ins w:id="1980" w:author="Microsoft Word" w:date="2025-08-11T16:30:00Z" w16du:dateUtc="2025-08-11T21:30:00Z">
              <w:r w:rsidRPr="002E17C2">
                <w:rPr>
                  <w:rFonts w:ascii="Times New Roman" w:hAnsi="Times New Roman" w:cs="Times New Roman"/>
                  <w:color w:val="000000"/>
                  <w:sz w:val="18"/>
                  <w:szCs w:val="18"/>
                  <w:rPrChange w:id="1981" w:author="Jujia Li" w:date="2025-08-10T15:09:00Z" w16du:dateUtc="2025-08-10T20:09:00Z">
                    <w:rPr>
                      <w:rFonts w:ascii="Aptos Narrow" w:hAnsi="Aptos Narrow"/>
                      <w:color w:val="000000"/>
                      <w:sz w:val="22"/>
                      <w:szCs w:val="22"/>
                    </w:rPr>
                  </w:rPrChange>
                </w:rPr>
                <w:t>8.57</w:t>
              </w:r>
            </w:ins>
          </w:p>
        </w:tc>
        <w:tc>
          <w:tcPr>
            <w:tcW w:w="321" w:type="pct"/>
            <w:noWrap/>
            <w:vAlign w:val="bottom"/>
          </w:tcPr>
          <w:p w14:paraId="13817156" w14:textId="41B6DF87" w:rsidR="004D28DD" w:rsidRPr="002E17C2" w:rsidRDefault="004D28DD" w:rsidP="004D28DD">
            <w:pPr>
              <w:spacing w:after="120" w:line="360" w:lineRule="auto"/>
              <w:contextualSpacing/>
              <w:jc w:val="right"/>
              <w:rPr>
                <w:ins w:id="1982" w:author="Microsoft Word" w:date="2025-08-11T16:30:00Z" w16du:dateUtc="2025-08-11T21:30:00Z"/>
                <w:rFonts w:ascii="Times New Roman" w:hAnsi="Times New Roman" w:cs="Times New Roman"/>
                <w:color w:val="000000"/>
                <w:sz w:val="18"/>
                <w:szCs w:val="18"/>
              </w:rPr>
            </w:pPr>
            <w:ins w:id="1983" w:author="Microsoft Word" w:date="2025-08-11T16:30:00Z" w16du:dateUtc="2025-08-11T21:30:00Z">
              <w:r w:rsidRPr="002E17C2">
                <w:rPr>
                  <w:rFonts w:ascii="Times New Roman" w:hAnsi="Times New Roman" w:cs="Times New Roman"/>
                  <w:color w:val="000000"/>
                  <w:sz w:val="18"/>
                  <w:szCs w:val="18"/>
                  <w:rPrChange w:id="1984" w:author="Jujia Li" w:date="2025-08-10T15:09:00Z" w16du:dateUtc="2025-08-10T20:09:00Z">
                    <w:rPr>
                      <w:rFonts w:ascii="Aptos Narrow" w:hAnsi="Aptos Narrow"/>
                      <w:color w:val="000000"/>
                      <w:sz w:val="22"/>
                      <w:szCs w:val="22"/>
                    </w:rPr>
                  </w:rPrChange>
                </w:rPr>
                <w:t>0.75</w:t>
              </w:r>
            </w:ins>
          </w:p>
        </w:tc>
        <w:tc>
          <w:tcPr>
            <w:tcW w:w="428" w:type="pct"/>
            <w:noWrap/>
            <w:vAlign w:val="bottom"/>
          </w:tcPr>
          <w:p w14:paraId="67E59D1F" w14:textId="592424A3" w:rsidR="004D28DD" w:rsidRPr="002E17C2" w:rsidRDefault="004D28DD" w:rsidP="004D28DD">
            <w:pPr>
              <w:spacing w:after="120" w:line="360" w:lineRule="auto"/>
              <w:contextualSpacing/>
              <w:jc w:val="right"/>
              <w:rPr>
                <w:ins w:id="1985" w:author="Microsoft Word" w:date="2025-08-11T16:30:00Z" w16du:dateUtc="2025-08-11T21:30:00Z"/>
                <w:rFonts w:ascii="Times New Roman" w:hAnsi="Times New Roman" w:cs="Times New Roman"/>
                <w:color w:val="000000"/>
                <w:sz w:val="18"/>
                <w:szCs w:val="18"/>
              </w:rPr>
            </w:pPr>
            <w:ins w:id="1986" w:author="Microsoft Word" w:date="2025-08-11T16:30:00Z" w16du:dateUtc="2025-08-11T21:30:00Z">
              <w:r w:rsidRPr="002E17C2">
                <w:rPr>
                  <w:rFonts w:ascii="Times New Roman" w:hAnsi="Times New Roman" w:cs="Times New Roman"/>
                  <w:color w:val="000000"/>
                  <w:sz w:val="18"/>
                  <w:szCs w:val="18"/>
                  <w:rPrChange w:id="1987" w:author="Jujia Li" w:date="2025-08-10T15:09:00Z" w16du:dateUtc="2025-08-10T20:09:00Z">
                    <w:rPr>
                      <w:rFonts w:ascii="Aptos Narrow" w:hAnsi="Aptos Narrow"/>
                      <w:color w:val="000000"/>
                      <w:sz w:val="22"/>
                      <w:szCs w:val="22"/>
                    </w:rPr>
                  </w:rPrChange>
                </w:rPr>
                <w:t>41.96</w:t>
              </w:r>
            </w:ins>
          </w:p>
        </w:tc>
        <w:tc>
          <w:tcPr>
            <w:tcW w:w="344" w:type="pct"/>
            <w:vAlign w:val="bottom"/>
          </w:tcPr>
          <w:p w14:paraId="6EC9A6E5" w14:textId="0ACF9A77" w:rsidR="004D28DD" w:rsidRPr="002E17C2" w:rsidRDefault="004D28DD" w:rsidP="004D28DD">
            <w:pPr>
              <w:spacing w:after="120" w:line="360" w:lineRule="auto"/>
              <w:contextualSpacing/>
              <w:jc w:val="right"/>
              <w:rPr>
                <w:ins w:id="1988" w:author="Microsoft Word" w:date="2025-08-11T16:30:00Z" w16du:dateUtc="2025-08-11T21:30:00Z"/>
                <w:rFonts w:ascii="Times New Roman" w:hAnsi="Times New Roman" w:cs="Times New Roman"/>
                <w:color w:val="000000"/>
                <w:sz w:val="18"/>
                <w:szCs w:val="18"/>
              </w:rPr>
            </w:pPr>
            <w:ins w:id="1989" w:author="Microsoft Word" w:date="2025-08-11T16:30:00Z" w16du:dateUtc="2025-08-11T21:30:00Z">
              <w:r w:rsidRPr="002E17C2">
                <w:rPr>
                  <w:rFonts w:ascii="Times New Roman" w:hAnsi="Times New Roman" w:cs="Times New Roman"/>
                  <w:color w:val="000000"/>
                  <w:sz w:val="18"/>
                  <w:szCs w:val="18"/>
                  <w:rPrChange w:id="1990" w:author="Jujia Li" w:date="2025-08-10T15:09:00Z" w16du:dateUtc="2025-08-10T20:09:00Z">
                    <w:rPr>
                      <w:rFonts w:ascii="Aptos Narrow" w:hAnsi="Aptos Narrow"/>
                      <w:color w:val="000000"/>
                      <w:sz w:val="22"/>
                      <w:szCs w:val="22"/>
                    </w:rPr>
                  </w:rPrChange>
                </w:rPr>
                <w:t>0.91</w:t>
              </w:r>
            </w:ins>
          </w:p>
        </w:tc>
      </w:tr>
      <w:tr w:rsidR="004D28DD" w:rsidRPr="006A0CE7" w14:paraId="42D92D3B" w14:textId="77777777" w:rsidTr="002E17C2">
        <w:trPr>
          <w:trHeight w:val="290"/>
          <w:ins w:id="1991" w:author="Microsoft Word" w:date="2025-08-11T16:30:00Z"/>
        </w:trPr>
        <w:tc>
          <w:tcPr>
            <w:tcW w:w="808" w:type="pct"/>
            <w:noWrap/>
            <w:vAlign w:val="bottom"/>
            <w:hideMark/>
          </w:tcPr>
          <w:p w14:paraId="33FD9C6D" w14:textId="77777777" w:rsidR="004D28DD" w:rsidRPr="00221F0A" w:rsidRDefault="004D28DD" w:rsidP="004D28DD">
            <w:pPr>
              <w:spacing w:after="120" w:line="360" w:lineRule="auto"/>
              <w:contextualSpacing/>
              <w:rPr>
                <w:ins w:id="1992" w:author="Microsoft Word" w:date="2025-08-11T16:30:00Z" w16du:dateUtc="2025-08-11T21:30:00Z"/>
                <w:rFonts w:ascii="Times New Roman" w:eastAsia="Times New Roman" w:hAnsi="Times New Roman" w:cs="Times New Roman"/>
                <w:color w:val="000000"/>
                <w:kern w:val="0"/>
                <w:sz w:val="18"/>
                <w:szCs w:val="18"/>
                <w14:ligatures w14:val="none"/>
              </w:rPr>
            </w:pPr>
            <w:ins w:id="1993" w:author="Microsoft Word" w:date="2025-08-11T16:30:00Z" w16du:dateUtc="2025-08-11T21:30:00Z">
              <w:r w:rsidRPr="005E344C">
                <w:rPr>
                  <w:rFonts w:ascii="Times New Roman" w:hAnsi="Times New Roman" w:cs="Times New Roman"/>
                  <w:color w:val="000000"/>
                  <w:sz w:val="18"/>
                  <w:szCs w:val="18"/>
                </w:rPr>
                <w:t>JACKSON</w:t>
              </w:r>
            </w:ins>
          </w:p>
        </w:tc>
        <w:tc>
          <w:tcPr>
            <w:tcW w:w="566" w:type="pct"/>
            <w:vAlign w:val="bottom"/>
          </w:tcPr>
          <w:p w14:paraId="2366D751" w14:textId="79019AF0" w:rsidR="004D28DD" w:rsidRPr="002E17C2" w:rsidRDefault="004D28DD" w:rsidP="004D28DD">
            <w:pPr>
              <w:spacing w:after="120" w:line="360" w:lineRule="auto"/>
              <w:contextualSpacing/>
              <w:jc w:val="right"/>
              <w:rPr>
                <w:ins w:id="1994" w:author="Microsoft Word" w:date="2025-08-11T16:30:00Z" w16du:dateUtc="2025-08-11T21:30:00Z"/>
                <w:rFonts w:ascii="Times New Roman" w:hAnsi="Times New Roman" w:cs="Times New Roman"/>
                <w:sz w:val="18"/>
                <w:szCs w:val="18"/>
              </w:rPr>
            </w:pPr>
            <w:ins w:id="1995" w:author="Microsoft Word" w:date="2025-08-11T16:30:00Z" w16du:dateUtc="2025-08-11T21:30:00Z">
              <w:r w:rsidRPr="005E344C">
                <w:rPr>
                  <w:rFonts w:ascii="Times New Roman" w:hAnsi="Times New Roman" w:cs="Times New Roman"/>
                  <w:color w:val="000000"/>
                  <w:sz w:val="18"/>
                  <w:szCs w:val="18"/>
                </w:rPr>
                <w:t>51765.90</w:t>
              </w:r>
            </w:ins>
          </w:p>
        </w:tc>
        <w:tc>
          <w:tcPr>
            <w:tcW w:w="454" w:type="pct"/>
            <w:noWrap/>
            <w:vAlign w:val="bottom"/>
            <w:hideMark/>
          </w:tcPr>
          <w:p w14:paraId="3B5F1079" w14:textId="6F03C852" w:rsidR="004D28DD" w:rsidRPr="002E17C2" w:rsidRDefault="004D28DD" w:rsidP="004D28DD">
            <w:pPr>
              <w:spacing w:after="120" w:line="360" w:lineRule="auto"/>
              <w:contextualSpacing/>
              <w:jc w:val="right"/>
              <w:rPr>
                <w:ins w:id="1996" w:author="Microsoft Word" w:date="2025-08-11T16:30:00Z" w16du:dateUtc="2025-08-11T21:30:00Z"/>
                <w:rFonts w:ascii="Times New Roman" w:eastAsia="Times New Roman" w:hAnsi="Times New Roman" w:cs="Times New Roman"/>
                <w:color w:val="000000"/>
                <w:kern w:val="0"/>
                <w:sz w:val="18"/>
                <w:szCs w:val="18"/>
                <w14:ligatures w14:val="none"/>
              </w:rPr>
            </w:pPr>
            <w:ins w:id="1997" w:author="Microsoft Word" w:date="2025-08-11T16:30:00Z" w16du:dateUtc="2025-08-11T21:30:00Z">
              <w:r w:rsidRPr="002E17C2">
                <w:rPr>
                  <w:rFonts w:ascii="Times New Roman" w:hAnsi="Times New Roman" w:cs="Times New Roman"/>
                  <w:color w:val="000000"/>
                  <w:sz w:val="18"/>
                  <w:szCs w:val="18"/>
                  <w:rPrChange w:id="1998" w:author="Jujia Li" w:date="2025-08-10T15:09:00Z" w16du:dateUtc="2025-08-10T20:09:00Z">
                    <w:rPr>
                      <w:rFonts w:ascii="Aptos Narrow" w:hAnsi="Aptos Narrow"/>
                      <w:color w:val="000000"/>
                      <w:sz w:val="22"/>
                      <w:szCs w:val="22"/>
                    </w:rPr>
                  </w:rPrChange>
                </w:rPr>
                <w:t>16.86</w:t>
              </w:r>
            </w:ins>
          </w:p>
        </w:tc>
        <w:tc>
          <w:tcPr>
            <w:tcW w:w="308" w:type="pct"/>
            <w:gridSpan w:val="2"/>
            <w:noWrap/>
            <w:vAlign w:val="bottom"/>
            <w:hideMark/>
          </w:tcPr>
          <w:p w14:paraId="4907C7D3" w14:textId="60D86F05" w:rsidR="004D28DD" w:rsidRPr="002E17C2" w:rsidRDefault="004D28DD" w:rsidP="004D28DD">
            <w:pPr>
              <w:spacing w:after="120" w:line="360" w:lineRule="auto"/>
              <w:contextualSpacing/>
              <w:jc w:val="right"/>
              <w:rPr>
                <w:ins w:id="1999" w:author="Microsoft Word" w:date="2025-08-11T16:30:00Z" w16du:dateUtc="2025-08-11T21:30:00Z"/>
                <w:rFonts w:ascii="Times New Roman" w:eastAsia="Times New Roman" w:hAnsi="Times New Roman" w:cs="Times New Roman"/>
                <w:color w:val="000000"/>
                <w:kern w:val="0"/>
                <w:sz w:val="18"/>
                <w:szCs w:val="18"/>
                <w14:ligatures w14:val="none"/>
              </w:rPr>
            </w:pPr>
            <w:ins w:id="2000" w:author="Microsoft Word" w:date="2025-08-11T16:30:00Z" w16du:dateUtc="2025-08-11T21:30:00Z">
              <w:r w:rsidRPr="002E17C2">
                <w:rPr>
                  <w:rFonts w:ascii="Times New Roman" w:hAnsi="Times New Roman" w:cs="Times New Roman"/>
                  <w:color w:val="000000"/>
                  <w:sz w:val="18"/>
                  <w:szCs w:val="18"/>
                  <w:rPrChange w:id="2001" w:author="Jujia Li" w:date="2025-08-10T15:09:00Z" w16du:dateUtc="2025-08-10T20:09:00Z">
                    <w:rPr>
                      <w:rFonts w:ascii="Aptos Narrow" w:hAnsi="Aptos Narrow"/>
                      <w:color w:val="000000"/>
                      <w:sz w:val="22"/>
                      <w:szCs w:val="22"/>
                    </w:rPr>
                  </w:rPrChange>
                </w:rPr>
                <w:t>0.89</w:t>
              </w:r>
            </w:ins>
          </w:p>
        </w:tc>
        <w:tc>
          <w:tcPr>
            <w:tcW w:w="380" w:type="pct"/>
            <w:noWrap/>
            <w:vAlign w:val="bottom"/>
            <w:hideMark/>
          </w:tcPr>
          <w:p w14:paraId="4A89C9A3" w14:textId="19ABAF53" w:rsidR="004D28DD" w:rsidRPr="002E17C2" w:rsidRDefault="004D28DD" w:rsidP="004D28DD">
            <w:pPr>
              <w:spacing w:after="120" w:line="360" w:lineRule="auto"/>
              <w:contextualSpacing/>
              <w:jc w:val="right"/>
              <w:rPr>
                <w:ins w:id="2002" w:author="Microsoft Word" w:date="2025-08-11T16:30:00Z" w16du:dateUtc="2025-08-11T21:30:00Z"/>
                <w:rFonts w:ascii="Times New Roman" w:eastAsia="Times New Roman" w:hAnsi="Times New Roman" w:cs="Times New Roman"/>
                <w:color w:val="000000"/>
                <w:kern w:val="0"/>
                <w:sz w:val="18"/>
                <w:szCs w:val="18"/>
                <w14:ligatures w14:val="none"/>
              </w:rPr>
            </w:pPr>
            <w:ins w:id="2003" w:author="Microsoft Word" w:date="2025-08-11T16:30:00Z" w16du:dateUtc="2025-08-11T21:30:00Z">
              <w:r w:rsidRPr="002E17C2">
                <w:rPr>
                  <w:rFonts w:ascii="Times New Roman" w:hAnsi="Times New Roman" w:cs="Times New Roman"/>
                  <w:color w:val="000000"/>
                  <w:sz w:val="18"/>
                  <w:szCs w:val="18"/>
                  <w:rPrChange w:id="2004" w:author="Jujia Li" w:date="2025-08-10T15:09:00Z" w16du:dateUtc="2025-08-10T20:09:00Z">
                    <w:rPr>
                      <w:rFonts w:ascii="Aptos Narrow" w:hAnsi="Aptos Narrow"/>
                      <w:color w:val="000000"/>
                      <w:sz w:val="22"/>
                      <w:szCs w:val="22"/>
                    </w:rPr>
                  </w:rPrChange>
                </w:rPr>
                <w:t>15.27</w:t>
              </w:r>
            </w:ins>
          </w:p>
        </w:tc>
        <w:tc>
          <w:tcPr>
            <w:tcW w:w="315" w:type="pct"/>
            <w:gridSpan w:val="2"/>
            <w:noWrap/>
            <w:vAlign w:val="bottom"/>
            <w:hideMark/>
          </w:tcPr>
          <w:p w14:paraId="23093FD8" w14:textId="2A8BACBA" w:rsidR="004D28DD" w:rsidRPr="002E17C2" w:rsidRDefault="004D28DD" w:rsidP="004D28DD">
            <w:pPr>
              <w:spacing w:after="120" w:line="360" w:lineRule="auto"/>
              <w:contextualSpacing/>
              <w:jc w:val="right"/>
              <w:rPr>
                <w:ins w:id="2005" w:author="Microsoft Word" w:date="2025-08-11T16:30:00Z" w16du:dateUtc="2025-08-11T21:30:00Z"/>
                <w:rFonts w:ascii="Times New Roman" w:eastAsia="Times New Roman" w:hAnsi="Times New Roman" w:cs="Times New Roman"/>
                <w:color w:val="000000"/>
                <w:kern w:val="0"/>
                <w:sz w:val="18"/>
                <w:szCs w:val="18"/>
                <w14:ligatures w14:val="none"/>
              </w:rPr>
            </w:pPr>
            <w:ins w:id="2006" w:author="Microsoft Word" w:date="2025-08-11T16:30:00Z" w16du:dateUtc="2025-08-11T21:30:00Z">
              <w:r w:rsidRPr="002E17C2">
                <w:rPr>
                  <w:rFonts w:ascii="Times New Roman" w:hAnsi="Times New Roman" w:cs="Times New Roman"/>
                  <w:color w:val="000000"/>
                  <w:sz w:val="18"/>
                  <w:szCs w:val="18"/>
                  <w:rPrChange w:id="2007" w:author="Jujia Li" w:date="2025-08-10T15:09:00Z" w16du:dateUtc="2025-08-10T20:09:00Z">
                    <w:rPr>
                      <w:rFonts w:ascii="Aptos Narrow" w:hAnsi="Aptos Narrow"/>
                      <w:color w:val="000000"/>
                      <w:sz w:val="22"/>
                      <w:szCs w:val="22"/>
                    </w:rPr>
                  </w:rPrChange>
                </w:rPr>
                <w:t>0.81</w:t>
              </w:r>
            </w:ins>
          </w:p>
        </w:tc>
        <w:tc>
          <w:tcPr>
            <w:tcW w:w="380" w:type="pct"/>
            <w:noWrap/>
            <w:vAlign w:val="bottom"/>
            <w:hideMark/>
          </w:tcPr>
          <w:p w14:paraId="34E2FBD7" w14:textId="5B746C4D" w:rsidR="004D28DD" w:rsidRPr="002E17C2" w:rsidRDefault="004D28DD" w:rsidP="004D28DD">
            <w:pPr>
              <w:spacing w:after="120" w:line="360" w:lineRule="auto"/>
              <w:contextualSpacing/>
              <w:jc w:val="right"/>
              <w:rPr>
                <w:ins w:id="2008" w:author="Microsoft Word" w:date="2025-08-11T16:30:00Z" w16du:dateUtc="2025-08-11T21:30:00Z"/>
                <w:rFonts w:ascii="Times New Roman" w:eastAsia="Times New Roman" w:hAnsi="Times New Roman" w:cs="Times New Roman"/>
                <w:color w:val="000000"/>
                <w:kern w:val="0"/>
                <w:sz w:val="18"/>
                <w:szCs w:val="18"/>
                <w14:ligatures w14:val="none"/>
              </w:rPr>
            </w:pPr>
            <w:ins w:id="2009" w:author="Microsoft Word" w:date="2025-08-11T16:30:00Z" w16du:dateUtc="2025-08-11T21:30:00Z">
              <w:r w:rsidRPr="002E17C2">
                <w:rPr>
                  <w:rFonts w:ascii="Times New Roman" w:hAnsi="Times New Roman" w:cs="Times New Roman"/>
                  <w:color w:val="000000"/>
                  <w:sz w:val="18"/>
                  <w:szCs w:val="18"/>
                  <w:rPrChange w:id="2010" w:author="Jujia Li" w:date="2025-08-10T15:09:00Z" w16du:dateUtc="2025-08-10T20:09:00Z">
                    <w:rPr>
                      <w:rFonts w:ascii="Aptos Narrow" w:hAnsi="Aptos Narrow"/>
                      <w:color w:val="000000"/>
                      <w:sz w:val="22"/>
                      <w:szCs w:val="22"/>
                    </w:rPr>
                  </w:rPrChange>
                </w:rPr>
                <w:t>13.14</w:t>
              </w:r>
            </w:ins>
          </w:p>
        </w:tc>
        <w:tc>
          <w:tcPr>
            <w:tcW w:w="316" w:type="pct"/>
            <w:gridSpan w:val="2"/>
            <w:noWrap/>
            <w:vAlign w:val="bottom"/>
            <w:hideMark/>
          </w:tcPr>
          <w:p w14:paraId="02E42DB1" w14:textId="52C972DD" w:rsidR="004D28DD" w:rsidRPr="002E17C2" w:rsidRDefault="004D28DD" w:rsidP="004D28DD">
            <w:pPr>
              <w:spacing w:after="120" w:line="360" w:lineRule="auto"/>
              <w:contextualSpacing/>
              <w:jc w:val="right"/>
              <w:rPr>
                <w:ins w:id="2011" w:author="Microsoft Word" w:date="2025-08-11T16:30:00Z" w16du:dateUtc="2025-08-11T21:30:00Z"/>
                <w:rFonts w:ascii="Times New Roman" w:eastAsia="Times New Roman" w:hAnsi="Times New Roman" w:cs="Times New Roman"/>
                <w:color w:val="000000"/>
                <w:kern w:val="0"/>
                <w:sz w:val="18"/>
                <w:szCs w:val="18"/>
                <w14:ligatures w14:val="none"/>
              </w:rPr>
            </w:pPr>
            <w:ins w:id="2012" w:author="Microsoft Word" w:date="2025-08-11T16:30:00Z" w16du:dateUtc="2025-08-11T21:30:00Z">
              <w:r w:rsidRPr="002E17C2">
                <w:rPr>
                  <w:rFonts w:ascii="Times New Roman" w:hAnsi="Times New Roman" w:cs="Times New Roman"/>
                  <w:color w:val="000000"/>
                  <w:sz w:val="18"/>
                  <w:szCs w:val="18"/>
                  <w:rPrChange w:id="2013" w:author="Jujia Li" w:date="2025-08-10T15:09:00Z" w16du:dateUtc="2025-08-10T20:09:00Z">
                    <w:rPr>
                      <w:rFonts w:ascii="Aptos Narrow" w:hAnsi="Aptos Narrow"/>
                      <w:color w:val="000000"/>
                      <w:sz w:val="22"/>
                      <w:szCs w:val="22"/>
                    </w:rPr>
                  </w:rPrChange>
                </w:rPr>
                <w:t>0.7</w:t>
              </w:r>
              <w:r>
                <w:rPr>
                  <w:rFonts w:ascii="Times New Roman" w:hAnsi="Times New Roman" w:cs="Times New Roman"/>
                  <w:color w:val="000000"/>
                  <w:sz w:val="18"/>
                  <w:szCs w:val="18"/>
                </w:rPr>
                <w:t>0</w:t>
              </w:r>
            </w:ins>
          </w:p>
        </w:tc>
        <w:tc>
          <w:tcPr>
            <w:tcW w:w="380" w:type="pct"/>
            <w:noWrap/>
            <w:vAlign w:val="bottom"/>
            <w:hideMark/>
          </w:tcPr>
          <w:p w14:paraId="06B996D4" w14:textId="60D0CA86" w:rsidR="004D28DD" w:rsidRPr="002E17C2" w:rsidRDefault="004D28DD" w:rsidP="004D28DD">
            <w:pPr>
              <w:spacing w:after="120" w:line="360" w:lineRule="auto"/>
              <w:contextualSpacing/>
              <w:jc w:val="right"/>
              <w:rPr>
                <w:ins w:id="2014" w:author="Microsoft Word" w:date="2025-08-11T16:30:00Z" w16du:dateUtc="2025-08-11T21:30:00Z"/>
                <w:rFonts w:ascii="Times New Roman" w:eastAsia="Times New Roman" w:hAnsi="Times New Roman" w:cs="Times New Roman"/>
                <w:color w:val="000000"/>
                <w:kern w:val="0"/>
                <w:sz w:val="18"/>
                <w:szCs w:val="18"/>
                <w14:ligatures w14:val="none"/>
              </w:rPr>
            </w:pPr>
            <w:ins w:id="2015" w:author="Microsoft Word" w:date="2025-08-11T16:30:00Z" w16du:dateUtc="2025-08-11T21:30:00Z">
              <w:r w:rsidRPr="002E17C2">
                <w:rPr>
                  <w:rFonts w:ascii="Times New Roman" w:hAnsi="Times New Roman" w:cs="Times New Roman"/>
                  <w:color w:val="000000"/>
                  <w:sz w:val="18"/>
                  <w:szCs w:val="18"/>
                  <w:rPrChange w:id="2016" w:author="Jujia Li" w:date="2025-08-10T15:09:00Z" w16du:dateUtc="2025-08-10T20:09:00Z">
                    <w:rPr>
                      <w:rFonts w:ascii="Aptos Narrow" w:hAnsi="Aptos Narrow"/>
                      <w:color w:val="000000"/>
                      <w:sz w:val="22"/>
                      <w:szCs w:val="22"/>
                    </w:rPr>
                  </w:rPrChange>
                </w:rPr>
                <w:t>11.8</w:t>
              </w:r>
              <w:r>
                <w:rPr>
                  <w:rFonts w:ascii="Times New Roman" w:hAnsi="Times New Roman" w:cs="Times New Roman"/>
                  <w:color w:val="000000"/>
                  <w:sz w:val="18"/>
                  <w:szCs w:val="18"/>
                </w:rPr>
                <w:t>0</w:t>
              </w:r>
            </w:ins>
          </w:p>
        </w:tc>
        <w:tc>
          <w:tcPr>
            <w:tcW w:w="321" w:type="pct"/>
            <w:noWrap/>
            <w:vAlign w:val="bottom"/>
            <w:hideMark/>
          </w:tcPr>
          <w:p w14:paraId="18DBE6FC" w14:textId="37FFF38D" w:rsidR="004D28DD" w:rsidRPr="002E17C2" w:rsidRDefault="004D28DD" w:rsidP="004D28DD">
            <w:pPr>
              <w:spacing w:after="120" w:line="360" w:lineRule="auto"/>
              <w:contextualSpacing/>
              <w:jc w:val="right"/>
              <w:rPr>
                <w:ins w:id="2017" w:author="Microsoft Word" w:date="2025-08-11T16:30:00Z" w16du:dateUtc="2025-08-11T21:30:00Z"/>
                <w:rFonts w:ascii="Times New Roman" w:eastAsia="Times New Roman" w:hAnsi="Times New Roman" w:cs="Times New Roman"/>
                <w:color w:val="000000"/>
                <w:kern w:val="0"/>
                <w:sz w:val="18"/>
                <w:szCs w:val="18"/>
                <w14:ligatures w14:val="none"/>
              </w:rPr>
            </w:pPr>
            <w:ins w:id="2018" w:author="Microsoft Word" w:date="2025-08-11T16:30:00Z" w16du:dateUtc="2025-08-11T21:30:00Z">
              <w:r w:rsidRPr="002E17C2">
                <w:rPr>
                  <w:rFonts w:ascii="Times New Roman" w:hAnsi="Times New Roman" w:cs="Times New Roman"/>
                  <w:color w:val="000000"/>
                  <w:sz w:val="18"/>
                  <w:szCs w:val="18"/>
                  <w:rPrChange w:id="2019" w:author="Jujia Li" w:date="2025-08-10T15:09:00Z" w16du:dateUtc="2025-08-10T20:09:00Z">
                    <w:rPr>
                      <w:rFonts w:ascii="Aptos Narrow" w:hAnsi="Aptos Narrow"/>
                      <w:color w:val="000000"/>
                      <w:sz w:val="22"/>
                      <w:szCs w:val="22"/>
                    </w:rPr>
                  </w:rPrChange>
                </w:rPr>
                <w:t>0.63</w:t>
              </w:r>
            </w:ins>
          </w:p>
        </w:tc>
        <w:tc>
          <w:tcPr>
            <w:tcW w:w="428" w:type="pct"/>
            <w:noWrap/>
            <w:vAlign w:val="bottom"/>
            <w:hideMark/>
          </w:tcPr>
          <w:p w14:paraId="47392336" w14:textId="3E25A48D" w:rsidR="004D28DD" w:rsidRPr="002E17C2" w:rsidRDefault="004D28DD" w:rsidP="004D28DD">
            <w:pPr>
              <w:spacing w:after="120" w:line="360" w:lineRule="auto"/>
              <w:contextualSpacing/>
              <w:jc w:val="right"/>
              <w:rPr>
                <w:ins w:id="2020" w:author="Microsoft Word" w:date="2025-08-11T16:30:00Z" w16du:dateUtc="2025-08-11T21:30:00Z"/>
                <w:rFonts w:ascii="Times New Roman" w:eastAsia="Times New Roman" w:hAnsi="Times New Roman" w:cs="Times New Roman"/>
                <w:color w:val="000000"/>
                <w:kern w:val="0"/>
                <w:sz w:val="18"/>
                <w:szCs w:val="18"/>
                <w14:ligatures w14:val="none"/>
              </w:rPr>
            </w:pPr>
            <w:ins w:id="2021" w:author="Microsoft Word" w:date="2025-08-11T16:30:00Z" w16du:dateUtc="2025-08-11T21:30:00Z">
              <w:r w:rsidRPr="002E17C2">
                <w:rPr>
                  <w:rFonts w:ascii="Times New Roman" w:hAnsi="Times New Roman" w:cs="Times New Roman"/>
                  <w:color w:val="000000"/>
                  <w:sz w:val="18"/>
                  <w:szCs w:val="18"/>
                  <w:rPrChange w:id="2022" w:author="Jujia Li" w:date="2025-08-10T15:09:00Z" w16du:dateUtc="2025-08-10T20:09:00Z">
                    <w:rPr>
                      <w:rFonts w:ascii="Aptos Narrow" w:hAnsi="Aptos Narrow"/>
                      <w:color w:val="000000"/>
                      <w:sz w:val="22"/>
                      <w:szCs w:val="22"/>
                    </w:rPr>
                  </w:rPrChange>
                </w:rPr>
                <w:t>57.07</w:t>
              </w:r>
            </w:ins>
          </w:p>
        </w:tc>
        <w:tc>
          <w:tcPr>
            <w:tcW w:w="344" w:type="pct"/>
            <w:vAlign w:val="bottom"/>
          </w:tcPr>
          <w:p w14:paraId="760898C1" w14:textId="74BB19EE" w:rsidR="004D28DD" w:rsidRPr="002E17C2" w:rsidRDefault="004D28DD" w:rsidP="004D28DD">
            <w:pPr>
              <w:spacing w:after="120" w:line="360" w:lineRule="auto"/>
              <w:contextualSpacing/>
              <w:jc w:val="right"/>
              <w:rPr>
                <w:ins w:id="2023" w:author="Microsoft Word" w:date="2025-08-11T16:30:00Z" w16du:dateUtc="2025-08-11T21:30:00Z"/>
                <w:rFonts w:ascii="Times New Roman" w:hAnsi="Times New Roman" w:cs="Times New Roman"/>
                <w:sz w:val="18"/>
                <w:szCs w:val="18"/>
              </w:rPr>
            </w:pPr>
            <w:ins w:id="2024" w:author="Microsoft Word" w:date="2025-08-11T16:30:00Z" w16du:dateUtc="2025-08-11T21:30:00Z">
              <w:r w:rsidRPr="002E17C2">
                <w:rPr>
                  <w:rFonts w:ascii="Times New Roman" w:hAnsi="Times New Roman" w:cs="Times New Roman"/>
                  <w:color w:val="000000"/>
                  <w:sz w:val="18"/>
                  <w:szCs w:val="18"/>
                  <w:rPrChange w:id="2025" w:author="Jujia Li" w:date="2025-08-10T15:09:00Z" w16du:dateUtc="2025-08-10T20:09:00Z">
                    <w:rPr>
                      <w:rFonts w:ascii="Aptos Narrow" w:hAnsi="Aptos Narrow"/>
                      <w:color w:val="000000"/>
                      <w:sz w:val="22"/>
                      <w:szCs w:val="22"/>
                    </w:rPr>
                  </w:rPrChange>
                </w:rPr>
                <w:t>0.76</w:t>
              </w:r>
            </w:ins>
          </w:p>
        </w:tc>
      </w:tr>
      <w:tr w:rsidR="004D28DD" w:rsidRPr="006A0CE7" w14:paraId="4EAB1A62" w14:textId="77777777" w:rsidTr="002E17C2">
        <w:trPr>
          <w:trHeight w:val="290"/>
          <w:ins w:id="2026" w:author="Microsoft Word" w:date="2025-08-11T16:30:00Z"/>
        </w:trPr>
        <w:tc>
          <w:tcPr>
            <w:tcW w:w="808" w:type="pct"/>
            <w:noWrap/>
            <w:vAlign w:val="bottom"/>
            <w:hideMark/>
          </w:tcPr>
          <w:p w14:paraId="20A919DC" w14:textId="77777777" w:rsidR="004D28DD" w:rsidRPr="00221F0A" w:rsidRDefault="004D28DD" w:rsidP="004D28DD">
            <w:pPr>
              <w:spacing w:after="120" w:line="360" w:lineRule="auto"/>
              <w:contextualSpacing/>
              <w:rPr>
                <w:ins w:id="2027" w:author="Microsoft Word" w:date="2025-08-11T16:30:00Z" w16du:dateUtc="2025-08-11T21:30:00Z"/>
                <w:rFonts w:ascii="Times New Roman" w:eastAsia="Times New Roman" w:hAnsi="Times New Roman" w:cs="Times New Roman"/>
                <w:color w:val="000000"/>
                <w:kern w:val="0"/>
                <w:sz w:val="18"/>
                <w:szCs w:val="18"/>
                <w14:ligatures w14:val="none"/>
              </w:rPr>
            </w:pPr>
            <w:ins w:id="2028" w:author="Microsoft Word" w:date="2025-08-11T16:30:00Z" w16du:dateUtc="2025-08-11T21:30:00Z">
              <w:r w:rsidRPr="005E344C">
                <w:rPr>
                  <w:rFonts w:ascii="Times New Roman" w:hAnsi="Times New Roman" w:cs="Times New Roman"/>
                  <w:color w:val="000000"/>
                  <w:sz w:val="18"/>
                  <w:szCs w:val="18"/>
                </w:rPr>
                <w:t>JEFFERSON</w:t>
              </w:r>
            </w:ins>
          </w:p>
        </w:tc>
        <w:tc>
          <w:tcPr>
            <w:tcW w:w="566" w:type="pct"/>
            <w:vAlign w:val="bottom"/>
          </w:tcPr>
          <w:p w14:paraId="1251D634" w14:textId="550B0F87" w:rsidR="004D28DD" w:rsidRPr="002E17C2" w:rsidRDefault="004D28DD" w:rsidP="004D28DD">
            <w:pPr>
              <w:spacing w:after="120" w:line="360" w:lineRule="auto"/>
              <w:contextualSpacing/>
              <w:jc w:val="right"/>
              <w:rPr>
                <w:ins w:id="2029" w:author="Microsoft Word" w:date="2025-08-11T16:30:00Z" w16du:dateUtc="2025-08-11T21:30:00Z"/>
                <w:rFonts w:ascii="Times New Roman" w:hAnsi="Times New Roman" w:cs="Times New Roman"/>
                <w:sz w:val="18"/>
                <w:szCs w:val="18"/>
              </w:rPr>
            </w:pPr>
            <w:ins w:id="2030" w:author="Microsoft Word" w:date="2025-08-11T16:30:00Z" w16du:dateUtc="2025-08-11T21:30:00Z">
              <w:r w:rsidRPr="005E344C">
                <w:rPr>
                  <w:rFonts w:ascii="Times New Roman" w:hAnsi="Times New Roman" w:cs="Times New Roman"/>
                  <w:color w:val="000000"/>
                  <w:sz w:val="18"/>
                  <w:szCs w:val="18"/>
                </w:rPr>
                <w:t>659486.59</w:t>
              </w:r>
            </w:ins>
          </w:p>
        </w:tc>
        <w:tc>
          <w:tcPr>
            <w:tcW w:w="454" w:type="pct"/>
            <w:noWrap/>
            <w:vAlign w:val="bottom"/>
            <w:hideMark/>
          </w:tcPr>
          <w:p w14:paraId="68935517" w14:textId="216604BC" w:rsidR="004D28DD" w:rsidRPr="002E17C2" w:rsidRDefault="004D28DD" w:rsidP="004D28DD">
            <w:pPr>
              <w:spacing w:after="120" w:line="360" w:lineRule="auto"/>
              <w:contextualSpacing/>
              <w:jc w:val="right"/>
              <w:rPr>
                <w:ins w:id="2031" w:author="Microsoft Word" w:date="2025-08-11T16:30:00Z" w16du:dateUtc="2025-08-11T21:30:00Z"/>
                <w:rFonts w:ascii="Times New Roman" w:eastAsia="Times New Roman" w:hAnsi="Times New Roman" w:cs="Times New Roman"/>
                <w:color w:val="000000"/>
                <w:kern w:val="0"/>
                <w:sz w:val="18"/>
                <w:szCs w:val="18"/>
                <w14:ligatures w14:val="none"/>
              </w:rPr>
            </w:pPr>
            <w:ins w:id="2032" w:author="Microsoft Word" w:date="2025-08-11T16:30:00Z" w16du:dateUtc="2025-08-11T21:30:00Z">
              <w:r w:rsidRPr="002E17C2">
                <w:rPr>
                  <w:rFonts w:ascii="Times New Roman" w:hAnsi="Times New Roman" w:cs="Times New Roman"/>
                  <w:color w:val="000000"/>
                  <w:sz w:val="18"/>
                  <w:szCs w:val="18"/>
                  <w:rPrChange w:id="2033" w:author="Jujia Li" w:date="2025-08-10T15:09:00Z" w16du:dateUtc="2025-08-10T20:09:00Z">
                    <w:rPr>
                      <w:rFonts w:ascii="Aptos Narrow" w:hAnsi="Aptos Narrow"/>
                      <w:color w:val="000000"/>
                      <w:sz w:val="22"/>
                      <w:szCs w:val="22"/>
                    </w:rPr>
                  </w:rPrChange>
                </w:rPr>
                <w:t>147.75</w:t>
              </w:r>
            </w:ins>
          </w:p>
        </w:tc>
        <w:tc>
          <w:tcPr>
            <w:tcW w:w="308" w:type="pct"/>
            <w:gridSpan w:val="2"/>
            <w:noWrap/>
            <w:vAlign w:val="bottom"/>
            <w:hideMark/>
          </w:tcPr>
          <w:p w14:paraId="77344924" w14:textId="12B7273F" w:rsidR="004D28DD" w:rsidRPr="002E17C2" w:rsidRDefault="004D28DD" w:rsidP="004D28DD">
            <w:pPr>
              <w:spacing w:after="120" w:line="360" w:lineRule="auto"/>
              <w:contextualSpacing/>
              <w:jc w:val="right"/>
              <w:rPr>
                <w:ins w:id="2034" w:author="Microsoft Word" w:date="2025-08-11T16:30:00Z" w16du:dateUtc="2025-08-11T21:30:00Z"/>
                <w:rFonts w:ascii="Times New Roman" w:eastAsia="Times New Roman" w:hAnsi="Times New Roman" w:cs="Times New Roman"/>
                <w:color w:val="000000"/>
                <w:kern w:val="0"/>
                <w:sz w:val="18"/>
                <w:szCs w:val="18"/>
                <w14:ligatures w14:val="none"/>
              </w:rPr>
            </w:pPr>
            <w:ins w:id="2035" w:author="Microsoft Word" w:date="2025-08-11T16:30:00Z" w16du:dateUtc="2025-08-11T21:30:00Z">
              <w:r w:rsidRPr="002E17C2">
                <w:rPr>
                  <w:rFonts w:ascii="Times New Roman" w:hAnsi="Times New Roman" w:cs="Times New Roman"/>
                  <w:color w:val="000000"/>
                  <w:sz w:val="18"/>
                  <w:szCs w:val="18"/>
                  <w:rPrChange w:id="2036" w:author="Jujia Li" w:date="2025-08-10T15:09:00Z" w16du:dateUtc="2025-08-10T20:09:00Z">
                    <w:rPr>
                      <w:rFonts w:ascii="Aptos Narrow" w:hAnsi="Aptos Narrow"/>
                      <w:color w:val="000000"/>
                      <w:sz w:val="22"/>
                      <w:szCs w:val="22"/>
                    </w:rPr>
                  </w:rPrChange>
                </w:rPr>
                <w:t>0.61</w:t>
              </w:r>
            </w:ins>
          </w:p>
        </w:tc>
        <w:tc>
          <w:tcPr>
            <w:tcW w:w="380" w:type="pct"/>
            <w:noWrap/>
            <w:vAlign w:val="bottom"/>
            <w:hideMark/>
          </w:tcPr>
          <w:p w14:paraId="2BE6D899" w14:textId="418EAC7F" w:rsidR="004D28DD" w:rsidRPr="002E17C2" w:rsidRDefault="004D28DD" w:rsidP="004D28DD">
            <w:pPr>
              <w:spacing w:after="120" w:line="360" w:lineRule="auto"/>
              <w:contextualSpacing/>
              <w:jc w:val="right"/>
              <w:rPr>
                <w:ins w:id="2037" w:author="Microsoft Word" w:date="2025-08-11T16:30:00Z" w16du:dateUtc="2025-08-11T21:30:00Z"/>
                <w:rFonts w:ascii="Times New Roman" w:eastAsia="Times New Roman" w:hAnsi="Times New Roman" w:cs="Times New Roman"/>
                <w:color w:val="000000"/>
                <w:kern w:val="0"/>
                <w:sz w:val="18"/>
                <w:szCs w:val="18"/>
                <w14:ligatures w14:val="none"/>
              </w:rPr>
            </w:pPr>
            <w:ins w:id="2038" w:author="Microsoft Word" w:date="2025-08-11T16:30:00Z" w16du:dateUtc="2025-08-11T21:30:00Z">
              <w:r w:rsidRPr="002E17C2">
                <w:rPr>
                  <w:rFonts w:ascii="Times New Roman" w:hAnsi="Times New Roman" w:cs="Times New Roman"/>
                  <w:color w:val="000000"/>
                  <w:sz w:val="18"/>
                  <w:szCs w:val="18"/>
                  <w:rPrChange w:id="2039" w:author="Jujia Li" w:date="2025-08-10T15:09:00Z" w16du:dateUtc="2025-08-10T20:09:00Z">
                    <w:rPr>
                      <w:rFonts w:ascii="Aptos Narrow" w:hAnsi="Aptos Narrow"/>
                      <w:color w:val="000000"/>
                      <w:sz w:val="22"/>
                      <w:szCs w:val="22"/>
                    </w:rPr>
                  </w:rPrChange>
                </w:rPr>
                <w:t>130.48</w:t>
              </w:r>
            </w:ins>
          </w:p>
        </w:tc>
        <w:tc>
          <w:tcPr>
            <w:tcW w:w="315" w:type="pct"/>
            <w:gridSpan w:val="2"/>
            <w:noWrap/>
            <w:vAlign w:val="bottom"/>
            <w:hideMark/>
          </w:tcPr>
          <w:p w14:paraId="52103C6C" w14:textId="52003F12" w:rsidR="004D28DD" w:rsidRPr="002E17C2" w:rsidRDefault="004D28DD" w:rsidP="004D28DD">
            <w:pPr>
              <w:spacing w:after="120" w:line="360" w:lineRule="auto"/>
              <w:contextualSpacing/>
              <w:jc w:val="right"/>
              <w:rPr>
                <w:ins w:id="2040" w:author="Microsoft Word" w:date="2025-08-11T16:30:00Z" w16du:dateUtc="2025-08-11T21:30:00Z"/>
                <w:rFonts w:ascii="Times New Roman" w:eastAsia="Times New Roman" w:hAnsi="Times New Roman" w:cs="Times New Roman"/>
                <w:color w:val="000000"/>
                <w:kern w:val="0"/>
                <w:sz w:val="18"/>
                <w:szCs w:val="18"/>
                <w14:ligatures w14:val="none"/>
              </w:rPr>
            </w:pPr>
            <w:ins w:id="2041" w:author="Microsoft Word" w:date="2025-08-11T16:30:00Z" w16du:dateUtc="2025-08-11T21:30:00Z">
              <w:r w:rsidRPr="002E17C2">
                <w:rPr>
                  <w:rFonts w:ascii="Times New Roman" w:hAnsi="Times New Roman" w:cs="Times New Roman"/>
                  <w:color w:val="000000"/>
                  <w:sz w:val="18"/>
                  <w:szCs w:val="18"/>
                  <w:rPrChange w:id="2042" w:author="Jujia Li" w:date="2025-08-10T15:09:00Z" w16du:dateUtc="2025-08-10T20:09:00Z">
                    <w:rPr>
                      <w:rFonts w:ascii="Aptos Narrow" w:hAnsi="Aptos Narrow"/>
                      <w:color w:val="000000"/>
                      <w:sz w:val="22"/>
                      <w:szCs w:val="22"/>
                    </w:rPr>
                  </w:rPrChange>
                </w:rPr>
                <w:t>0.54</w:t>
              </w:r>
            </w:ins>
          </w:p>
        </w:tc>
        <w:tc>
          <w:tcPr>
            <w:tcW w:w="380" w:type="pct"/>
            <w:noWrap/>
            <w:vAlign w:val="bottom"/>
            <w:hideMark/>
          </w:tcPr>
          <w:p w14:paraId="53EAE914" w14:textId="51C77C31" w:rsidR="004D28DD" w:rsidRPr="002E17C2" w:rsidRDefault="004D28DD" w:rsidP="004D28DD">
            <w:pPr>
              <w:spacing w:after="120" w:line="360" w:lineRule="auto"/>
              <w:contextualSpacing/>
              <w:jc w:val="right"/>
              <w:rPr>
                <w:ins w:id="2043" w:author="Microsoft Word" w:date="2025-08-11T16:30:00Z" w16du:dateUtc="2025-08-11T21:30:00Z"/>
                <w:rFonts w:ascii="Times New Roman" w:eastAsia="Times New Roman" w:hAnsi="Times New Roman" w:cs="Times New Roman"/>
                <w:color w:val="000000"/>
                <w:kern w:val="0"/>
                <w:sz w:val="18"/>
                <w:szCs w:val="18"/>
                <w14:ligatures w14:val="none"/>
              </w:rPr>
            </w:pPr>
            <w:ins w:id="2044" w:author="Microsoft Word" w:date="2025-08-11T16:30:00Z" w16du:dateUtc="2025-08-11T21:30:00Z">
              <w:r w:rsidRPr="002E17C2">
                <w:rPr>
                  <w:rFonts w:ascii="Times New Roman" w:hAnsi="Times New Roman" w:cs="Times New Roman"/>
                  <w:color w:val="000000"/>
                  <w:sz w:val="18"/>
                  <w:szCs w:val="18"/>
                  <w:rPrChange w:id="2045" w:author="Jujia Li" w:date="2025-08-10T15:09:00Z" w16du:dateUtc="2025-08-10T20:09:00Z">
                    <w:rPr>
                      <w:rFonts w:ascii="Aptos Narrow" w:hAnsi="Aptos Narrow"/>
                      <w:color w:val="000000"/>
                      <w:sz w:val="22"/>
                      <w:szCs w:val="22"/>
                    </w:rPr>
                  </w:rPrChange>
                </w:rPr>
                <w:t>114.64</w:t>
              </w:r>
            </w:ins>
          </w:p>
        </w:tc>
        <w:tc>
          <w:tcPr>
            <w:tcW w:w="316" w:type="pct"/>
            <w:gridSpan w:val="2"/>
            <w:noWrap/>
            <w:vAlign w:val="bottom"/>
            <w:hideMark/>
          </w:tcPr>
          <w:p w14:paraId="75FC890B" w14:textId="727FFC24" w:rsidR="004D28DD" w:rsidRPr="002E17C2" w:rsidRDefault="004D28DD" w:rsidP="004D28DD">
            <w:pPr>
              <w:spacing w:after="120" w:line="360" w:lineRule="auto"/>
              <w:contextualSpacing/>
              <w:jc w:val="right"/>
              <w:rPr>
                <w:ins w:id="2046" w:author="Microsoft Word" w:date="2025-08-11T16:30:00Z" w16du:dateUtc="2025-08-11T21:30:00Z"/>
                <w:rFonts w:ascii="Times New Roman" w:eastAsia="Times New Roman" w:hAnsi="Times New Roman" w:cs="Times New Roman"/>
                <w:color w:val="000000"/>
                <w:kern w:val="0"/>
                <w:sz w:val="18"/>
                <w:szCs w:val="18"/>
                <w14:ligatures w14:val="none"/>
              </w:rPr>
            </w:pPr>
            <w:ins w:id="2047" w:author="Microsoft Word" w:date="2025-08-11T16:30:00Z" w16du:dateUtc="2025-08-11T21:30:00Z">
              <w:r w:rsidRPr="002E17C2">
                <w:rPr>
                  <w:rFonts w:ascii="Times New Roman" w:hAnsi="Times New Roman" w:cs="Times New Roman"/>
                  <w:color w:val="000000"/>
                  <w:sz w:val="18"/>
                  <w:szCs w:val="18"/>
                  <w:rPrChange w:id="2048" w:author="Jujia Li" w:date="2025-08-10T15:09:00Z" w16du:dateUtc="2025-08-10T20:09:00Z">
                    <w:rPr>
                      <w:rFonts w:ascii="Aptos Narrow" w:hAnsi="Aptos Narrow"/>
                      <w:color w:val="000000"/>
                      <w:sz w:val="22"/>
                      <w:szCs w:val="22"/>
                    </w:rPr>
                  </w:rPrChange>
                </w:rPr>
                <w:t>0.48</w:t>
              </w:r>
            </w:ins>
          </w:p>
        </w:tc>
        <w:tc>
          <w:tcPr>
            <w:tcW w:w="380" w:type="pct"/>
            <w:noWrap/>
            <w:vAlign w:val="bottom"/>
            <w:hideMark/>
          </w:tcPr>
          <w:p w14:paraId="74225099" w14:textId="13082C03" w:rsidR="004D28DD" w:rsidRPr="002E17C2" w:rsidRDefault="004D28DD" w:rsidP="004D28DD">
            <w:pPr>
              <w:spacing w:after="120" w:line="360" w:lineRule="auto"/>
              <w:contextualSpacing/>
              <w:jc w:val="right"/>
              <w:rPr>
                <w:ins w:id="2049" w:author="Microsoft Word" w:date="2025-08-11T16:30:00Z" w16du:dateUtc="2025-08-11T21:30:00Z"/>
                <w:rFonts w:ascii="Times New Roman" w:eastAsia="Times New Roman" w:hAnsi="Times New Roman" w:cs="Times New Roman"/>
                <w:color w:val="000000"/>
                <w:kern w:val="0"/>
                <w:sz w:val="18"/>
                <w:szCs w:val="18"/>
                <w14:ligatures w14:val="none"/>
              </w:rPr>
            </w:pPr>
            <w:ins w:id="2050" w:author="Microsoft Word" w:date="2025-08-11T16:30:00Z" w16du:dateUtc="2025-08-11T21:30:00Z">
              <w:r w:rsidRPr="002E17C2">
                <w:rPr>
                  <w:rFonts w:ascii="Times New Roman" w:hAnsi="Times New Roman" w:cs="Times New Roman"/>
                  <w:color w:val="000000"/>
                  <w:sz w:val="18"/>
                  <w:szCs w:val="18"/>
                  <w:rPrChange w:id="2051" w:author="Jujia Li" w:date="2025-08-10T15:09:00Z" w16du:dateUtc="2025-08-10T20:09:00Z">
                    <w:rPr>
                      <w:rFonts w:ascii="Aptos Narrow" w:hAnsi="Aptos Narrow"/>
                      <w:color w:val="000000"/>
                      <w:sz w:val="22"/>
                      <w:szCs w:val="22"/>
                    </w:rPr>
                  </w:rPrChange>
                </w:rPr>
                <w:t>101.34</w:t>
              </w:r>
            </w:ins>
          </w:p>
        </w:tc>
        <w:tc>
          <w:tcPr>
            <w:tcW w:w="321" w:type="pct"/>
            <w:noWrap/>
            <w:vAlign w:val="bottom"/>
            <w:hideMark/>
          </w:tcPr>
          <w:p w14:paraId="637AE31C" w14:textId="2F011708" w:rsidR="004D28DD" w:rsidRPr="002E17C2" w:rsidRDefault="004D28DD" w:rsidP="004D28DD">
            <w:pPr>
              <w:spacing w:after="120" w:line="360" w:lineRule="auto"/>
              <w:contextualSpacing/>
              <w:jc w:val="right"/>
              <w:rPr>
                <w:ins w:id="2052" w:author="Microsoft Word" w:date="2025-08-11T16:30:00Z" w16du:dateUtc="2025-08-11T21:30:00Z"/>
                <w:rFonts w:ascii="Times New Roman" w:eastAsia="Times New Roman" w:hAnsi="Times New Roman" w:cs="Times New Roman"/>
                <w:color w:val="000000"/>
                <w:kern w:val="0"/>
                <w:sz w:val="18"/>
                <w:szCs w:val="18"/>
                <w14:ligatures w14:val="none"/>
              </w:rPr>
            </w:pPr>
            <w:ins w:id="2053" w:author="Microsoft Word" w:date="2025-08-11T16:30:00Z" w16du:dateUtc="2025-08-11T21:30:00Z">
              <w:r w:rsidRPr="002E17C2">
                <w:rPr>
                  <w:rFonts w:ascii="Times New Roman" w:hAnsi="Times New Roman" w:cs="Times New Roman"/>
                  <w:color w:val="000000"/>
                  <w:sz w:val="18"/>
                  <w:szCs w:val="18"/>
                  <w:rPrChange w:id="2054" w:author="Jujia Li" w:date="2025-08-10T15:09:00Z" w16du:dateUtc="2025-08-10T20:09:00Z">
                    <w:rPr>
                      <w:rFonts w:ascii="Aptos Narrow" w:hAnsi="Aptos Narrow"/>
                      <w:color w:val="000000"/>
                      <w:sz w:val="22"/>
                      <w:szCs w:val="22"/>
                    </w:rPr>
                  </w:rPrChange>
                </w:rPr>
                <w:t>0.42</w:t>
              </w:r>
            </w:ins>
          </w:p>
        </w:tc>
        <w:tc>
          <w:tcPr>
            <w:tcW w:w="428" w:type="pct"/>
            <w:noWrap/>
            <w:vAlign w:val="bottom"/>
            <w:hideMark/>
          </w:tcPr>
          <w:p w14:paraId="7C6787CE" w14:textId="62FEC646" w:rsidR="004D28DD" w:rsidRPr="002E17C2" w:rsidRDefault="004D28DD" w:rsidP="004D28DD">
            <w:pPr>
              <w:spacing w:after="120" w:line="360" w:lineRule="auto"/>
              <w:contextualSpacing/>
              <w:jc w:val="right"/>
              <w:rPr>
                <w:ins w:id="2055" w:author="Microsoft Word" w:date="2025-08-11T16:30:00Z" w16du:dateUtc="2025-08-11T21:30:00Z"/>
                <w:rFonts w:ascii="Times New Roman" w:eastAsia="Times New Roman" w:hAnsi="Times New Roman" w:cs="Times New Roman"/>
                <w:color w:val="000000"/>
                <w:kern w:val="0"/>
                <w:sz w:val="18"/>
                <w:szCs w:val="18"/>
                <w14:ligatures w14:val="none"/>
              </w:rPr>
            </w:pPr>
            <w:ins w:id="2056" w:author="Microsoft Word" w:date="2025-08-11T16:30:00Z" w16du:dateUtc="2025-08-11T21:30:00Z">
              <w:r w:rsidRPr="002E17C2">
                <w:rPr>
                  <w:rFonts w:ascii="Times New Roman" w:hAnsi="Times New Roman" w:cs="Times New Roman"/>
                  <w:color w:val="000000"/>
                  <w:sz w:val="18"/>
                  <w:szCs w:val="18"/>
                  <w:rPrChange w:id="2057" w:author="Jujia Li" w:date="2025-08-10T15:09:00Z" w16du:dateUtc="2025-08-10T20:09:00Z">
                    <w:rPr>
                      <w:rFonts w:ascii="Aptos Narrow" w:hAnsi="Aptos Narrow"/>
                      <w:color w:val="000000"/>
                      <w:sz w:val="22"/>
                      <w:szCs w:val="22"/>
                    </w:rPr>
                  </w:rPrChange>
                </w:rPr>
                <w:t>494.21</w:t>
              </w:r>
            </w:ins>
          </w:p>
        </w:tc>
        <w:tc>
          <w:tcPr>
            <w:tcW w:w="344" w:type="pct"/>
            <w:vAlign w:val="bottom"/>
          </w:tcPr>
          <w:p w14:paraId="2AD1D37D" w14:textId="786DBA4F" w:rsidR="004D28DD" w:rsidRPr="002E17C2" w:rsidRDefault="004D28DD" w:rsidP="004D28DD">
            <w:pPr>
              <w:spacing w:after="120" w:line="360" w:lineRule="auto"/>
              <w:contextualSpacing/>
              <w:jc w:val="right"/>
              <w:rPr>
                <w:ins w:id="2058" w:author="Microsoft Word" w:date="2025-08-11T16:30:00Z" w16du:dateUtc="2025-08-11T21:30:00Z"/>
                <w:rFonts w:ascii="Times New Roman" w:hAnsi="Times New Roman" w:cs="Times New Roman"/>
                <w:sz w:val="18"/>
                <w:szCs w:val="18"/>
              </w:rPr>
            </w:pPr>
            <w:ins w:id="2059" w:author="Microsoft Word" w:date="2025-08-11T16:30:00Z" w16du:dateUtc="2025-08-11T21:30:00Z">
              <w:r w:rsidRPr="002E17C2">
                <w:rPr>
                  <w:rFonts w:ascii="Times New Roman" w:hAnsi="Times New Roman" w:cs="Times New Roman"/>
                  <w:color w:val="000000"/>
                  <w:sz w:val="18"/>
                  <w:szCs w:val="18"/>
                  <w:rPrChange w:id="2060" w:author="Jujia Li" w:date="2025-08-10T15:09:00Z" w16du:dateUtc="2025-08-10T20:09:00Z">
                    <w:rPr>
                      <w:rFonts w:ascii="Aptos Narrow" w:hAnsi="Aptos Narrow"/>
                      <w:color w:val="000000"/>
                      <w:sz w:val="22"/>
                      <w:szCs w:val="22"/>
                    </w:rPr>
                  </w:rPrChange>
                </w:rPr>
                <w:t>0.51</w:t>
              </w:r>
            </w:ins>
          </w:p>
        </w:tc>
      </w:tr>
      <w:tr w:rsidR="004D28DD" w:rsidRPr="006A0CE7" w14:paraId="656E482F" w14:textId="77777777" w:rsidTr="002E17C2">
        <w:trPr>
          <w:trHeight w:val="290"/>
          <w:ins w:id="2061" w:author="Microsoft Word" w:date="2025-08-11T16:30:00Z"/>
        </w:trPr>
        <w:tc>
          <w:tcPr>
            <w:tcW w:w="808" w:type="pct"/>
            <w:noWrap/>
            <w:vAlign w:val="bottom"/>
            <w:hideMark/>
          </w:tcPr>
          <w:p w14:paraId="151FEF61" w14:textId="77777777" w:rsidR="004D28DD" w:rsidRPr="00221F0A" w:rsidRDefault="004D28DD" w:rsidP="004D28DD">
            <w:pPr>
              <w:spacing w:after="120" w:line="360" w:lineRule="auto"/>
              <w:contextualSpacing/>
              <w:rPr>
                <w:ins w:id="2062" w:author="Microsoft Word" w:date="2025-08-11T16:30:00Z" w16du:dateUtc="2025-08-11T21:30:00Z"/>
                <w:rFonts w:ascii="Times New Roman" w:eastAsia="Times New Roman" w:hAnsi="Times New Roman" w:cs="Times New Roman"/>
                <w:color w:val="000000"/>
                <w:kern w:val="0"/>
                <w:sz w:val="18"/>
                <w:szCs w:val="18"/>
                <w14:ligatures w14:val="none"/>
              </w:rPr>
            </w:pPr>
            <w:ins w:id="2063" w:author="Microsoft Word" w:date="2025-08-11T16:30:00Z" w16du:dateUtc="2025-08-11T21:30:00Z">
              <w:r w:rsidRPr="005E344C">
                <w:rPr>
                  <w:rFonts w:ascii="Times New Roman" w:hAnsi="Times New Roman" w:cs="Times New Roman"/>
                  <w:color w:val="000000"/>
                  <w:sz w:val="18"/>
                  <w:szCs w:val="18"/>
                </w:rPr>
                <w:t>LAMAR</w:t>
              </w:r>
            </w:ins>
          </w:p>
        </w:tc>
        <w:tc>
          <w:tcPr>
            <w:tcW w:w="566" w:type="pct"/>
            <w:vAlign w:val="bottom"/>
          </w:tcPr>
          <w:p w14:paraId="052F248C" w14:textId="7ECA67D5" w:rsidR="004D28DD" w:rsidRPr="002E17C2" w:rsidRDefault="004D28DD" w:rsidP="004D28DD">
            <w:pPr>
              <w:spacing w:after="120" w:line="360" w:lineRule="auto"/>
              <w:contextualSpacing/>
              <w:jc w:val="right"/>
              <w:rPr>
                <w:ins w:id="2064" w:author="Microsoft Word" w:date="2025-08-11T16:30:00Z" w16du:dateUtc="2025-08-11T21:30:00Z"/>
                <w:rFonts w:ascii="Times New Roman" w:hAnsi="Times New Roman" w:cs="Times New Roman"/>
                <w:sz w:val="18"/>
                <w:szCs w:val="18"/>
              </w:rPr>
            </w:pPr>
            <w:ins w:id="2065" w:author="Microsoft Word" w:date="2025-08-11T16:30:00Z" w16du:dateUtc="2025-08-11T21:30:00Z">
              <w:r w:rsidRPr="005E344C">
                <w:rPr>
                  <w:rFonts w:ascii="Times New Roman" w:hAnsi="Times New Roman" w:cs="Times New Roman"/>
                  <w:color w:val="000000"/>
                  <w:sz w:val="18"/>
                  <w:szCs w:val="18"/>
                </w:rPr>
                <w:t>13874.29</w:t>
              </w:r>
            </w:ins>
          </w:p>
        </w:tc>
        <w:tc>
          <w:tcPr>
            <w:tcW w:w="454" w:type="pct"/>
            <w:noWrap/>
            <w:vAlign w:val="bottom"/>
            <w:hideMark/>
          </w:tcPr>
          <w:p w14:paraId="7C99CD32" w14:textId="2EC7444D" w:rsidR="004D28DD" w:rsidRPr="002E17C2" w:rsidRDefault="004D28DD" w:rsidP="004D28DD">
            <w:pPr>
              <w:spacing w:after="120" w:line="360" w:lineRule="auto"/>
              <w:contextualSpacing/>
              <w:jc w:val="right"/>
              <w:rPr>
                <w:ins w:id="2066" w:author="Microsoft Word" w:date="2025-08-11T16:30:00Z" w16du:dateUtc="2025-08-11T21:30:00Z"/>
                <w:rFonts w:ascii="Times New Roman" w:eastAsia="Times New Roman" w:hAnsi="Times New Roman" w:cs="Times New Roman"/>
                <w:color w:val="000000"/>
                <w:kern w:val="0"/>
                <w:sz w:val="18"/>
                <w:szCs w:val="18"/>
                <w14:ligatures w14:val="none"/>
              </w:rPr>
            </w:pPr>
            <w:ins w:id="2067" w:author="Microsoft Word" w:date="2025-08-11T16:30:00Z" w16du:dateUtc="2025-08-11T21:30:00Z">
              <w:r w:rsidRPr="002E17C2">
                <w:rPr>
                  <w:rFonts w:ascii="Times New Roman" w:hAnsi="Times New Roman" w:cs="Times New Roman"/>
                  <w:color w:val="000000"/>
                  <w:sz w:val="18"/>
                  <w:szCs w:val="18"/>
                  <w:rPrChange w:id="2068" w:author="Jujia Li" w:date="2025-08-10T15:09:00Z" w16du:dateUtc="2025-08-10T20:09:00Z">
                    <w:rPr>
                      <w:rFonts w:ascii="Aptos Narrow" w:hAnsi="Aptos Narrow"/>
                      <w:color w:val="000000"/>
                      <w:sz w:val="22"/>
                      <w:szCs w:val="22"/>
                    </w:rPr>
                  </w:rPrChange>
                </w:rPr>
                <w:t>2.64</w:t>
              </w:r>
            </w:ins>
          </w:p>
        </w:tc>
        <w:tc>
          <w:tcPr>
            <w:tcW w:w="308" w:type="pct"/>
            <w:gridSpan w:val="2"/>
            <w:noWrap/>
            <w:vAlign w:val="bottom"/>
            <w:hideMark/>
          </w:tcPr>
          <w:p w14:paraId="3361FC2A" w14:textId="22011F2A" w:rsidR="004D28DD" w:rsidRPr="002E17C2" w:rsidRDefault="004D28DD" w:rsidP="004D28DD">
            <w:pPr>
              <w:spacing w:after="120" w:line="360" w:lineRule="auto"/>
              <w:contextualSpacing/>
              <w:jc w:val="right"/>
              <w:rPr>
                <w:ins w:id="2069" w:author="Microsoft Word" w:date="2025-08-11T16:30:00Z" w16du:dateUtc="2025-08-11T21:30:00Z"/>
                <w:rFonts w:ascii="Times New Roman" w:eastAsia="Times New Roman" w:hAnsi="Times New Roman" w:cs="Times New Roman"/>
                <w:color w:val="000000"/>
                <w:kern w:val="0"/>
                <w:sz w:val="18"/>
                <w:szCs w:val="18"/>
                <w14:ligatures w14:val="none"/>
              </w:rPr>
            </w:pPr>
            <w:ins w:id="2070" w:author="Microsoft Word" w:date="2025-08-11T16:30:00Z" w16du:dateUtc="2025-08-11T21:30:00Z">
              <w:r w:rsidRPr="002E17C2">
                <w:rPr>
                  <w:rFonts w:ascii="Times New Roman" w:hAnsi="Times New Roman" w:cs="Times New Roman"/>
                  <w:color w:val="000000"/>
                  <w:sz w:val="18"/>
                  <w:szCs w:val="18"/>
                  <w:rPrChange w:id="2071" w:author="Jujia Li" w:date="2025-08-10T15:09:00Z" w16du:dateUtc="2025-08-10T20:09:00Z">
                    <w:rPr>
                      <w:rFonts w:ascii="Aptos Narrow" w:hAnsi="Aptos Narrow"/>
                      <w:color w:val="000000"/>
                      <w:sz w:val="22"/>
                      <w:szCs w:val="22"/>
                    </w:rPr>
                  </w:rPrChange>
                </w:rPr>
                <w:t>0.52</w:t>
              </w:r>
            </w:ins>
          </w:p>
        </w:tc>
        <w:tc>
          <w:tcPr>
            <w:tcW w:w="380" w:type="pct"/>
            <w:noWrap/>
            <w:vAlign w:val="bottom"/>
            <w:hideMark/>
          </w:tcPr>
          <w:p w14:paraId="51139A9E" w14:textId="6C61E5A1" w:rsidR="004D28DD" w:rsidRPr="002E17C2" w:rsidRDefault="004D28DD" w:rsidP="004D28DD">
            <w:pPr>
              <w:spacing w:after="120" w:line="360" w:lineRule="auto"/>
              <w:contextualSpacing/>
              <w:jc w:val="right"/>
              <w:rPr>
                <w:ins w:id="2072" w:author="Microsoft Word" w:date="2025-08-11T16:30:00Z" w16du:dateUtc="2025-08-11T21:30:00Z"/>
                <w:rFonts w:ascii="Times New Roman" w:eastAsia="Times New Roman" w:hAnsi="Times New Roman" w:cs="Times New Roman"/>
                <w:color w:val="000000"/>
                <w:kern w:val="0"/>
                <w:sz w:val="18"/>
                <w:szCs w:val="18"/>
                <w14:ligatures w14:val="none"/>
              </w:rPr>
            </w:pPr>
            <w:ins w:id="2073" w:author="Microsoft Word" w:date="2025-08-11T16:30:00Z" w16du:dateUtc="2025-08-11T21:30:00Z">
              <w:r w:rsidRPr="002E17C2">
                <w:rPr>
                  <w:rFonts w:ascii="Times New Roman" w:hAnsi="Times New Roman" w:cs="Times New Roman"/>
                  <w:color w:val="000000"/>
                  <w:sz w:val="18"/>
                  <w:szCs w:val="18"/>
                  <w:rPrChange w:id="2074" w:author="Jujia Li" w:date="2025-08-10T15:09:00Z" w16du:dateUtc="2025-08-10T20:09:00Z">
                    <w:rPr>
                      <w:rFonts w:ascii="Aptos Narrow" w:hAnsi="Aptos Narrow"/>
                      <w:color w:val="000000"/>
                      <w:sz w:val="22"/>
                      <w:szCs w:val="22"/>
                    </w:rPr>
                  </w:rPrChange>
                </w:rPr>
                <w:t>2.26</w:t>
              </w:r>
            </w:ins>
          </w:p>
        </w:tc>
        <w:tc>
          <w:tcPr>
            <w:tcW w:w="315" w:type="pct"/>
            <w:gridSpan w:val="2"/>
            <w:noWrap/>
            <w:vAlign w:val="bottom"/>
            <w:hideMark/>
          </w:tcPr>
          <w:p w14:paraId="781F848C" w14:textId="301615E1" w:rsidR="004D28DD" w:rsidRPr="002E17C2" w:rsidRDefault="004D28DD" w:rsidP="004D28DD">
            <w:pPr>
              <w:spacing w:after="120" w:line="360" w:lineRule="auto"/>
              <w:contextualSpacing/>
              <w:jc w:val="right"/>
              <w:rPr>
                <w:ins w:id="2075" w:author="Microsoft Word" w:date="2025-08-11T16:30:00Z" w16du:dateUtc="2025-08-11T21:30:00Z"/>
                <w:rFonts w:ascii="Times New Roman" w:eastAsia="Times New Roman" w:hAnsi="Times New Roman" w:cs="Times New Roman"/>
                <w:color w:val="000000"/>
                <w:kern w:val="0"/>
                <w:sz w:val="18"/>
                <w:szCs w:val="18"/>
                <w14:ligatures w14:val="none"/>
              </w:rPr>
            </w:pPr>
            <w:ins w:id="2076" w:author="Microsoft Word" w:date="2025-08-11T16:30:00Z" w16du:dateUtc="2025-08-11T21:30:00Z">
              <w:r w:rsidRPr="002E17C2">
                <w:rPr>
                  <w:rFonts w:ascii="Times New Roman" w:hAnsi="Times New Roman" w:cs="Times New Roman"/>
                  <w:color w:val="000000"/>
                  <w:sz w:val="18"/>
                  <w:szCs w:val="18"/>
                  <w:rPrChange w:id="2077" w:author="Jujia Li" w:date="2025-08-10T15:09:00Z" w16du:dateUtc="2025-08-10T20:09:00Z">
                    <w:rPr>
                      <w:rFonts w:ascii="Aptos Narrow" w:hAnsi="Aptos Narrow"/>
                      <w:color w:val="000000"/>
                      <w:sz w:val="22"/>
                      <w:szCs w:val="22"/>
                    </w:rPr>
                  </w:rPrChange>
                </w:rPr>
                <w:t>0.45</w:t>
              </w:r>
            </w:ins>
          </w:p>
        </w:tc>
        <w:tc>
          <w:tcPr>
            <w:tcW w:w="380" w:type="pct"/>
            <w:noWrap/>
            <w:vAlign w:val="bottom"/>
            <w:hideMark/>
          </w:tcPr>
          <w:p w14:paraId="6C2CF74D" w14:textId="1D8DEA67" w:rsidR="004D28DD" w:rsidRPr="002E17C2" w:rsidRDefault="004D28DD" w:rsidP="004D28DD">
            <w:pPr>
              <w:spacing w:after="120" w:line="360" w:lineRule="auto"/>
              <w:contextualSpacing/>
              <w:jc w:val="right"/>
              <w:rPr>
                <w:ins w:id="2078" w:author="Microsoft Word" w:date="2025-08-11T16:30:00Z" w16du:dateUtc="2025-08-11T21:30:00Z"/>
                <w:rFonts w:ascii="Times New Roman" w:eastAsia="Times New Roman" w:hAnsi="Times New Roman" w:cs="Times New Roman"/>
                <w:color w:val="000000"/>
                <w:kern w:val="0"/>
                <w:sz w:val="18"/>
                <w:szCs w:val="18"/>
                <w14:ligatures w14:val="none"/>
              </w:rPr>
            </w:pPr>
            <w:ins w:id="2079" w:author="Microsoft Word" w:date="2025-08-11T16:30:00Z" w16du:dateUtc="2025-08-11T21:30:00Z">
              <w:r w:rsidRPr="002E17C2">
                <w:rPr>
                  <w:rFonts w:ascii="Times New Roman" w:hAnsi="Times New Roman" w:cs="Times New Roman"/>
                  <w:color w:val="000000"/>
                  <w:sz w:val="18"/>
                  <w:szCs w:val="18"/>
                  <w:rPrChange w:id="2080" w:author="Jujia Li" w:date="2025-08-10T15:09:00Z" w16du:dateUtc="2025-08-10T20:09:00Z">
                    <w:rPr>
                      <w:rFonts w:ascii="Aptos Narrow" w:hAnsi="Aptos Narrow"/>
                      <w:color w:val="000000"/>
                      <w:sz w:val="22"/>
                      <w:szCs w:val="22"/>
                    </w:rPr>
                  </w:rPrChange>
                </w:rPr>
                <w:t>2.01</w:t>
              </w:r>
            </w:ins>
          </w:p>
        </w:tc>
        <w:tc>
          <w:tcPr>
            <w:tcW w:w="316" w:type="pct"/>
            <w:gridSpan w:val="2"/>
            <w:noWrap/>
            <w:vAlign w:val="bottom"/>
            <w:hideMark/>
          </w:tcPr>
          <w:p w14:paraId="14183C56" w14:textId="1AE29475" w:rsidR="004D28DD" w:rsidRPr="002E17C2" w:rsidRDefault="004D28DD" w:rsidP="004D28DD">
            <w:pPr>
              <w:spacing w:after="120" w:line="360" w:lineRule="auto"/>
              <w:contextualSpacing/>
              <w:jc w:val="right"/>
              <w:rPr>
                <w:ins w:id="2081" w:author="Microsoft Word" w:date="2025-08-11T16:30:00Z" w16du:dateUtc="2025-08-11T21:30:00Z"/>
                <w:rFonts w:ascii="Times New Roman" w:eastAsia="Times New Roman" w:hAnsi="Times New Roman" w:cs="Times New Roman"/>
                <w:color w:val="000000"/>
                <w:kern w:val="0"/>
                <w:sz w:val="18"/>
                <w:szCs w:val="18"/>
                <w14:ligatures w14:val="none"/>
              </w:rPr>
            </w:pPr>
            <w:ins w:id="2082" w:author="Microsoft Word" w:date="2025-08-11T16:30:00Z" w16du:dateUtc="2025-08-11T21:30:00Z">
              <w:r w:rsidRPr="002E17C2">
                <w:rPr>
                  <w:rFonts w:ascii="Times New Roman" w:hAnsi="Times New Roman" w:cs="Times New Roman"/>
                  <w:color w:val="000000"/>
                  <w:sz w:val="18"/>
                  <w:szCs w:val="18"/>
                  <w:rPrChange w:id="2083"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380" w:type="pct"/>
            <w:noWrap/>
            <w:vAlign w:val="bottom"/>
            <w:hideMark/>
          </w:tcPr>
          <w:p w14:paraId="00CF705C" w14:textId="79519E81" w:rsidR="004D28DD" w:rsidRPr="002E17C2" w:rsidRDefault="004D28DD" w:rsidP="004D28DD">
            <w:pPr>
              <w:spacing w:after="120" w:line="360" w:lineRule="auto"/>
              <w:contextualSpacing/>
              <w:jc w:val="right"/>
              <w:rPr>
                <w:ins w:id="2084" w:author="Microsoft Word" w:date="2025-08-11T16:30:00Z" w16du:dateUtc="2025-08-11T21:30:00Z"/>
                <w:rFonts w:ascii="Times New Roman" w:eastAsia="Times New Roman" w:hAnsi="Times New Roman" w:cs="Times New Roman"/>
                <w:color w:val="000000"/>
                <w:kern w:val="0"/>
                <w:sz w:val="18"/>
                <w:szCs w:val="18"/>
                <w14:ligatures w14:val="none"/>
              </w:rPr>
            </w:pPr>
            <w:ins w:id="2085" w:author="Microsoft Word" w:date="2025-08-11T16:30:00Z" w16du:dateUtc="2025-08-11T21:30:00Z">
              <w:r w:rsidRPr="002E17C2">
                <w:rPr>
                  <w:rFonts w:ascii="Times New Roman" w:hAnsi="Times New Roman" w:cs="Times New Roman"/>
                  <w:color w:val="000000"/>
                  <w:sz w:val="18"/>
                  <w:szCs w:val="18"/>
                  <w:rPrChange w:id="2086" w:author="Jujia Li" w:date="2025-08-10T15:09:00Z" w16du:dateUtc="2025-08-10T20:09:00Z">
                    <w:rPr>
                      <w:rFonts w:ascii="Aptos Narrow" w:hAnsi="Aptos Narrow"/>
                      <w:color w:val="000000"/>
                      <w:sz w:val="22"/>
                      <w:szCs w:val="22"/>
                    </w:rPr>
                  </w:rPrChange>
                </w:rPr>
                <w:t>1.76</w:t>
              </w:r>
            </w:ins>
          </w:p>
        </w:tc>
        <w:tc>
          <w:tcPr>
            <w:tcW w:w="321" w:type="pct"/>
            <w:noWrap/>
            <w:vAlign w:val="bottom"/>
            <w:hideMark/>
          </w:tcPr>
          <w:p w14:paraId="311626FB" w14:textId="24756BF6" w:rsidR="004D28DD" w:rsidRPr="002E17C2" w:rsidRDefault="004D28DD" w:rsidP="004D28DD">
            <w:pPr>
              <w:spacing w:after="120" w:line="360" w:lineRule="auto"/>
              <w:contextualSpacing/>
              <w:jc w:val="right"/>
              <w:rPr>
                <w:ins w:id="2087" w:author="Microsoft Word" w:date="2025-08-11T16:30:00Z" w16du:dateUtc="2025-08-11T21:30:00Z"/>
                <w:rFonts w:ascii="Times New Roman" w:eastAsia="Times New Roman" w:hAnsi="Times New Roman" w:cs="Times New Roman"/>
                <w:color w:val="000000"/>
                <w:kern w:val="0"/>
                <w:sz w:val="18"/>
                <w:szCs w:val="18"/>
                <w14:ligatures w14:val="none"/>
              </w:rPr>
            </w:pPr>
            <w:ins w:id="2088" w:author="Microsoft Word" w:date="2025-08-11T16:30:00Z" w16du:dateUtc="2025-08-11T21:30:00Z">
              <w:r w:rsidRPr="002E17C2">
                <w:rPr>
                  <w:rFonts w:ascii="Times New Roman" w:hAnsi="Times New Roman" w:cs="Times New Roman"/>
                  <w:color w:val="000000"/>
                  <w:sz w:val="18"/>
                  <w:szCs w:val="18"/>
                  <w:rPrChange w:id="2089" w:author="Jujia Li" w:date="2025-08-10T15:09:00Z" w16du:dateUtc="2025-08-10T20:09:00Z">
                    <w:rPr>
                      <w:rFonts w:ascii="Aptos Narrow" w:hAnsi="Aptos Narrow"/>
                      <w:color w:val="000000"/>
                      <w:sz w:val="22"/>
                      <w:szCs w:val="22"/>
                    </w:rPr>
                  </w:rPrChange>
                </w:rPr>
                <w:t>0.35</w:t>
              </w:r>
            </w:ins>
          </w:p>
        </w:tc>
        <w:tc>
          <w:tcPr>
            <w:tcW w:w="428" w:type="pct"/>
            <w:noWrap/>
            <w:vAlign w:val="bottom"/>
            <w:hideMark/>
          </w:tcPr>
          <w:p w14:paraId="39E22F72" w14:textId="0236642A" w:rsidR="004D28DD" w:rsidRPr="002E17C2" w:rsidRDefault="004D28DD" w:rsidP="004D28DD">
            <w:pPr>
              <w:spacing w:after="120" w:line="360" w:lineRule="auto"/>
              <w:contextualSpacing/>
              <w:jc w:val="right"/>
              <w:rPr>
                <w:ins w:id="2090" w:author="Microsoft Word" w:date="2025-08-11T16:30:00Z" w16du:dateUtc="2025-08-11T21:30:00Z"/>
                <w:rFonts w:ascii="Times New Roman" w:eastAsia="Times New Roman" w:hAnsi="Times New Roman" w:cs="Times New Roman"/>
                <w:color w:val="000000"/>
                <w:kern w:val="0"/>
                <w:sz w:val="18"/>
                <w:szCs w:val="18"/>
                <w14:ligatures w14:val="none"/>
              </w:rPr>
            </w:pPr>
            <w:ins w:id="2091" w:author="Microsoft Word" w:date="2025-08-11T16:30:00Z" w16du:dateUtc="2025-08-11T21:30:00Z">
              <w:r w:rsidRPr="002E17C2">
                <w:rPr>
                  <w:rFonts w:ascii="Times New Roman" w:hAnsi="Times New Roman" w:cs="Times New Roman"/>
                  <w:color w:val="000000"/>
                  <w:sz w:val="18"/>
                  <w:szCs w:val="18"/>
                  <w:rPrChange w:id="2092" w:author="Jujia Li" w:date="2025-08-10T15:09:00Z" w16du:dateUtc="2025-08-10T20:09:00Z">
                    <w:rPr>
                      <w:rFonts w:ascii="Aptos Narrow" w:hAnsi="Aptos Narrow"/>
                      <w:color w:val="000000"/>
                      <w:sz w:val="22"/>
                      <w:szCs w:val="22"/>
                    </w:rPr>
                  </w:rPrChange>
                </w:rPr>
                <w:t>8.67</w:t>
              </w:r>
            </w:ins>
          </w:p>
        </w:tc>
        <w:tc>
          <w:tcPr>
            <w:tcW w:w="344" w:type="pct"/>
            <w:vAlign w:val="bottom"/>
          </w:tcPr>
          <w:p w14:paraId="3542F99A" w14:textId="416BBD92" w:rsidR="004D28DD" w:rsidRPr="002E17C2" w:rsidRDefault="004D28DD" w:rsidP="004D28DD">
            <w:pPr>
              <w:spacing w:after="120" w:line="360" w:lineRule="auto"/>
              <w:contextualSpacing/>
              <w:jc w:val="right"/>
              <w:rPr>
                <w:ins w:id="2093" w:author="Microsoft Word" w:date="2025-08-11T16:30:00Z" w16du:dateUtc="2025-08-11T21:30:00Z"/>
                <w:rFonts w:ascii="Times New Roman" w:hAnsi="Times New Roman" w:cs="Times New Roman"/>
                <w:sz w:val="18"/>
                <w:szCs w:val="18"/>
              </w:rPr>
            </w:pPr>
            <w:ins w:id="2094" w:author="Microsoft Word" w:date="2025-08-11T16:30:00Z" w16du:dateUtc="2025-08-11T21:30:00Z">
              <w:r w:rsidRPr="002E17C2">
                <w:rPr>
                  <w:rFonts w:ascii="Times New Roman" w:hAnsi="Times New Roman" w:cs="Times New Roman"/>
                  <w:color w:val="000000"/>
                  <w:sz w:val="18"/>
                  <w:szCs w:val="18"/>
                  <w:rPrChange w:id="2095" w:author="Jujia Li" w:date="2025-08-10T15:09:00Z" w16du:dateUtc="2025-08-10T20:09:00Z">
                    <w:rPr>
                      <w:rFonts w:ascii="Aptos Narrow" w:hAnsi="Aptos Narrow"/>
                      <w:color w:val="000000"/>
                      <w:sz w:val="22"/>
                      <w:szCs w:val="22"/>
                    </w:rPr>
                  </w:rPrChange>
                </w:rPr>
                <w:t>0.43</w:t>
              </w:r>
            </w:ins>
          </w:p>
        </w:tc>
      </w:tr>
      <w:tr w:rsidR="004D28DD" w:rsidRPr="006A0CE7" w14:paraId="148CE764" w14:textId="77777777" w:rsidTr="002E17C2">
        <w:trPr>
          <w:trHeight w:val="290"/>
          <w:ins w:id="2096" w:author="Microsoft Word" w:date="2025-08-11T16:30:00Z"/>
        </w:trPr>
        <w:tc>
          <w:tcPr>
            <w:tcW w:w="808" w:type="pct"/>
            <w:noWrap/>
            <w:vAlign w:val="bottom"/>
            <w:hideMark/>
          </w:tcPr>
          <w:p w14:paraId="52D4189A" w14:textId="77777777" w:rsidR="004D28DD" w:rsidRPr="00221F0A" w:rsidRDefault="004D28DD" w:rsidP="004D28DD">
            <w:pPr>
              <w:spacing w:after="120" w:line="360" w:lineRule="auto"/>
              <w:contextualSpacing/>
              <w:rPr>
                <w:ins w:id="2097" w:author="Microsoft Word" w:date="2025-08-11T16:30:00Z" w16du:dateUtc="2025-08-11T21:30:00Z"/>
                <w:rFonts w:ascii="Times New Roman" w:eastAsia="Times New Roman" w:hAnsi="Times New Roman" w:cs="Times New Roman"/>
                <w:color w:val="000000"/>
                <w:kern w:val="0"/>
                <w:sz w:val="18"/>
                <w:szCs w:val="18"/>
                <w14:ligatures w14:val="none"/>
              </w:rPr>
            </w:pPr>
            <w:ins w:id="2098" w:author="Microsoft Word" w:date="2025-08-11T16:30:00Z" w16du:dateUtc="2025-08-11T21:30:00Z">
              <w:r w:rsidRPr="005E344C">
                <w:rPr>
                  <w:rFonts w:ascii="Times New Roman" w:hAnsi="Times New Roman" w:cs="Times New Roman"/>
                  <w:color w:val="000000"/>
                  <w:sz w:val="18"/>
                  <w:szCs w:val="18"/>
                </w:rPr>
                <w:t>LAUDERDALE</w:t>
              </w:r>
            </w:ins>
          </w:p>
        </w:tc>
        <w:tc>
          <w:tcPr>
            <w:tcW w:w="566" w:type="pct"/>
            <w:vAlign w:val="bottom"/>
          </w:tcPr>
          <w:p w14:paraId="2DC0AA82" w14:textId="785DCE88" w:rsidR="004D28DD" w:rsidRPr="002E17C2" w:rsidRDefault="004D28DD" w:rsidP="004D28DD">
            <w:pPr>
              <w:spacing w:after="120" w:line="360" w:lineRule="auto"/>
              <w:contextualSpacing/>
              <w:jc w:val="right"/>
              <w:rPr>
                <w:ins w:id="2099" w:author="Microsoft Word" w:date="2025-08-11T16:30:00Z" w16du:dateUtc="2025-08-11T21:30:00Z"/>
                <w:rFonts w:ascii="Times New Roman" w:hAnsi="Times New Roman" w:cs="Times New Roman"/>
                <w:sz w:val="18"/>
                <w:szCs w:val="18"/>
              </w:rPr>
            </w:pPr>
            <w:ins w:id="2100" w:author="Microsoft Word" w:date="2025-08-11T16:30:00Z" w16du:dateUtc="2025-08-11T21:30:00Z">
              <w:r w:rsidRPr="005E344C">
                <w:rPr>
                  <w:rFonts w:ascii="Times New Roman" w:hAnsi="Times New Roman" w:cs="Times New Roman"/>
                  <w:color w:val="000000"/>
                  <w:sz w:val="18"/>
                  <w:szCs w:val="18"/>
                </w:rPr>
                <w:t>92580.39</w:t>
              </w:r>
            </w:ins>
          </w:p>
        </w:tc>
        <w:tc>
          <w:tcPr>
            <w:tcW w:w="454" w:type="pct"/>
            <w:noWrap/>
            <w:vAlign w:val="bottom"/>
            <w:hideMark/>
          </w:tcPr>
          <w:p w14:paraId="5359F98B" w14:textId="572A25ED" w:rsidR="004D28DD" w:rsidRPr="002E17C2" w:rsidRDefault="004D28DD" w:rsidP="004D28DD">
            <w:pPr>
              <w:spacing w:after="120" w:line="360" w:lineRule="auto"/>
              <w:contextualSpacing/>
              <w:jc w:val="right"/>
              <w:rPr>
                <w:ins w:id="2101" w:author="Microsoft Word" w:date="2025-08-11T16:30:00Z" w16du:dateUtc="2025-08-11T21:30:00Z"/>
                <w:rFonts w:ascii="Times New Roman" w:eastAsia="Times New Roman" w:hAnsi="Times New Roman" w:cs="Times New Roman"/>
                <w:color w:val="000000"/>
                <w:kern w:val="0"/>
                <w:sz w:val="18"/>
                <w:szCs w:val="18"/>
                <w14:ligatures w14:val="none"/>
              </w:rPr>
            </w:pPr>
            <w:ins w:id="2102" w:author="Microsoft Word" w:date="2025-08-11T16:30:00Z" w16du:dateUtc="2025-08-11T21:30:00Z">
              <w:r w:rsidRPr="002E17C2">
                <w:rPr>
                  <w:rFonts w:ascii="Times New Roman" w:hAnsi="Times New Roman" w:cs="Times New Roman"/>
                  <w:color w:val="000000"/>
                  <w:sz w:val="18"/>
                  <w:szCs w:val="18"/>
                  <w:rPrChange w:id="2103" w:author="Jujia Li" w:date="2025-08-10T15:09:00Z" w16du:dateUtc="2025-08-10T20:09:00Z">
                    <w:rPr>
                      <w:rFonts w:ascii="Aptos Narrow" w:hAnsi="Aptos Narrow"/>
                      <w:color w:val="000000"/>
                      <w:sz w:val="22"/>
                      <w:szCs w:val="22"/>
                    </w:rPr>
                  </w:rPrChange>
                </w:rPr>
                <w:t>20.19</w:t>
              </w:r>
            </w:ins>
          </w:p>
        </w:tc>
        <w:tc>
          <w:tcPr>
            <w:tcW w:w="308" w:type="pct"/>
            <w:gridSpan w:val="2"/>
            <w:noWrap/>
            <w:vAlign w:val="bottom"/>
            <w:hideMark/>
          </w:tcPr>
          <w:p w14:paraId="3DC72BCD" w14:textId="335610DE" w:rsidR="004D28DD" w:rsidRPr="002E17C2" w:rsidRDefault="004D28DD" w:rsidP="004D28DD">
            <w:pPr>
              <w:spacing w:after="120" w:line="360" w:lineRule="auto"/>
              <w:contextualSpacing/>
              <w:jc w:val="right"/>
              <w:rPr>
                <w:ins w:id="2104" w:author="Microsoft Word" w:date="2025-08-11T16:30:00Z" w16du:dateUtc="2025-08-11T21:30:00Z"/>
                <w:rFonts w:ascii="Times New Roman" w:eastAsia="Times New Roman" w:hAnsi="Times New Roman" w:cs="Times New Roman"/>
                <w:color w:val="000000"/>
                <w:kern w:val="0"/>
                <w:sz w:val="18"/>
                <w:szCs w:val="18"/>
                <w14:ligatures w14:val="none"/>
              </w:rPr>
            </w:pPr>
            <w:ins w:id="2105" w:author="Microsoft Word" w:date="2025-08-11T16:30:00Z" w16du:dateUtc="2025-08-11T21:30:00Z">
              <w:r w:rsidRPr="002E17C2">
                <w:rPr>
                  <w:rFonts w:ascii="Times New Roman" w:hAnsi="Times New Roman" w:cs="Times New Roman"/>
                  <w:color w:val="000000"/>
                  <w:sz w:val="18"/>
                  <w:szCs w:val="18"/>
                  <w:rPrChange w:id="2106" w:author="Jujia Li" w:date="2025-08-10T15:09:00Z" w16du:dateUtc="2025-08-10T20:09:00Z">
                    <w:rPr>
                      <w:rFonts w:ascii="Aptos Narrow" w:hAnsi="Aptos Narrow"/>
                      <w:color w:val="000000"/>
                      <w:sz w:val="22"/>
                      <w:szCs w:val="22"/>
                    </w:rPr>
                  </w:rPrChange>
                </w:rPr>
                <w:t>0.6</w:t>
              </w:r>
              <w:r>
                <w:rPr>
                  <w:rFonts w:ascii="Times New Roman" w:hAnsi="Times New Roman" w:cs="Times New Roman"/>
                  <w:color w:val="000000"/>
                  <w:sz w:val="18"/>
                  <w:szCs w:val="18"/>
                </w:rPr>
                <w:t>0</w:t>
              </w:r>
            </w:ins>
          </w:p>
        </w:tc>
        <w:tc>
          <w:tcPr>
            <w:tcW w:w="380" w:type="pct"/>
            <w:noWrap/>
            <w:vAlign w:val="bottom"/>
            <w:hideMark/>
          </w:tcPr>
          <w:p w14:paraId="1CE83D4D" w14:textId="2B9FF601" w:rsidR="004D28DD" w:rsidRPr="002E17C2" w:rsidRDefault="004D28DD" w:rsidP="004D28DD">
            <w:pPr>
              <w:spacing w:after="120" w:line="360" w:lineRule="auto"/>
              <w:contextualSpacing/>
              <w:jc w:val="right"/>
              <w:rPr>
                <w:ins w:id="2107" w:author="Microsoft Word" w:date="2025-08-11T16:30:00Z" w16du:dateUtc="2025-08-11T21:30:00Z"/>
                <w:rFonts w:ascii="Times New Roman" w:eastAsia="Times New Roman" w:hAnsi="Times New Roman" w:cs="Times New Roman"/>
                <w:color w:val="000000"/>
                <w:kern w:val="0"/>
                <w:sz w:val="18"/>
                <w:szCs w:val="18"/>
                <w14:ligatures w14:val="none"/>
              </w:rPr>
            </w:pPr>
            <w:ins w:id="2108" w:author="Microsoft Word" w:date="2025-08-11T16:30:00Z" w16du:dateUtc="2025-08-11T21:30:00Z">
              <w:r w:rsidRPr="002E17C2">
                <w:rPr>
                  <w:rFonts w:ascii="Times New Roman" w:hAnsi="Times New Roman" w:cs="Times New Roman"/>
                  <w:color w:val="000000"/>
                  <w:sz w:val="18"/>
                  <w:szCs w:val="18"/>
                  <w:rPrChange w:id="2109" w:author="Jujia Li" w:date="2025-08-10T15:09:00Z" w16du:dateUtc="2025-08-10T20:09:00Z">
                    <w:rPr>
                      <w:rFonts w:ascii="Aptos Narrow" w:hAnsi="Aptos Narrow"/>
                      <w:color w:val="000000"/>
                      <w:sz w:val="22"/>
                      <w:szCs w:val="22"/>
                    </w:rPr>
                  </w:rPrChange>
                </w:rPr>
                <w:t>17.9</w:t>
              </w:r>
              <w:r>
                <w:rPr>
                  <w:rFonts w:ascii="Times New Roman" w:hAnsi="Times New Roman" w:cs="Times New Roman"/>
                  <w:color w:val="000000"/>
                  <w:sz w:val="18"/>
                  <w:szCs w:val="18"/>
                </w:rPr>
                <w:t>0</w:t>
              </w:r>
            </w:ins>
          </w:p>
        </w:tc>
        <w:tc>
          <w:tcPr>
            <w:tcW w:w="315" w:type="pct"/>
            <w:gridSpan w:val="2"/>
            <w:noWrap/>
            <w:vAlign w:val="bottom"/>
            <w:hideMark/>
          </w:tcPr>
          <w:p w14:paraId="1484870C" w14:textId="4244667D" w:rsidR="004D28DD" w:rsidRPr="002E17C2" w:rsidRDefault="004D28DD" w:rsidP="004D28DD">
            <w:pPr>
              <w:spacing w:after="120" w:line="360" w:lineRule="auto"/>
              <w:contextualSpacing/>
              <w:jc w:val="right"/>
              <w:rPr>
                <w:ins w:id="2110" w:author="Microsoft Word" w:date="2025-08-11T16:30:00Z" w16du:dateUtc="2025-08-11T21:30:00Z"/>
                <w:rFonts w:ascii="Times New Roman" w:eastAsia="Times New Roman" w:hAnsi="Times New Roman" w:cs="Times New Roman"/>
                <w:color w:val="000000"/>
                <w:kern w:val="0"/>
                <w:sz w:val="18"/>
                <w:szCs w:val="18"/>
                <w14:ligatures w14:val="none"/>
              </w:rPr>
            </w:pPr>
            <w:ins w:id="2111" w:author="Microsoft Word" w:date="2025-08-11T16:30:00Z" w16du:dateUtc="2025-08-11T21:30:00Z">
              <w:r w:rsidRPr="002E17C2">
                <w:rPr>
                  <w:rFonts w:ascii="Times New Roman" w:hAnsi="Times New Roman" w:cs="Times New Roman"/>
                  <w:color w:val="000000"/>
                  <w:sz w:val="18"/>
                  <w:szCs w:val="18"/>
                  <w:rPrChange w:id="2112" w:author="Jujia Li" w:date="2025-08-10T15:09:00Z" w16du:dateUtc="2025-08-10T20:09:00Z">
                    <w:rPr>
                      <w:rFonts w:ascii="Aptos Narrow" w:hAnsi="Aptos Narrow"/>
                      <w:color w:val="000000"/>
                      <w:sz w:val="22"/>
                      <w:szCs w:val="22"/>
                    </w:rPr>
                  </w:rPrChange>
                </w:rPr>
                <w:t>0.53</w:t>
              </w:r>
            </w:ins>
          </w:p>
        </w:tc>
        <w:tc>
          <w:tcPr>
            <w:tcW w:w="380" w:type="pct"/>
            <w:noWrap/>
            <w:vAlign w:val="bottom"/>
            <w:hideMark/>
          </w:tcPr>
          <w:p w14:paraId="3B3D8331" w14:textId="48D78717" w:rsidR="004D28DD" w:rsidRPr="002E17C2" w:rsidRDefault="004D28DD" w:rsidP="004D28DD">
            <w:pPr>
              <w:spacing w:after="120" w:line="360" w:lineRule="auto"/>
              <w:contextualSpacing/>
              <w:jc w:val="right"/>
              <w:rPr>
                <w:ins w:id="2113" w:author="Microsoft Word" w:date="2025-08-11T16:30:00Z" w16du:dateUtc="2025-08-11T21:30:00Z"/>
                <w:rFonts w:ascii="Times New Roman" w:eastAsia="Times New Roman" w:hAnsi="Times New Roman" w:cs="Times New Roman"/>
                <w:color w:val="000000"/>
                <w:kern w:val="0"/>
                <w:sz w:val="18"/>
                <w:szCs w:val="18"/>
                <w14:ligatures w14:val="none"/>
              </w:rPr>
            </w:pPr>
            <w:ins w:id="2114" w:author="Microsoft Word" w:date="2025-08-11T16:30:00Z" w16du:dateUtc="2025-08-11T21:30:00Z">
              <w:r w:rsidRPr="002E17C2">
                <w:rPr>
                  <w:rFonts w:ascii="Times New Roman" w:hAnsi="Times New Roman" w:cs="Times New Roman"/>
                  <w:color w:val="000000"/>
                  <w:sz w:val="18"/>
                  <w:szCs w:val="18"/>
                  <w:rPrChange w:id="2115" w:author="Jujia Li" w:date="2025-08-10T15:09:00Z" w16du:dateUtc="2025-08-10T20:09:00Z">
                    <w:rPr>
                      <w:rFonts w:ascii="Aptos Narrow" w:hAnsi="Aptos Narrow"/>
                      <w:color w:val="000000"/>
                      <w:sz w:val="22"/>
                      <w:szCs w:val="22"/>
                    </w:rPr>
                  </w:rPrChange>
                </w:rPr>
                <w:t>15.38</w:t>
              </w:r>
            </w:ins>
          </w:p>
        </w:tc>
        <w:tc>
          <w:tcPr>
            <w:tcW w:w="316" w:type="pct"/>
            <w:gridSpan w:val="2"/>
            <w:noWrap/>
            <w:vAlign w:val="bottom"/>
            <w:hideMark/>
          </w:tcPr>
          <w:p w14:paraId="41DED29B" w14:textId="664292C7" w:rsidR="004D28DD" w:rsidRPr="002E17C2" w:rsidRDefault="004D28DD" w:rsidP="004D28DD">
            <w:pPr>
              <w:spacing w:after="120" w:line="360" w:lineRule="auto"/>
              <w:contextualSpacing/>
              <w:jc w:val="right"/>
              <w:rPr>
                <w:ins w:id="2116" w:author="Microsoft Word" w:date="2025-08-11T16:30:00Z" w16du:dateUtc="2025-08-11T21:30:00Z"/>
                <w:rFonts w:ascii="Times New Roman" w:eastAsia="Times New Roman" w:hAnsi="Times New Roman" w:cs="Times New Roman"/>
                <w:color w:val="000000"/>
                <w:kern w:val="0"/>
                <w:sz w:val="18"/>
                <w:szCs w:val="18"/>
                <w14:ligatures w14:val="none"/>
              </w:rPr>
            </w:pPr>
            <w:ins w:id="2117" w:author="Microsoft Word" w:date="2025-08-11T16:30:00Z" w16du:dateUtc="2025-08-11T21:30:00Z">
              <w:r w:rsidRPr="002E17C2">
                <w:rPr>
                  <w:rFonts w:ascii="Times New Roman" w:hAnsi="Times New Roman" w:cs="Times New Roman"/>
                  <w:color w:val="000000"/>
                  <w:sz w:val="18"/>
                  <w:szCs w:val="18"/>
                  <w:rPrChange w:id="2118" w:author="Jujia Li" w:date="2025-08-10T15:09:00Z" w16du:dateUtc="2025-08-10T20:09:00Z">
                    <w:rPr>
                      <w:rFonts w:ascii="Aptos Narrow" w:hAnsi="Aptos Narrow"/>
                      <w:color w:val="000000"/>
                      <w:sz w:val="22"/>
                      <w:szCs w:val="22"/>
                    </w:rPr>
                  </w:rPrChange>
                </w:rPr>
                <w:t>0.46</w:t>
              </w:r>
            </w:ins>
          </w:p>
        </w:tc>
        <w:tc>
          <w:tcPr>
            <w:tcW w:w="380" w:type="pct"/>
            <w:noWrap/>
            <w:vAlign w:val="bottom"/>
            <w:hideMark/>
          </w:tcPr>
          <w:p w14:paraId="1C425C0D" w14:textId="32F4454B" w:rsidR="004D28DD" w:rsidRPr="002E17C2" w:rsidRDefault="004D28DD" w:rsidP="004D28DD">
            <w:pPr>
              <w:spacing w:after="120" w:line="360" w:lineRule="auto"/>
              <w:contextualSpacing/>
              <w:jc w:val="right"/>
              <w:rPr>
                <w:ins w:id="2119" w:author="Microsoft Word" w:date="2025-08-11T16:30:00Z" w16du:dateUtc="2025-08-11T21:30:00Z"/>
                <w:rFonts w:ascii="Times New Roman" w:eastAsia="Times New Roman" w:hAnsi="Times New Roman" w:cs="Times New Roman"/>
                <w:color w:val="000000"/>
                <w:kern w:val="0"/>
                <w:sz w:val="18"/>
                <w:szCs w:val="18"/>
                <w14:ligatures w14:val="none"/>
              </w:rPr>
            </w:pPr>
            <w:ins w:id="2120" w:author="Microsoft Word" w:date="2025-08-11T16:30:00Z" w16du:dateUtc="2025-08-11T21:30:00Z">
              <w:r w:rsidRPr="002E17C2">
                <w:rPr>
                  <w:rFonts w:ascii="Times New Roman" w:hAnsi="Times New Roman" w:cs="Times New Roman"/>
                  <w:color w:val="000000"/>
                  <w:sz w:val="18"/>
                  <w:szCs w:val="18"/>
                  <w:rPrChange w:id="2121" w:author="Jujia Li" w:date="2025-08-10T15:09:00Z" w16du:dateUtc="2025-08-10T20:09:00Z">
                    <w:rPr>
                      <w:rFonts w:ascii="Aptos Narrow" w:hAnsi="Aptos Narrow"/>
                      <w:color w:val="000000"/>
                      <w:sz w:val="22"/>
                      <w:szCs w:val="22"/>
                    </w:rPr>
                  </w:rPrChange>
                </w:rPr>
                <w:t>13.82</w:t>
              </w:r>
            </w:ins>
          </w:p>
        </w:tc>
        <w:tc>
          <w:tcPr>
            <w:tcW w:w="321" w:type="pct"/>
            <w:noWrap/>
            <w:vAlign w:val="bottom"/>
            <w:hideMark/>
          </w:tcPr>
          <w:p w14:paraId="38D22D19" w14:textId="576C02E4" w:rsidR="004D28DD" w:rsidRPr="002E17C2" w:rsidRDefault="004D28DD" w:rsidP="004D28DD">
            <w:pPr>
              <w:spacing w:after="120" w:line="360" w:lineRule="auto"/>
              <w:contextualSpacing/>
              <w:jc w:val="right"/>
              <w:rPr>
                <w:ins w:id="2122" w:author="Microsoft Word" w:date="2025-08-11T16:30:00Z" w16du:dateUtc="2025-08-11T21:30:00Z"/>
                <w:rFonts w:ascii="Times New Roman" w:eastAsia="Times New Roman" w:hAnsi="Times New Roman" w:cs="Times New Roman"/>
                <w:color w:val="000000"/>
                <w:kern w:val="0"/>
                <w:sz w:val="18"/>
                <w:szCs w:val="18"/>
                <w14:ligatures w14:val="none"/>
              </w:rPr>
            </w:pPr>
            <w:ins w:id="2123" w:author="Microsoft Word" w:date="2025-08-11T16:30:00Z" w16du:dateUtc="2025-08-11T21:30:00Z">
              <w:r w:rsidRPr="002E17C2">
                <w:rPr>
                  <w:rFonts w:ascii="Times New Roman" w:hAnsi="Times New Roman" w:cs="Times New Roman"/>
                  <w:color w:val="000000"/>
                  <w:sz w:val="18"/>
                  <w:szCs w:val="18"/>
                  <w:rPrChange w:id="2124" w:author="Jujia Li" w:date="2025-08-10T15:09:00Z" w16du:dateUtc="2025-08-10T20:09:00Z">
                    <w:rPr>
                      <w:rFonts w:ascii="Aptos Narrow" w:hAnsi="Aptos Narrow"/>
                      <w:color w:val="000000"/>
                      <w:sz w:val="22"/>
                      <w:szCs w:val="22"/>
                    </w:rPr>
                  </w:rPrChange>
                </w:rPr>
                <w:t>0.41</w:t>
              </w:r>
            </w:ins>
          </w:p>
        </w:tc>
        <w:tc>
          <w:tcPr>
            <w:tcW w:w="428" w:type="pct"/>
            <w:noWrap/>
            <w:vAlign w:val="bottom"/>
            <w:hideMark/>
          </w:tcPr>
          <w:p w14:paraId="7218F1C5" w14:textId="56A16634" w:rsidR="004D28DD" w:rsidRPr="002E17C2" w:rsidRDefault="004D28DD" w:rsidP="004D28DD">
            <w:pPr>
              <w:spacing w:after="120" w:line="360" w:lineRule="auto"/>
              <w:contextualSpacing/>
              <w:jc w:val="right"/>
              <w:rPr>
                <w:ins w:id="2125" w:author="Microsoft Word" w:date="2025-08-11T16:30:00Z" w16du:dateUtc="2025-08-11T21:30:00Z"/>
                <w:rFonts w:ascii="Times New Roman" w:eastAsia="Times New Roman" w:hAnsi="Times New Roman" w:cs="Times New Roman"/>
                <w:color w:val="000000"/>
                <w:kern w:val="0"/>
                <w:sz w:val="18"/>
                <w:szCs w:val="18"/>
                <w14:ligatures w14:val="none"/>
              </w:rPr>
            </w:pPr>
            <w:ins w:id="2126" w:author="Microsoft Word" w:date="2025-08-11T16:30:00Z" w16du:dateUtc="2025-08-11T21:30:00Z">
              <w:r w:rsidRPr="002E17C2">
                <w:rPr>
                  <w:rFonts w:ascii="Times New Roman" w:hAnsi="Times New Roman" w:cs="Times New Roman"/>
                  <w:color w:val="000000"/>
                  <w:sz w:val="18"/>
                  <w:szCs w:val="18"/>
                  <w:rPrChange w:id="2127" w:author="Jujia Li" w:date="2025-08-10T15:09:00Z" w16du:dateUtc="2025-08-10T20:09:00Z">
                    <w:rPr>
                      <w:rFonts w:ascii="Aptos Narrow" w:hAnsi="Aptos Narrow"/>
                      <w:color w:val="000000"/>
                      <w:sz w:val="22"/>
                      <w:szCs w:val="22"/>
                    </w:rPr>
                  </w:rPrChange>
                </w:rPr>
                <w:t>67.29</w:t>
              </w:r>
            </w:ins>
          </w:p>
        </w:tc>
        <w:tc>
          <w:tcPr>
            <w:tcW w:w="344" w:type="pct"/>
            <w:vAlign w:val="bottom"/>
          </w:tcPr>
          <w:p w14:paraId="41FFFCAA" w14:textId="2AF52DBD" w:rsidR="004D28DD" w:rsidRPr="002E17C2" w:rsidRDefault="004D28DD" w:rsidP="004D28DD">
            <w:pPr>
              <w:spacing w:after="120" w:line="360" w:lineRule="auto"/>
              <w:contextualSpacing/>
              <w:jc w:val="right"/>
              <w:rPr>
                <w:ins w:id="2128" w:author="Microsoft Word" w:date="2025-08-11T16:30:00Z" w16du:dateUtc="2025-08-11T21:30:00Z"/>
                <w:rFonts w:ascii="Times New Roman" w:hAnsi="Times New Roman" w:cs="Times New Roman"/>
                <w:sz w:val="18"/>
                <w:szCs w:val="18"/>
              </w:rPr>
            </w:pPr>
            <w:ins w:id="2129" w:author="Microsoft Word" w:date="2025-08-11T16:30:00Z" w16du:dateUtc="2025-08-11T21:30:00Z">
              <w:r w:rsidRPr="002E17C2">
                <w:rPr>
                  <w:rFonts w:ascii="Times New Roman" w:hAnsi="Times New Roman" w:cs="Times New Roman"/>
                  <w:color w:val="000000"/>
                  <w:sz w:val="18"/>
                  <w:szCs w:val="18"/>
                  <w:rPrChange w:id="2130" w:author="Jujia Li" w:date="2025-08-10T15:09:00Z" w16du:dateUtc="2025-08-10T20:09:00Z">
                    <w:rPr>
                      <w:rFonts w:ascii="Aptos Narrow" w:hAnsi="Aptos Narrow"/>
                      <w:color w:val="000000"/>
                      <w:sz w:val="22"/>
                      <w:szCs w:val="22"/>
                    </w:rPr>
                  </w:rPrChange>
                </w:rPr>
                <w:t>0.5</w:t>
              </w:r>
              <w:r>
                <w:rPr>
                  <w:rFonts w:ascii="Times New Roman" w:hAnsi="Times New Roman" w:cs="Times New Roman"/>
                  <w:color w:val="000000"/>
                  <w:sz w:val="18"/>
                  <w:szCs w:val="18"/>
                </w:rPr>
                <w:t>0</w:t>
              </w:r>
            </w:ins>
          </w:p>
        </w:tc>
      </w:tr>
      <w:tr w:rsidR="004D28DD" w:rsidRPr="006A0CE7" w14:paraId="48B738D1" w14:textId="77777777" w:rsidTr="002E17C2">
        <w:trPr>
          <w:trHeight w:val="290"/>
          <w:ins w:id="2131" w:author="Microsoft Word" w:date="2025-08-11T16:30:00Z"/>
        </w:trPr>
        <w:tc>
          <w:tcPr>
            <w:tcW w:w="808" w:type="pct"/>
            <w:noWrap/>
            <w:vAlign w:val="bottom"/>
            <w:hideMark/>
          </w:tcPr>
          <w:p w14:paraId="7C95B4CD" w14:textId="77777777" w:rsidR="004D28DD" w:rsidRPr="00221F0A" w:rsidRDefault="004D28DD" w:rsidP="004D28DD">
            <w:pPr>
              <w:spacing w:after="120" w:line="360" w:lineRule="auto"/>
              <w:contextualSpacing/>
              <w:rPr>
                <w:ins w:id="2132" w:author="Microsoft Word" w:date="2025-08-11T16:30:00Z" w16du:dateUtc="2025-08-11T21:30:00Z"/>
                <w:rFonts w:ascii="Times New Roman" w:eastAsia="Times New Roman" w:hAnsi="Times New Roman" w:cs="Times New Roman"/>
                <w:color w:val="000000"/>
                <w:kern w:val="0"/>
                <w:sz w:val="18"/>
                <w:szCs w:val="18"/>
                <w14:ligatures w14:val="none"/>
              </w:rPr>
            </w:pPr>
            <w:ins w:id="2133" w:author="Microsoft Word" w:date="2025-08-11T16:30:00Z" w16du:dateUtc="2025-08-11T21:30:00Z">
              <w:r w:rsidRPr="005E344C">
                <w:rPr>
                  <w:rFonts w:ascii="Times New Roman" w:hAnsi="Times New Roman" w:cs="Times New Roman"/>
                  <w:color w:val="000000"/>
                  <w:sz w:val="18"/>
                  <w:szCs w:val="18"/>
                </w:rPr>
                <w:t>LAWRENCE</w:t>
              </w:r>
            </w:ins>
          </w:p>
        </w:tc>
        <w:tc>
          <w:tcPr>
            <w:tcW w:w="566" w:type="pct"/>
            <w:vAlign w:val="bottom"/>
          </w:tcPr>
          <w:p w14:paraId="164615A2" w14:textId="5EDA53D4" w:rsidR="004D28DD" w:rsidRPr="002E17C2" w:rsidRDefault="004D28DD" w:rsidP="004D28DD">
            <w:pPr>
              <w:spacing w:after="120" w:line="360" w:lineRule="auto"/>
              <w:contextualSpacing/>
              <w:jc w:val="right"/>
              <w:rPr>
                <w:ins w:id="2134" w:author="Microsoft Word" w:date="2025-08-11T16:30:00Z" w16du:dateUtc="2025-08-11T21:30:00Z"/>
                <w:rFonts w:ascii="Times New Roman" w:hAnsi="Times New Roman" w:cs="Times New Roman"/>
                <w:sz w:val="18"/>
                <w:szCs w:val="18"/>
              </w:rPr>
            </w:pPr>
            <w:ins w:id="2135" w:author="Microsoft Word" w:date="2025-08-11T16:30:00Z" w16du:dateUtc="2025-08-11T21:30:00Z">
              <w:r w:rsidRPr="005E344C">
                <w:rPr>
                  <w:rFonts w:ascii="Times New Roman" w:hAnsi="Times New Roman" w:cs="Times New Roman"/>
                  <w:color w:val="000000"/>
                  <w:sz w:val="18"/>
                  <w:szCs w:val="18"/>
                </w:rPr>
                <w:t>33038.88</w:t>
              </w:r>
            </w:ins>
          </w:p>
        </w:tc>
        <w:tc>
          <w:tcPr>
            <w:tcW w:w="454" w:type="pct"/>
            <w:noWrap/>
            <w:vAlign w:val="bottom"/>
            <w:hideMark/>
          </w:tcPr>
          <w:p w14:paraId="19B8B6C1" w14:textId="7EAD740C" w:rsidR="004D28DD" w:rsidRPr="002E17C2" w:rsidRDefault="004D28DD" w:rsidP="004D28DD">
            <w:pPr>
              <w:spacing w:after="120" w:line="360" w:lineRule="auto"/>
              <w:contextualSpacing/>
              <w:jc w:val="right"/>
              <w:rPr>
                <w:ins w:id="2136" w:author="Microsoft Word" w:date="2025-08-11T16:30:00Z" w16du:dateUtc="2025-08-11T21:30:00Z"/>
                <w:rFonts w:ascii="Times New Roman" w:eastAsia="Times New Roman" w:hAnsi="Times New Roman" w:cs="Times New Roman"/>
                <w:color w:val="000000"/>
                <w:kern w:val="0"/>
                <w:sz w:val="18"/>
                <w:szCs w:val="18"/>
                <w14:ligatures w14:val="none"/>
              </w:rPr>
            </w:pPr>
            <w:ins w:id="2137" w:author="Microsoft Word" w:date="2025-08-11T16:30:00Z" w16du:dateUtc="2025-08-11T21:30:00Z">
              <w:r w:rsidRPr="002E17C2">
                <w:rPr>
                  <w:rFonts w:ascii="Times New Roman" w:hAnsi="Times New Roman" w:cs="Times New Roman"/>
                  <w:color w:val="000000"/>
                  <w:sz w:val="18"/>
                  <w:szCs w:val="18"/>
                  <w:rPrChange w:id="2138" w:author="Jujia Li" w:date="2025-08-10T15:09:00Z" w16du:dateUtc="2025-08-10T20:09:00Z">
                    <w:rPr>
                      <w:rFonts w:ascii="Aptos Narrow" w:hAnsi="Aptos Narrow"/>
                      <w:color w:val="000000"/>
                      <w:sz w:val="22"/>
                      <w:szCs w:val="22"/>
                    </w:rPr>
                  </w:rPrChange>
                </w:rPr>
                <w:t>7.03</w:t>
              </w:r>
            </w:ins>
          </w:p>
        </w:tc>
        <w:tc>
          <w:tcPr>
            <w:tcW w:w="308" w:type="pct"/>
            <w:gridSpan w:val="2"/>
            <w:noWrap/>
            <w:vAlign w:val="bottom"/>
            <w:hideMark/>
          </w:tcPr>
          <w:p w14:paraId="5E47C7DA" w14:textId="31B000B8" w:rsidR="004D28DD" w:rsidRPr="002E17C2" w:rsidRDefault="004D28DD" w:rsidP="004D28DD">
            <w:pPr>
              <w:spacing w:after="120" w:line="360" w:lineRule="auto"/>
              <w:contextualSpacing/>
              <w:jc w:val="right"/>
              <w:rPr>
                <w:ins w:id="2139" w:author="Microsoft Word" w:date="2025-08-11T16:30:00Z" w16du:dateUtc="2025-08-11T21:30:00Z"/>
                <w:rFonts w:ascii="Times New Roman" w:eastAsia="Times New Roman" w:hAnsi="Times New Roman" w:cs="Times New Roman"/>
                <w:color w:val="000000"/>
                <w:kern w:val="0"/>
                <w:sz w:val="18"/>
                <w:szCs w:val="18"/>
                <w14:ligatures w14:val="none"/>
              </w:rPr>
            </w:pPr>
            <w:ins w:id="2140" w:author="Microsoft Word" w:date="2025-08-11T16:30:00Z" w16du:dateUtc="2025-08-11T21:30:00Z">
              <w:r w:rsidRPr="002E17C2">
                <w:rPr>
                  <w:rFonts w:ascii="Times New Roman" w:hAnsi="Times New Roman" w:cs="Times New Roman"/>
                  <w:color w:val="000000"/>
                  <w:sz w:val="18"/>
                  <w:szCs w:val="18"/>
                  <w:rPrChange w:id="2141" w:author="Jujia Li" w:date="2025-08-10T15:09:00Z" w16du:dateUtc="2025-08-10T20:09:00Z">
                    <w:rPr>
                      <w:rFonts w:ascii="Aptos Narrow" w:hAnsi="Aptos Narrow"/>
                      <w:color w:val="000000"/>
                      <w:sz w:val="22"/>
                      <w:szCs w:val="22"/>
                    </w:rPr>
                  </w:rPrChange>
                </w:rPr>
                <w:t>0.58</w:t>
              </w:r>
            </w:ins>
          </w:p>
        </w:tc>
        <w:tc>
          <w:tcPr>
            <w:tcW w:w="380" w:type="pct"/>
            <w:noWrap/>
            <w:vAlign w:val="bottom"/>
            <w:hideMark/>
          </w:tcPr>
          <w:p w14:paraId="02CAE9D0" w14:textId="6B816D95" w:rsidR="004D28DD" w:rsidRPr="002E17C2" w:rsidRDefault="004D28DD" w:rsidP="004D28DD">
            <w:pPr>
              <w:spacing w:after="120" w:line="360" w:lineRule="auto"/>
              <w:contextualSpacing/>
              <w:jc w:val="right"/>
              <w:rPr>
                <w:ins w:id="2142" w:author="Microsoft Word" w:date="2025-08-11T16:30:00Z" w16du:dateUtc="2025-08-11T21:30:00Z"/>
                <w:rFonts w:ascii="Times New Roman" w:eastAsia="Times New Roman" w:hAnsi="Times New Roman" w:cs="Times New Roman"/>
                <w:color w:val="000000"/>
                <w:kern w:val="0"/>
                <w:sz w:val="18"/>
                <w:szCs w:val="18"/>
                <w14:ligatures w14:val="none"/>
              </w:rPr>
            </w:pPr>
            <w:ins w:id="2143" w:author="Microsoft Word" w:date="2025-08-11T16:30:00Z" w16du:dateUtc="2025-08-11T21:30:00Z">
              <w:r w:rsidRPr="002E17C2">
                <w:rPr>
                  <w:rFonts w:ascii="Times New Roman" w:hAnsi="Times New Roman" w:cs="Times New Roman"/>
                  <w:color w:val="000000"/>
                  <w:sz w:val="18"/>
                  <w:szCs w:val="18"/>
                  <w:rPrChange w:id="2144" w:author="Jujia Li" w:date="2025-08-10T15:09:00Z" w16du:dateUtc="2025-08-10T20:09:00Z">
                    <w:rPr>
                      <w:rFonts w:ascii="Aptos Narrow" w:hAnsi="Aptos Narrow"/>
                      <w:color w:val="000000"/>
                      <w:sz w:val="22"/>
                      <w:szCs w:val="22"/>
                    </w:rPr>
                  </w:rPrChange>
                </w:rPr>
                <w:t>5.44</w:t>
              </w:r>
            </w:ins>
          </w:p>
        </w:tc>
        <w:tc>
          <w:tcPr>
            <w:tcW w:w="315" w:type="pct"/>
            <w:gridSpan w:val="2"/>
            <w:noWrap/>
            <w:vAlign w:val="bottom"/>
            <w:hideMark/>
          </w:tcPr>
          <w:p w14:paraId="3D788E74" w14:textId="7A31B914" w:rsidR="004D28DD" w:rsidRPr="002E17C2" w:rsidRDefault="004D28DD" w:rsidP="004D28DD">
            <w:pPr>
              <w:spacing w:after="120" w:line="360" w:lineRule="auto"/>
              <w:contextualSpacing/>
              <w:jc w:val="right"/>
              <w:rPr>
                <w:ins w:id="2145" w:author="Microsoft Word" w:date="2025-08-11T16:30:00Z" w16du:dateUtc="2025-08-11T21:30:00Z"/>
                <w:rFonts w:ascii="Times New Roman" w:eastAsia="Times New Roman" w:hAnsi="Times New Roman" w:cs="Times New Roman"/>
                <w:color w:val="000000"/>
                <w:kern w:val="0"/>
                <w:sz w:val="18"/>
                <w:szCs w:val="18"/>
                <w14:ligatures w14:val="none"/>
              </w:rPr>
            </w:pPr>
            <w:ins w:id="2146" w:author="Microsoft Word" w:date="2025-08-11T16:30:00Z" w16du:dateUtc="2025-08-11T21:30:00Z">
              <w:r w:rsidRPr="002E17C2">
                <w:rPr>
                  <w:rFonts w:ascii="Times New Roman" w:hAnsi="Times New Roman" w:cs="Times New Roman"/>
                  <w:color w:val="000000"/>
                  <w:sz w:val="18"/>
                  <w:szCs w:val="18"/>
                  <w:rPrChange w:id="2147" w:author="Jujia Li" w:date="2025-08-10T15:09:00Z" w16du:dateUtc="2025-08-10T20:09:00Z">
                    <w:rPr>
                      <w:rFonts w:ascii="Aptos Narrow" w:hAnsi="Aptos Narrow"/>
                      <w:color w:val="000000"/>
                      <w:sz w:val="22"/>
                      <w:szCs w:val="22"/>
                    </w:rPr>
                  </w:rPrChange>
                </w:rPr>
                <w:t>0.45</w:t>
              </w:r>
            </w:ins>
          </w:p>
        </w:tc>
        <w:tc>
          <w:tcPr>
            <w:tcW w:w="380" w:type="pct"/>
            <w:noWrap/>
            <w:vAlign w:val="bottom"/>
            <w:hideMark/>
          </w:tcPr>
          <w:p w14:paraId="54FDD354" w14:textId="7E2848BF" w:rsidR="004D28DD" w:rsidRPr="002E17C2" w:rsidRDefault="004D28DD" w:rsidP="004D28DD">
            <w:pPr>
              <w:spacing w:after="120" w:line="360" w:lineRule="auto"/>
              <w:contextualSpacing/>
              <w:jc w:val="right"/>
              <w:rPr>
                <w:ins w:id="2148" w:author="Microsoft Word" w:date="2025-08-11T16:30:00Z" w16du:dateUtc="2025-08-11T21:30:00Z"/>
                <w:rFonts w:ascii="Times New Roman" w:eastAsia="Times New Roman" w:hAnsi="Times New Roman" w:cs="Times New Roman"/>
                <w:color w:val="000000"/>
                <w:kern w:val="0"/>
                <w:sz w:val="18"/>
                <w:szCs w:val="18"/>
                <w14:ligatures w14:val="none"/>
              </w:rPr>
            </w:pPr>
            <w:ins w:id="2149" w:author="Microsoft Word" w:date="2025-08-11T16:30:00Z" w16du:dateUtc="2025-08-11T21:30:00Z">
              <w:r w:rsidRPr="002E17C2">
                <w:rPr>
                  <w:rFonts w:ascii="Times New Roman" w:hAnsi="Times New Roman" w:cs="Times New Roman"/>
                  <w:color w:val="000000"/>
                  <w:sz w:val="18"/>
                  <w:szCs w:val="18"/>
                  <w:rPrChange w:id="2150" w:author="Jujia Li" w:date="2025-08-10T15:09:00Z" w16du:dateUtc="2025-08-10T20:09:00Z">
                    <w:rPr>
                      <w:rFonts w:ascii="Aptos Narrow" w:hAnsi="Aptos Narrow"/>
                      <w:color w:val="000000"/>
                      <w:sz w:val="22"/>
                      <w:szCs w:val="22"/>
                    </w:rPr>
                  </w:rPrChange>
                </w:rPr>
                <w:t>4.97</w:t>
              </w:r>
            </w:ins>
          </w:p>
        </w:tc>
        <w:tc>
          <w:tcPr>
            <w:tcW w:w="316" w:type="pct"/>
            <w:gridSpan w:val="2"/>
            <w:noWrap/>
            <w:vAlign w:val="bottom"/>
            <w:hideMark/>
          </w:tcPr>
          <w:p w14:paraId="28A13088" w14:textId="2A87D376" w:rsidR="004D28DD" w:rsidRPr="002E17C2" w:rsidRDefault="004D28DD" w:rsidP="004D28DD">
            <w:pPr>
              <w:spacing w:after="120" w:line="360" w:lineRule="auto"/>
              <w:contextualSpacing/>
              <w:jc w:val="right"/>
              <w:rPr>
                <w:ins w:id="2151" w:author="Microsoft Word" w:date="2025-08-11T16:30:00Z" w16du:dateUtc="2025-08-11T21:30:00Z"/>
                <w:rFonts w:ascii="Times New Roman" w:eastAsia="Times New Roman" w:hAnsi="Times New Roman" w:cs="Times New Roman"/>
                <w:color w:val="000000"/>
                <w:kern w:val="0"/>
                <w:sz w:val="18"/>
                <w:szCs w:val="18"/>
                <w14:ligatures w14:val="none"/>
              </w:rPr>
            </w:pPr>
            <w:ins w:id="2152" w:author="Microsoft Word" w:date="2025-08-11T16:30:00Z" w16du:dateUtc="2025-08-11T21:30:00Z">
              <w:r w:rsidRPr="002E17C2">
                <w:rPr>
                  <w:rFonts w:ascii="Times New Roman" w:hAnsi="Times New Roman" w:cs="Times New Roman"/>
                  <w:color w:val="000000"/>
                  <w:sz w:val="18"/>
                  <w:szCs w:val="18"/>
                  <w:rPrChange w:id="2153" w:author="Jujia Li" w:date="2025-08-10T15:09:00Z" w16du:dateUtc="2025-08-10T20:09:00Z">
                    <w:rPr>
                      <w:rFonts w:ascii="Aptos Narrow" w:hAnsi="Aptos Narrow"/>
                      <w:color w:val="000000"/>
                      <w:sz w:val="22"/>
                      <w:szCs w:val="22"/>
                    </w:rPr>
                  </w:rPrChange>
                </w:rPr>
                <w:t>0.41</w:t>
              </w:r>
            </w:ins>
          </w:p>
        </w:tc>
        <w:tc>
          <w:tcPr>
            <w:tcW w:w="380" w:type="pct"/>
            <w:noWrap/>
            <w:vAlign w:val="bottom"/>
            <w:hideMark/>
          </w:tcPr>
          <w:p w14:paraId="4ACFA447" w14:textId="1514AD5A" w:rsidR="004D28DD" w:rsidRPr="002E17C2" w:rsidRDefault="004D28DD" w:rsidP="004D28DD">
            <w:pPr>
              <w:spacing w:after="120" w:line="360" w:lineRule="auto"/>
              <w:contextualSpacing/>
              <w:jc w:val="right"/>
              <w:rPr>
                <w:ins w:id="2154" w:author="Microsoft Word" w:date="2025-08-11T16:30:00Z" w16du:dateUtc="2025-08-11T21:30:00Z"/>
                <w:rFonts w:ascii="Times New Roman" w:eastAsia="Times New Roman" w:hAnsi="Times New Roman" w:cs="Times New Roman"/>
                <w:color w:val="000000"/>
                <w:kern w:val="0"/>
                <w:sz w:val="18"/>
                <w:szCs w:val="18"/>
                <w14:ligatures w14:val="none"/>
              </w:rPr>
            </w:pPr>
            <w:ins w:id="2155" w:author="Microsoft Word" w:date="2025-08-11T16:30:00Z" w16du:dateUtc="2025-08-11T21:30:00Z">
              <w:r w:rsidRPr="002E17C2">
                <w:rPr>
                  <w:rFonts w:ascii="Times New Roman" w:hAnsi="Times New Roman" w:cs="Times New Roman"/>
                  <w:color w:val="000000"/>
                  <w:sz w:val="18"/>
                  <w:szCs w:val="18"/>
                  <w:rPrChange w:id="2156" w:author="Jujia Li" w:date="2025-08-10T15:09:00Z" w16du:dateUtc="2025-08-10T20:09:00Z">
                    <w:rPr>
                      <w:rFonts w:ascii="Aptos Narrow" w:hAnsi="Aptos Narrow"/>
                      <w:color w:val="000000"/>
                      <w:sz w:val="22"/>
                      <w:szCs w:val="22"/>
                    </w:rPr>
                  </w:rPrChange>
                </w:rPr>
                <w:t>4.46</w:t>
              </w:r>
            </w:ins>
          </w:p>
        </w:tc>
        <w:tc>
          <w:tcPr>
            <w:tcW w:w="321" w:type="pct"/>
            <w:noWrap/>
            <w:vAlign w:val="bottom"/>
            <w:hideMark/>
          </w:tcPr>
          <w:p w14:paraId="1ADE0D97" w14:textId="3CF8F425" w:rsidR="004D28DD" w:rsidRPr="002E17C2" w:rsidRDefault="004D28DD" w:rsidP="004D28DD">
            <w:pPr>
              <w:spacing w:after="120" w:line="360" w:lineRule="auto"/>
              <w:contextualSpacing/>
              <w:jc w:val="right"/>
              <w:rPr>
                <w:ins w:id="2157" w:author="Microsoft Word" w:date="2025-08-11T16:30:00Z" w16du:dateUtc="2025-08-11T21:30:00Z"/>
                <w:rFonts w:ascii="Times New Roman" w:eastAsia="Times New Roman" w:hAnsi="Times New Roman" w:cs="Times New Roman"/>
                <w:color w:val="000000"/>
                <w:kern w:val="0"/>
                <w:sz w:val="18"/>
                <w:szCs w:val="18"/>
                <w14:ligatures w14:val="none"/>
              </w:rPr>
            </w:pPr>
            <w:ins w:id="2158" w:author="Microsoft Word" w:date="2025-08-11T16:30:00Z" w16du:dateUtc="2025-08-11T21:30:00Z">
              <w:r w:rsidRPr="002E17C2">
                <w:rPr>
                  <w:rFonts w:ascii="Times New Roman" w:hAnsi="Times New Roman" w:cs="Times New Roman"/>
                  <w:color w:val="000000"/>
                  <w:sz w:val="18"/>
                  <w:szCs w:val="18"/>
                  <w:rPrChange w:id="2159" w:author="Jujia Li" w:date="2025-08-10T15:09:00Z" w16du:dateUtc="2025-08-10T20:09:00Z">
                    <w:rPr>
                      <w:rFonts w:ascii="Aptos Narrow" w:hAnsi="Aptos Narrow"/>
                      <w:color w:val="000000"/>
                      <w:sz w:val="22"/>
                      <w:szCs w:val="22"/>
                    </w:rPr>
                  </w:rPrChange>
                </w:rPr>
                <w:t>0.37</w:t>
              </w:r>
            </w:ins>
          </w:p>
        </w:tc>
        <w:tc>
          <w:tcPr>
            <w:tcW w:w="428" w:type="pct"/>
            <w:noWrap/>
            <w:vAlign w:val="bottom"/>
            <w:hideMark/>
          </w:tcPr>
          <w:p w14:paraId="53BC0C82" w14:textId="160034C8" w:rsidR="004D28DD" w:rsidRPr="002E17C2" w:rsidRDefault="004D28DD" w:rsidP="004D28DD">
            <w:pPr>
              <w:spacing w:after="120" w:line="360" w:lineRule="auto"/>
              <w:contextualSpacing/>
              <w:jc w:val="right"/>
              <w:rPr>
                <w:ins w:id="2160" w:author="Microsoft Word" w:date="2025-08-11T16:30:00Z" w16du:dateUtc="2025-08-11T21:30:00Z"/>
                <w:rFonts w:ascii="Times New Roman" w:eastAsia="Times New Roman" w:hAnsi="Times New Roman" w:cs="Times New Roman"/>
                <w:color w:val="000000"/>
                <w:kern w:val="0"/>
                <w:sz w:val="18"/>
                <w:szCs w:val="18"/>
                <w14:ligatures w14:val="none"/>
              </w:rPr>
            </w:pPr>
            <w:ins w:id="2161" w:author="Microsoft Word" w:date="2025-08-11T16:30:00Z" w16du:dateUtc="2025-08-11T21:30:00Z">
              <w:r w:rsidRPr="002E17C2">
                <w:rPr>
                  <w:rFonts w:ascii="Times New Roman" w:hAnsi="Times New Roman" w:cs="Times New Roman"/>
                  <w:color w:val="000000"/>
                  <w:sz w:val="18"/>
                  <w:szCs w:val="18"/>
                  <w:rPrChange w:id="2162" w:author="Jujia Li" w:date="2025-08-10T15:09:00Z" w16du:dateUtc="2025-08-10T20:09:00Z">
                    <w:rPr>
                      <w:rFonts w:ascii="Aptos Narrow" w:hAnsi="Aptos Narrow"/>
                      <w:color w:val="000000"/>
                      <w:sz w:val="22"/>
                      <w:szCs w:val="22"/>
                    </w:rPr>
                  </w:rPrChange>
                </w:rPr>
                <w:t>21.9</w:t>
              </w:r>
              <w:r>
                <w:rPr>
                  <w:rFonts w:ascii="Times New Roman" w:hAnsi="Times New Roman" w:cs="Times New Roman"/>
                  <w:color w:val="000000"/>
                  <w:sz w:val="18"/>
                  <w:szCs w:val="18"/>
                </w:rPr>
                <w:t>0</w:t>
              </w:r>
            </w:ins>
          </w:p>
        </w:tc>
        <w:tc>
          <w:tcPr>
            <w:tcW w:w="344" w:type="pct"/>
            <w:vAlign w:val="bottom"/>
          </w:tcPr>
          <w:p w14:paraId="7038A8F9" w14:textId="505B568F" w:rsidR="004D28DD" w:rsidRPr="002E17C2" w:rsidRDefault="004D28DD" w:rsidP="004D28DD">
            <w:pPr>
              <w:spacing w:after="120" w:line="360" w:lineRule="auto"/>
              <w:contextualSpacing/>
              <w:jc w:val="right"/>
              <w:rPr>
                <w:ins w:id="2163" w:author="Microsoft Word" w:date="2025-08-11T16:30:00Z" w16du:dateUtc="2025-08-11T21:30:00Z"/>
                <w:rFonts w:ascii="Times New Roman" w:hAnsi="Times New Roman" w:cs="Times New Roman"/>
                <w:sz w:val="18"/>
                <w:szCs w:val="18"/>
              </w:rPr>
            </w:pPr>
            <w:ins w:id="2164" w:author="Microsoft Word" w:date="2025-08-11T16:30:00Z" w16du:dateUtc="2025-08-11T21:30:00Z">
              <w:r w:rsidRPr="002E17C2">
                <w:rPr>
                  <w:rFonts w:ascii="Times New Roman" w:hAnsi="Times New Roman" w:cs="Times New Roman"/>
                  <w:color w:val="000000"/>
                  <w:sz w:val="18"/>
                  <w:szCs w:val="18"/>
                  <w:rPrChange w:id="2165" w:author="Jujia Li" w:date="2025-08-10T15:09:00Z" w16du:dateUtc="2025-08-10T20:09:00Z">
                    <w:rPr>
                      <w:rFonts w:ascii="Aptos Narrow" w:hAnsi="Aptos Narrow"/>
                      <w:color w:val="000000"/>
                      <w:sz w:val="22"/>
                      <w:szCs w:val="22"/>
                    </w:rPr>
                  </w:rPrChange>
                </w:rPr>
                <w:t>0.45</w:t>
              </w:r>
            </w:ins>
          </w:p>
        </w:tc>
      </w:tr>
      <w:tr w:rsidR="004D28DD" w:rsidRPr="006A0CE7" w14:paraId="4BA9ECAE" w14:textId="77777777" w:rsidTr="002E17C2">
        <w:trPr>
          <w:trHeight w:val="290"/>
          <w:ins w:id="2166" w:author="Microsoft Word" w:date="2025-08-11T16:30:00Z"/>
        </w:trPr>
        <w:tc>
          <w:tcPr>
            <w:tcW w:w="808" w:type="pct"/>
            <w:noWrap/>
            <w:vAlign w:val="bottom"/>
            <w:hideMark/>
          </w:tcPr>
          <w:p w14:paraId="380B742E" w14:textId="77777777" w:rsidR="004D28DD" w:rsidRPr="00221F0A" w:rsidRDefault="004D28DD" w:rsidP="004D28DD">
            <w:pPr>
              <w:spacing w:after="120" w:line="360" w:lineRule="auto"/>
              <w:contextualSpacing/>
              <w:rPr>
                <w:ins w:id="2167" w:author="Microsoft Word" w:date="2025-08-11T16:30:00Z" w16du:dateUtc="2025-08-11T21:30:00Z"/>
                <w:rFonts w:ascii="Times New Roman" w:eastAsia="Times New Roman" w:hAnsi="Times New Roman" w:cs="Times New Roman"/>
                <w:color w:val="000000"/>
                <w:kern w:val="0"/>
                <w:sz w:val="18"/>
                <w:szCs w:val="18"/>
                <w14:ligatures w14:val="none"/>
              </w:rPr>
            </w:pPr>
            <w:ins w:id="2168" w:author="Microsoft Word" w:date="2025-08-11T16:30:00Z" w16du:dateUtc="2025-08-11T21:30:00Z">
              <w:r w:rsidRPr="005E344C">
                <w:rPr>
                  <w:rFonts w:ascii="Times New Roman" w:hAnsi="Times New Roman" w:cs="Times New Roman"/>
                  <w:color w:val="000000"/>
                  <w:sz w:val="18"/>
                  <w:szCs w:val="18"/>
                </w:rPr>
                <w:t>LIMESTONE</w:t>
              </w:r>
            </w:ins>
          </w:p>
        </w:tc>
        <w:tc>
          <w:tcPr>
            <w:tcW w:w="566" w:type="pct"/>
            <w:vAlign w:val="bottom"/>
          </w:tcPr>
          <w:p w14:paraId="2A74E2C7" w14:textId="3312AB7E" w:rsidR="004D28DD" w:rsidRPr="002E17C2" w:rsidRDefault="004D28DD" w:rsidP="004D28DD">
            <w:pPr>
              <w:spacing w:after="120" w:line="360" w:lineRule="auto"/>
              <w:contextualSpacing/>
              <w:jc w:val="right"/>
              <w:rPr>
                <w:ins w:id="2169" w:author="Microsoft Word" w:date="2025-08-11T16:30:00Z" w16du:dateUtc="2025-08-11T21:30:00Z"/>
                <w:rFonts w:ascii="Times New Roman" w:hAnsi="Times New Roman" w:cs="Times New Roman"/>
                <w:sz w:val="18"/>
                <w:szCs w:val="18"/>
              </w:rPr>
            </w:pPr>
            <w:ins w:id="2170" w:author="Microsoft Word" w:date="2025-08-11T16:30:00Z" w16du:dateUtc="2025-08-11T21:30:00Z">
              <w:r w:rsidRPr="005E344C">
                <w:rPr>
                  <w:rFonts w:ascii="Times New Roman" w:hAnsi="Times New Roman" w:cs="Times New Roman"/>
                  <w:color w:val="000000"/>
                  <w:sz w:val="18"/>
                  <w:szCs w:val="18"/>
                </w:rPr>
                <w:t>95515.42</w:t>
              </w:r>
            </w:ins>
          </w:p>
        </w:tc>
        <w:tc>
          <w:tcPr>
            <w:tcW w:w="454" w:type="pct"/>
            <w:noWrap/>
            <w:vAlign w:val="bottom"/>
            <w:hideMark/>
          </w:tcPr>
          <w:p w14:paraId="612CAC81" w14:textId="2A1AAC9F" w:rsidR="004D28DD" w:rsidRPr="002E17C2" w:rsidRDefault="004D28DD" w:rsidP="004D28DD">
            <w:pPr>
              <w:spacing w:after="120" w:line="360" w:lineRule="auto"/>
              <w:contextualSpacing/>
              <w:jc w:val="right"/>
              <w:rPr>
                <w:ins w:id="2171" w:author="Microsoft Word" w:date="2025-08-11T16:30:00Z" w16du:dateUtc="2025-08-11T21:30:00Z"/>
                <w:rFonts w:ascii="Times New Roman" w:eastAsia="Times New Roman" w:hAnsi="Times New Roman" w:cs="Times New Roman"/>
                <w:color w:val="000000"/>
                <w:kern w:val="0"/>
                <w:sz w:val="18"/>
                <w:szCs w:val="18"/>
                <w14:ligatures w14:val="none"/>
              </w:rPr>
            </w:pPr>
            <w:ins w:id="2172" w:author="Microsoft Word" w:date="2025-08-11T16:30:00Z" w16du:dateUtc="2025-08-11T21:30:00Z">
              <w:r w:rsidRPr="002E17C2">
                <w:rPr>
                  <w:rFonts w:ascii="Times New Roman" w:hAnsi="Times New Roman" w:cs="Times New Roman"/>
                  <w:color w:val="000000"/>
                  <w:sz w:val="18"/>
                  <w:szCs w:val="18"/>
                  <w:rPrChange w:id="2173" w:author="Jujia Li" w:date="2025-08-10T15:09:00Z" w16du:dateUtc="2025-08-10T20:09:00Z">
                    <w:rPr>
                      <w:rFonts w:ascii="Aptos Narrow" w:hAnsi="Aptos Narrow"/>
                      <w:color w:val="000000"/>
                      <w:sz w:val="22"/>
                      <w:szCs w:val="22"/>
                    </w:rPr>
                  </w:rPrChange>
                </w:rPr>
                <w:t>15.43</w:t>
              </w:r>
            </w:ins>
          </w:p>
        </w:tc>
        <w:tc>
          <w:tcPr>
            <w:tcW w:w="308" w:type="pct"/>
            <w:gridSpan w:val="2"/>
            <w:noWrap/>
            <w:vAlign w:val="bottom"/>
            <w:hideMark/>
          </w:tcPr>
          <w:p w14:paraId="09E2C442" w14:textId="7A7408BF" w:rsidR="004D28DD" w:rsidRPr="002E17C2" w:rsidRDefault="004D28DD" w:rsidP="004D28DD">
            <w:pPr>
              <w:spacing w:after="120" w:line="360" w:lineRule="auto"/>
              <w:contextualSpacing/>
              <w:jc w:val="right"/>
              <w:rPr>
                <w:ins w:id="2174" w:author="Microsoft Word" w:date="2025-08-11T16:30:00Z" w16du:dateUtc="2025-08-11T21:30:00Z"/>
                <w:rFonts w:ascii="Times New Roman" w:eastAsia="Times New Roman" w:hAnsi="Times New Roman" w:cs="Times New Roman"/>
                <w:color w:val="000000"/>
                <w:kern w:val="0"/>
                <w:sz w:val="18"/>
                <w:szCs w:val="18"/>
                <w14:ligatures w14:val="none"/>
              </w:rPr>
            </w:pPr>
            <w:ins w:id="2175" w:author="Microsoft Word" w:date="2025-08-11T16:30:00Z" w16du:dateUtc="2025-08-11T21:30:00Z">
              <w:r w:rsidRPr="002E17C2">
                <w:rPr>
                  <w:rFonts w:ascii="Times New Roman" w:hAnsi="Times New Roman" w:cs="Times New Roman"/>
                  <w:color w:val="000000"/>
                  <w:sz w:val="18"/>
                  <w:szCs w:val="18"/>
                  <w:rPrChange w:id="2176" w:author="Jujia Li" w:date="2025-08-10T15:09:00Z" w16du:dateUtc="2025-08-10T20:09:00Z">
                    <w:rPr>
                      <w:rFonts w:ascii="Aptos Narrow" w:hAnsi="Aptos Narrow"/>
                      <w:color w:val="000000"/>
                      <w:sz w:val="22"/>
                      <w:szCs w:val="22"/>
                    </w:rPr>
                  </w:rPrChange>
                </w:rPr>
                <w:t>0.45</w:t>
              </w:r>
            </w:ins>
          </w:p>
        </w:tc>
        <w:tc>
          <w:tcPr>
            <w:tcW w:w="380" w:type="pct"/>
            <w:noWrap/>
            <w:vAlign w:val="bottom"/>
            <w:hideMark/>
          </w:tcPr>
          <w:p w14:paraId="5B8FC0F6" w14:textId="6DF85C5C" w:rsidR="004D28DD" w:rsidRPr="002E17C2" w:rsidRDefault="004D28DD" w:rsidP="004D28DD">
            <w:pPr>
              <w:spacing w:after="120" w:line="360" w:lineRule="auto"/>
              <w:contextualSpacing/>
              <w:jc w:val="right"/>
              <w:rPr>
                <w:ins w:id="2177" w:author="Microsoft Word" w:date="2025-08-11T16:30:00Z" w16du:dateUtc="2025-08-11T21:30:00Z"/>
                <w:rFonts w:ascii="Times New Roman" w:eastAsia="Times New Roman" w:hAnsi="Times New Roman" w:cs="Times New Roman"/>
                <w:color w:val="000000"/>
                <w:kern w:val="0"/>
                <w:sz w:val="18"/>
                <w:szCs w:val="18"/>
                <w14:ligatures w14:val="none"/>
              </w:rPr>
            </w:pPr>
            <w:ins w:id="2178" w:author="Microsoft Word" w:date="2025-08-11T16:30:00Z" w16du:dateUtc="2025-08-11T21:30:00Z">
              <w:r w:rsidRPr="002E17C2">
                <w:rPr>
                  <w:rFonts w:ascii="Times New Roman" w:hAnsi="Times New Roman" w:cs="Times New Roman"/>
                  <w:color w:val="000000"/>
                  <w:sz w:val="18"/>
                  <w:szCs w:val="18"/>
                  <w:rPrChange w:id="2179" w:author="Jujia Li" w:date="2025-08-10T15:09:00Z" w16du:dateUtc="2025-08-10T20:09:00Z">
                    <w:rPr>
                      <w:rFonts w:ascii="Aptos Narrow" w:hAnsi="Aptos Narrow"/>
                      <w:color w:val="000000"/>
                      <w:sz w:val="22"/>
                      <w:szCs w:val="22"/>
                    </w:rPr>
                  </w:rPrChange>
                </w:rPr>
                <w:t>14.41</w:t>
              </w:r>
            </w:ins>
          </w:p>
        </w:tc>
        <w:tc>
          <w:tcPr>
            <w:tcW w:w="315" w:type="pct"/>
            <w:gridSpan w:val="2"/>
            <w:noWrap/>
            <w:vAlign w:val="bottom"/>
            <w:hideMark/>
          </w:tcPr>
          <w:p w14:paraId="34EA84EB" w14:textId="45C1AB86" w:rsidR="004D28DD" w:rsidRPr="002E17C2" w:rsidRDefault="004D28DD" w:rsidP="004D28DD">
            <w:pPr>
              <w:spacing w:after="120" w:line="360" w:lineRule="auto"/>
              <w:contextualSpacing/>
              <w:jc w:val="right"/>
              <w:rPr>
                <w:ins w:id="2180" w:author="Microsoft Word" w:date="2025-08-11T16:30:00Z" w16du:dateUtc="2025-08-11T21:30:00Z"/>
                <w:rFonts w:ascii="Times New Roman" w:eastAsia="Times New Roman" w:hAnsi="Times New Roman" w:cs="Times New Roman"/>
                <w:color w:val="000000"/>
                <w:kern w:val="0"/>
                <w:sz w:val="18"/>
                <w:szCs w:val="18"/>
                <w14:ligatures w14:val="none"/>
              </w:rPr>
            </w:pPr>
            <w:ins w:id="2181" w:author="Microsoft Word" w:date="2025-08-11T16:30:00Z" w16du:dateUtc="2025-08-11T21:30:00Z">
              <w:r w:rsidRPr="002E17C2">
                <w:rPr>
                  <w:rFonts w:ascii="Times New Roman" w:hAnsi="Times New Roman" w:cs="Times New Roman"/>
                  <w:color w:val="000000"/>
                  <w:sz w:val="18"/>
                  <w:szCs w:val="18"/>
                  <w:rPrChange w:id="2182" w:author="Jujia Li" w:date="2025-08-10T15:09:00Z" w16du:dateUtc="2025-08-10T20:09:00Z">
                    <w:rPr>
                      <w:rFonts w:ascii="Aptos Narrow" w:hAnsi="Aptos Narrow"/>
                      <w:color w:val="000000"/>
                      <w:sz w:val="22"/>
                      <w:szCs w:val="22"/>
                    </w:rPr>
                  </w:rPrChange>
                </w:rPr>
                <w:t>0.42</w:t>
              </w:r>
            </w:ins>
          </w:p>
        </w:tc>
        <w:tc>
          <w:tcPr>
            <w:tcW w:w="380" w:type="pct"/>
            <w:noWrap/>
            <w:vAlign w:val="bottom"/>
            <w:hideMark/>
          </w:tcPr>
          <w:p w14:paraId="23FA0643" w14:textId="2FB66D9C" w:rsidR="004D28DD" w:rsidRPr="002E17C2" w:rsidRDefault="004D28DD" w:rsidP="004D28DD">
            <w:pPr>
              <w:spacing w:after="120" w:line="360" w:lineRule="auto"/>
              <w:contextualSpacing/>
              <w:jc w:val="right"/>
              <w:rPr>
                <w:ins w:id="2183" w:author="Microsoft Word" w:date="2025-08-11T16:30:00Z" w16du:dateUtc="2025-08-11T21:30:00Z"/>
                <w:rFonts w:ascii="Times New Roman" w:eastAsia="Times New Roman" w:hAnsi="Times New Roman" w:cs="Times New Roman"/>
                <w:color w:val="000000"/>
                <w:kern w:val="0"/>
                <w:sz w:val="18"/>
                <w:szCs w:val="18"/>
                <w14:ligatures w14:val="none"/>
              </w:rPr>
            </w:pPr>
            <w:ins w:id="2184" w:author="Microsoft Word" w:date="2025-08-11T16:30:00Z" w16du:dateUtc="2025-08-11T21:30:00Z">
              <w:r w:rsidRPr="002E17C2">
                <w:rPr>
                  <w:rFonts w:ascii="Times New Roman" w:hAnsi="Times New Roman" w:cs="Times New Roman"/>
                  <w:color w:val="000000"/>
                  <w:sz w:val="18"/>
                  <w:szCs w:val="18"/>
                  <w:rPrChange w:id="2185" w:author="Jujia Li" w:date="2025-08-10T15:09:00Z" w16du:dateUtc="2025-08-10T20:09:00Z">
                    <w:rPr>
                      <w:rFonts w:ascii="Aptos Narrow" w:hAnsi="Aptos Narrow"/>
                      <w:color w:val="000000"/>
                      <w:sz w:val="22"/>
                      <w:szCs w:val="22"/>
                    </w:rPr>
                  </w:rPrChange>
                </w:rPr>
                <w:t>13.37</w:t>
              </w:r>
            </w:ins>
          </w:p>
        </w:tc>
        <w:tc>
          <w:tcPr>
            <w:tcW w:w="316" w:type="pct"/>
            <w:gridSpan w:val="2"/>
            <w:noWrap/>
            <w:vAlign w:val="bottom"/>
            <w:hideMark/>
          </w:tcPr>
          <w:p w14:paraId="49CEF87A" w14:textId="4CEDF90A" w:rsidR="004D28DD" w:rsidRPr="002E17C2" w:rsidRDefault="004D28DD" w:rsidP="004D28DD">
            <w:pPr>
              <w:spacing w:after="120" w:line="360" w:lineRule="auto"/>
              <w:contextualSpacing/>
              <w:jc w:val="right"/>
              <w:rPr>
                <w:ins w:id="2186" w:author="Microsoft Word" w:date="2025-08-11T16:30:00Z" w16du:dateUtc="2025-08-11T21:30:00Z"/>
                <w:rFonts w:ascii="Times New Roman" w:eastAsia="Times New Roman" w:hAnsi="Times New Roman" w:cs="Times New Roman"/>
                <w:color w:val="000000"/>
                <w:kern w:val="0"/>
                <w:sz w:val="18"/>
                <w:szCs w:val="18"/>
                <w14:ligatures w14:val="none"/>
              </w:rPr>
            </w:pPr>
            <w:ins w:id="2187" w:author="Microsoft Word" w:date="2025-08-11T16:30:00Z" w16du:dateUtc="2025-08-11T21:30:00Z">
              <w:r w:rsidRPr="002E17C2">
                <w:rPr>
                  <w:rFonts w:ascii="Times New Roman" w:hAnsi="Times New Roman" w:cs="Times New Roman"/>
                  <w:color w:val="000000"/>
                  <w:sz w:val="18"/>
                  <w:szCs w:val="18"/>
                  <w:rPrChange w:id="2188" w:author="Jujia Li" w:date="2025-08-10T15:09:00Z" w16du:dateUtc="2025-08-10T20:09:00Z">
                    <w:rPr>
                      <w:rFonts w:ascii="Aptos Narrow" w:hAnsi="Aptos Narrow"/>
                      <w:color w:val="000000"/>
                      <w:sz w:val="22"/>
                      <w:szCs w:val="22"/>
                    </w:rPr>
                  </w:rPrChange>
                </w:rPr>
                <w:t>0.38</w:t>
              </w:r>
            </w:ins>
          </w:p>
        </w:tc>
        <w:tc>
          <w:tcPr>
            <w:tcW w:w="380" w:type="pct"/>
            <w:noWrap/>
            <w:vAlign w:val="bottom"/>
            <w:hideMark/>
          </w:tcPr>
          <w:p w14:paraId="241F4CBE" w14:textId="726924E6" w:rsidR="004D28DD" w:rsidRPr="002E17C2" w:rsidRDefault="004D28DD" w:rsidP="004D28DD">
            <w:pPr>
              <w:spacing w:after="120" w:line="360" w:lineRule="auto"/>
              <w:contextualSpacing/>
              <w:jc w:val="right"/>
              <w:rPr>
                <w:ins w:id="2189" w:author="Microsoft Word" w:date="2025-08-11T16:30:00Z" w16du:dateUtc="2025-08-11T21:30:00Z"/>
                <w:rFonts w:ascii="Times New Roman" w:eastAsia="Times New Roman" w:hAnsi="Times New Roman" w:cs="Times New Roman"/>
                <w:color w:val="000000"/>
                <w:kern w:val="0"/>
                <w:sz w:val="18"/>
                <w:szCs w:val="18"/>
                <w14:ligatures w14:val="none"/>
              </w:rPr>
            </w:pPr>
            <w:ins w:id="2190" w:author="Microsoft Word" w:date="2025-08-11T16:30:00Z" w16du:dateUtc="2025-08-11T21:30:00Z">
              <w:r w:rsidRPr="002E17C2">
                <w:rPr>
                  <w:rFonts w:ascii="Times New Roman" w:hAnsi="Times New Roman" w:cs="Times New Roman"/>
                  <w:color w:val="000000"/>
                  <w:sz w:val="18"/>
                  <w:szCs w:val="18"/>
                  <w:rPrChange w:id="2191" w:author="Jujia Li" w:date="2025-08-10T15:09:00Z" w16du:dateUtc="2025-08-10T20:09:00Z">
                    <w:rPr>
                      <w:rFonts w:ascii="Aptos Narrow" w:hAnsi="Aptos Narrow"/>
                      <w:color w:val="000000"/>
                      <w:sz w:val="22"/>
                      <w:szCs w:val="22"/>
                    </w:rPr>
                  </w:rPrChange>
                </w:rPr>
                <w:t>12.12</w:t>
              </w:r>
            </w:ins>
          </w:p>
        </w:tc>
        <w:tc>
          <w:tcPr>
            <w:tcW w:w="321" w:type="pct"/>
            <w:noWrap/>
            <w:vAlign w:val="bottom"/>
            <w:hideMark/>
          </w:tcPr>
          <w:p w14:paraId="5FCFE87E" w14:textId="5436C5A0" w:rsidR="004D28DD" w:rsidRPr="002E17C2" w:rsidRDefault="004D28DD" w:rsidP="004D28DD">
            <w:pPr>
              <w:spacing w:after="120" w:line="360" w:lineRule="auto"/>
              <w:contextualSpacing/>
              <w:jc w:val="right"/>
              <w:rPr>
                <w:ins w:id="2192" w:author="Microsoft Word" w:date="2025-08-11T16:30:00Z" w16du:dateUtc="2025-08-11T21:30:00Z"/>
                <w:rFonts w:ascii="Times New Roman" w:eastAsia="Times New Roman" w:hAnsi="Times New Roman" w:cs="Times New Roman"/>
                <w:color w:val="000000"/>
                <w:kern w:val="0"/>
                <w:sz w:val="18"/>
                <w:szCs w:val="18"/>
                <w14:ligatures w14:val="none"/>
              </w:rPr>
            </w:pPr>
            <w:ins w:id="2193" w:author="Microsoft Word" w:date="2025-08-11T16:30:00Z" w16du:dateUtc="2025-08-11T21:30:00Z">
              <w:r w:rsidRPr="002E17C2">
                <w:rPr>
                  <w:rFonts w:ascii="Times New Roman" w:hAnsi="Times New Roman" w:cs="Times New Roman"/>
                  <w:color w:val="000000"/>
                  <w:sz w:val="18"/>
                  <w:szCs w:val="18"/>
                  <w:rPrChange w:id="2194" w:author="Jujia Li" w:date="2025-08-10T15:09:00Z" w16du:dateUtc="2025-08-10T20:09:00Z">
                    <w:rPr>
                      <w:rFonts w:ascii="Aptos Narrow" w:hAnsi="Aptos Narrow"/>
                      <w:color w:val="000000"/>
                      <w:sz w:val="22"/>
                      <w:szCs w:val="22"/>
                    </w:rPr>
                  </w:rPrChange>
                </w:rPr>
                <w:t>0.34</w:t>
              </w:r>
            </w:ins>
          </w:p>
        </w:tc>
        <w:tc>
          <w:tcPr>
            <w:tcW w:w="428" w:type="pct"/>
            <w:noWrap/>
            <w:vAlign w:val="bottom"/>
            <w:hideMark/>
          </w:tcPr>
          <w:p w14:paraId="461710F3" w14:textId="76DD9A57" w:rsidR="004D28DD" w:rsidRPr="002E17C2" w:rsidRDefault="004D28DD" w:rsidP="004D28DD">
            <w:pPr>
              <w:spacing w:after="120" w:line="360" w:lineRule="auto"/>
              <w:contextualSpacing/>
              <w:jc w:val="right"/>
              <w:rPr>
                <w:ins w:id="2195" w:author="Microsoft Word" w:date="2025-08-11T16:30:00Z" w16du:dateUtc="2025-08-11T21:30:00Z"/>
                <w:rFonts w:ascii="Times New Roman" w:eastAsia="Times New Roman" w:hAnsi="Times New Roman" w:cs="Times New Roman"/>
                <w:color w:val="000000"/>
                <w:kern w:val="0"/>
                <w:sz w:val="18"/>
                <w:szCs w:val="18"/>
                <w14:ligatures w14:val="none"/>
              </w:rPr>
            </w:pPr>
            <w:ins w:id="2196" w:author="Microsoft Word" w:date="2025-08-11T16:30:00Z" w16du:dateUtc="2025-08-11T21:30:00Z">
              <w:r w:rsidRPr="002E17C2">
                <w:rPr>
                  <w:rFonts w:ascii="Times New Roman" w:hAnsi="Times New Roman" w:cs="Times New Roman"/>
                  <w:color w:val="000000"/>
                  <w:sz w:val="18"/>
                  <w:szCs w:val="18"/>
                  <w:rPrChange w:id="2197" w:author="Jujia Li" w:date="2025-08-10T15:09:00Z" w16du:dateUtc="2025-08-10T20:09:00Z">
                    <w:rPr>
                      <w:rFonts w:ascii="Aptos Narrow" w:hAnsi="Aptos Narrow"/>
                      <w:color w:val="000000"/>
                      <w:sz w:val="22"/>
                      <w:szCs w:val="22"/>
                    </w:rPr>
                  </w:rPrChange>
                </w:rPr>
                <w:t>55.33</w:t>
              </w:r>
            </w:ins>
          </w:p>
        </w:tc>
        <w:tc>
          <w:tcPr>
            <w:tcW w:w="344" w:type="pct"/>
            <w:vAlign w:val="bottom"/>
          </w:tcPr>
          <w:p w14:paraId="7DF218AF" w14:textId="2FBACA42" w:rsidR="004D28DD" w:rsidRPr="002E17C2" w:rsidRDefault="004D28DD" w:rsidP="004D28DD">
            <w:pPr>
              <w:spacing w:after="120" w:line="360" w:lineRule="auto"/>
              <w:contextualSpacing/>
              <w:jc w:val="right"/>
              <w:rPr>
                <w:ins w:id="2198" w:author="Microsoft Word" w:date="2025-08-11T16:30:00Z" w16du:dateUtc="2025-08-11T21:30:00Z"/>
                <w:rFonts w:ascii="Times New Roman" w:hAnsi="Times New Roman" w:cs="Times New Roman"/>
                <w:sz w:val="18"/>
                <w:szCs w:val="18"/>
              </w:rPr>
            </w:pPr>
            <w:ins w:id="2199" w:author="Microsoft Word" w:date="2025-08-11T16:30:00Z" w16du:dateUtc="2025-08-11T21:30:00Z">
              <w:r w:rsidRPr="002E17C2">
                <w:rPr>
                  <w:rFonts w:ascii="Times New Roman" w:hAnsi="Times New Roman" w:cs="Times New Roman"/>
                  <w:color w:val="000000"/>
                  <w:sz w:val="18"/>
                  <w:szCs w:val="18"/>
                  <w:rPrChange w:id="2200"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r>
      <w:tr w:rsidR="004D28DD" w:rsidRPr="006A0CE7" w14:paraId="0326D873" w14:textId="77777777" w:rsidTr="002E17C2">
        <w:trPr>
          <w:trHeight w:val="290"/>
          <w:ins w:id="2201" w:author="Microsoft Word" w:date="2025-08-11T16:30:00Z"/>
        </w:trPr>
        <w:tc>
          <w:tcPr>
            <w:tcW w:w="808" w:type="pct"/>
            <w:noWrap/>
            <w:vAlign w:val="bottom"/>
            <w:hideMark/>
          </w:tcPr>
          <w:p w14:paraId="50E9B9D5" w14:textId="77777777" w:rsidR="004D28DD" w:rsidRPr="00221F0A" w:rsidRDefault="004D28DD" w:rsidP="004D28DD">
            <w:pPr>
              <w:spacing w:after="120" w:line="360" w:lineRule="auto"/>
              <w:contextualSpacing/>
              <w:rPr>
                <w:ins w:id="2202" w:author="Microsoft Word" w:date="2025-08-11T16:30:00Z" w16du:dateUtc="2025-08-11T21:30:00Z"/>
                <w:rFonts w:ascii="Times New Roman" w:eastAsia="Times New Roman" w:hAnsi="Times New Roman" w:cs="Times New Roman"/>
                <w:color w:val="000000"/>
                <w:kern w:val="0"/>
                <w:sz w:val="18"/>
                <w:szCs w:val="18"/>
                <w14:ligatures w14:val="none"/>
              </w:rPr>
            </w:pPr>
            <w:ins w:id="2203" w:author="Microsoft Word" w:date="2025-08-11T16:30:00Z" w16du:dateUtc="2025-08-11T21:30:00Z">
              <w:r w:rsidRPr="005E344C">
                <w:rPr>
                  <w:rFonts w:ascii="Times New Roman" w:hAnsi="Times New Roman" w:cs="Times New Roman"/>
                  <w:color w:val="000000"/>
                  <w:sz w:val="18"/>
                  <w:szCs w:val="18"/>
                </w:rPr>
                <w:t>MADISON</w:t>
              </w:r>
            </w:ins>
          </w:p>
        </w:tc>
        <w:tc>
          <w:tcPr>
            <w:tcW w:w="566" w:type="pct"/>
            <w:vAlign w:val="bottom"/>
          </w:tcPr>
          <w:p w14:paraId="318B0C6D" w14:textId="2334C09F" w:rsidR="004D28DD" w:rsidRPr="002E17C2" w:rsidRDefault="004D28DD" w:rsidP="004D28DD">
            <w:pPr>
              <w:spacing w:after="120" w:line="360" w:lineRule="auto"/>
              <w:contextualSpacing/>
              <w:jc w:val="right"/>
              <w:rPr>
                <w:ins w:id="2204" w:author="Microsoft Word" w:date="2025-08-11T16:30:00Z" w16du:dateUtc="2025-08-11T21:30:00Z"/>
                <w:rFonts w:ascii="Times New Roman" w:hAnsi="Times New Roman" w:cs="Times New Roman"/>
                <w:sz w:val="18"/>
                <w:szCs w:val="18"/>
              </w:rPr>
            </w:pPr>
            <w:ins w:id="2205" w:author="Microsoft Word" w:date="2025-08-11T16:30:00Z" w16du:dateUtc="2025-08-11T21:30:00Z">
              <w:r w:rsidRPr="005E344C">
                <w:rPr>
                  <w:rFonts w:ascii="Times New Roman" w:hAnsi="Times New Roman" w:cs="Times New Roman"/>
                  <w:color w:val="000000"/>
                  <w:sz w:val="18"/>
                  <w:szCs w:val="18"/>
                </w:rPr>
                <w:t>364595.61</w:t>
              </w:r>
            </w:ins>
          </w:p>
        </w:tc>
        <w:tc>
          <w:tcPr>
            <w:tcW w:w="454" w:type="pct"/>
            <w:noWrap/>
            <w:vAlign w:val="bottom"/>
            <w:hideMark/>
          </w:tcPr>
          <w:p w14:paraId="3E688897" w14:textId="49C7C059" w:rsidR="004D28DD" w:rsidRPr="002E17C2" w:rsidRDefault="004D28DD" w:rsidP="004D28DD">
            <w:pPr>
              <w:spacing w:after="120" w:line="360" w:lineRule="auto"/>
              <w:contextualSpacing/>
              <w:jc w:val="right"/>
              <w:rPr>
                <w:ins w:id="2206" w:author="Microsoft Word" w:date="2025-08-11T16:30:00Z" w16du:dateUtc="2025-08-11T21:30:00Z"/>
                <w:rFonts w:ascii="Times New Roman" w:eastAsia="Times New Roman" w:hAnsi="Times New Roman" w:cs="Times New Roman"/>
                <w:color w:val="000000"/>
                <w:kern w:val="0"/>
                <w:sz w:val="18"/>
                <w:szCs w:val="18"/>
                <w14:ligatures w14:val="none"/>
              </w:rPr>
            </w:pPr>
            <w:ins w:id="2207" w:author="Microsoft Word" w:date="2025-08-11T16:30:00Z" w16du:dateUtc="2025-08-11T21:30:00Z">
              <w:r w:rsidRPr="002E17C2">
                <w:rPr>
                  <w:rFonts w:ascii="Times New Roman" w:hAnsi="Times New Roman" w:cs="Times New Roman"/>
                  <w:color w:val="000000"/>
                  <w:sz w:val="18"/>
                  <w:szCs w:val="18"/>
                  <w:rPrChange w:id="2208" w:author="Jujia Li" w:date="2025-08-10T15:09:00Z" w16du:dateUtc="2025-08-10T20:09:00Z">
                    <w:rPr>
                      <w:rFonts w:ascii="Aptos Narrow" w:hAnsi="Aptos Narrow"/>
                      <w:color w:val="000000"/>
                      <w:sz w:val="22"/>
                      <w:szCs w:val="22"/>
                    </w:rPr>
                  </w:rPrChange>
                </w:rPr>
                <w:t>67.53</w:t>
              </w:r>
            </w:ins>
          </w:p>
        </w:tc>
        <w:tc>
          <w:tcPr>
            <w:tcW w:w="308" w:type="pct"/>
            <w:gridSpan w:val="2"/>
            <w:noWrap/>
            <w:vAlign w:val="bottom"/>
            <w:hideMark/>
          </w:tcPr>
          <w:p w14:paraId="4B4CDE46" w14:textId="00437785" w:rsidR="004D28DD" w:rsidRPr="002E17C2" w:rsidRDefault="004D28DD" w:rsidP="004D28DD">
            <w:pPr>
              <w:spacing w:after="120" w:line="360" w:lineRule="auto"/>
              <w:contextualSpacing/>
              <w:jc w:val="right"/>
              <w:rPr>
                <w:ins w:id="2209" w:author="Microsoft Word" w:date="2025-08-11T16:30:00Z" w16du:dateUtc="2025-08-11T21:30:00Z"/>
                <w:rFonts w:ascii="Times New Roman" w:eastAsia="Times New Roman" w:hAnsi="Times New Roman" w:cs="Times New Roman"/>
                <w:color w:val="000000"/>
                <w:kern w:val="0"/>
                <w:sz w:val="18"/>
                <w:szCs w:val="18"/>
                <w14:ligatures w14:val="none"/>
              </w:rPr>
            </w:pPr>
            <w:ins w:id="2210" w:author="Microsoft Word" w:date="2025-08-11T16:30:00Z" w16du:dateUtc="2025-08-11T21:30:00Z">
              <w:r w:rsidRPr="002E17C2">
                <w:rPr>
                  <w:rFonts w:ascii="Times New Roman" w:hAnsi="Times New Roman" w:cs="Times New Roman"/>
                  <w:color w:val="000000"/>
                  <w:sz w:val="18"/>
                  <w:szCs w:val="18"/>
                  <w:rPrChange w:id="2211" w:author="Jujia Li" w:date="2025-08-10T15:09:00Z" w16du:dateUtc="2025-08-10T20:09:00Z">
                    <w:rPr>
                      <w:rFonts w:ascii="Aptos Narrow" w:hAnsi="Aptos Narrow"/>
                      <w:color w:val="000000"/>
                      <w:sz w:val="22"/>
                      <w:szCs w:val="22"/>
                    </w:rPr>
                  </w:rPrChange>
                </w:rPr>
                <w:t>0.52</w:t>
              </w:r>
            </w:ins>
          </w:p>
        </w:tc>
        <w:tc>
          <w:tcPr>
            <w:tcW w:w="380" w:type="pct"/>
            <w:noWrap/>
            <w:vAlign w:val="bottom"/>
            <w:hideMark/>
          </w:tcPr>
          <w:p w14:paraId="5EF7FFF7" w14:textId="189D01FE" w:rsidR="004D28DD" w:rsidRPr="002E17C2" w:rsidRDefault="004D28DD" w:rsidP="004D28DD">
            <w:pPr>
              <w:spacing w:after="120" w:line="360" w:lineRule="auto"/>
              <w:contextualSpacing/>
              <w:jc w:val="right"/>
              <w:rPr>
                <w:ins w:id="2212" w:author="Microsoft Word" w:date="2025-08-11T16:30:00Z" w16du:dateUtc="2025-08-11T21:30:00Z"/>
                <w:rFonts w:ascii="Times New Roman" w:eastAsia="Times New Roman" w:hAnsi="Times New Roman" w:cs="Times New Roman"/>
                <w:color w:val="000000"/>
                <w:kern w:val="0"/>
                <w:sz w:val="18"/>
                <w:szCs w:val="18"/>
                <w14:ligatures w14:val="none"/>
              </w:rPr>
            </w:pPr>
            <w:ins w:id="2213" w:author="Microsoft Word" w:date="2025-08-11T16:30:00Z" w16du:dateUtc="2025-08-11T21:30:00Z">
              <w:r w:rsidRPr="002E17C2">
                <w:rPr>
                  <w:rFonts w:ascii="Times New Roman" w:hAnsi="Times New Roman" w:cs="Times New Roman"/>
                  <w:color w:val="000000"/>
                  <w:sz w:val="18"/>
                  <w:szCs w:val="18"/>
                  <w:rPrChange w:id="2214" w:author="Jujia Li" w:date="2025-08-10T15:09:00Z" w16du:dateUtc="2025-08-10T20:09:00Z">
                    <w:rPr>
                      <w:rFonts w:ascii="Aptos Narrow" w:hAnsi="Aptos Narrow"/>
                      <w:color w:val="000000"/>
                      <w:sz w:val="22"/>
                      <w:szCs w:val="22"/>
                    </w:rPr>
                  </w:rPrChange>
                </w:rPr>
                <w:t>60.34</w:t>
              </w:r>
            </w:ins>
          </w:p>
        </w:tc>
        <w:tc>
          <w:tcPr>
            <w:tcW w:w="315" w:type="pct"/>
            <w:gridSpan w:val="2"/>
            <w:noWrap/>
            <w:vAlign w:val="bottom"/>
            <w:hideMark/>
          </w:tcPr>
          <w:p w14:paraId="6B238D15" w14:textId="06018436" w:rsidR="004D28DD" w:rsidRPr="002E17C2" w:rsidRDefault="004D28DD" w:rsidP="004D28DD">
            <w:pPr>
              <w:spacing w:after="120" w:line="360" w:lineRule="auto"/>
              <w:contextualSpacing/>
              <w:jc w:val="right"/>
              <w:rPr>
                <w:ins w:id="2215" w:author="Microsoft Word" w:date="2025-08-11T16:30:00Z" w16du:dateUtc="2025-08-11T21:30:00Z"/>
                <w:rFonts w:ascii="Times New Roman" w:eastAsia="Times New Roman" w:hAnsi="Times New Roman" w:cs="Times New Roman"/>
                <w:color w:val="000000"/>
                <w:kern w:val="0"/>
                <w:sz w:val="18"/>
                <w:szCs w:val="18"/>
                <w14:ligatures w14:val="none"/>
              </w:rPr>
            </w:pPr>
            <w:ins w:id="2216" w:author="Microsoft Word" w:date="2025-08-11T16:30:00Z" w16du:dateUtc="2025-08-11T21:30:00Z">
              <w:r w:rsidRPr="002E17C2">
                <w:rPr>
                  <w:rFonts w:ascii="Times New Roman" w:hAnsi="Times New Roman" w:cs="Times New Roman"/>
                  <w:color w:val="000000"/>
                  <w:sz w:val="18"/>
                  <w:szCs w:val="18"/>
                  <w:rPrChange w:id="2217" w:author="Jujia Li" w:date="2025-08-10T15:09:00Z" w16du:dateUtc="2025-08-10T20:09:00Z">
                    <w:rPr>
                      <w:rFonts w:ascii="Aptos Narrow" w:hAnsi="Aptos Narrow"/>
                      <w:color w:val="000000"/>
                      <w:sz w:val="22"/>
                      <w:szCs w:val="22"/>
                    </w:rPr>
                  </w:rPrChange>
                </w:rPr>
                <w:t>0.46</w:t>
              </w:r>
            </w:ins>
          </w:p>
        </w:tc>
        <w:tc>
          <w:tcPr>
            <w:tcW w:w="380" w:type="pct"/>
            <w:noWrap/>
            <w:vAlign w:val="bottom"/>
            <w:hideMark/>
          </w:tcPr>
          <w:p w14:paraId="4DE83D1D" w14:textId="5BF9EFA5" w:rsidR="004D28DD" w:rsidRPr="002E17C2" w:rsidRDefault="004D28DD" w:rsidP="004D28DD">
            <w:pPr>
              <w:spacing w:after="120" w:line="360" w:lineRule="auto"/>
              <w:contextualSpacing/>
              <w:jc w:val="right"/>
              <w:rPr>
                <w:ins w:id="2218" w:author="Microsoft Word" w:date="2025-08-11T16:30:00Z" w16du:dateUtc="2025-08-11T21:30:00Z"/>
                <w:rFonts w:ascii="Times New Roman" w:eastAsia="Times New Roman" w:hAnsi="Times New Roman" w:cs="Times New Roman"/>
                <w:color w:val="000000"/>
                <w:kern w:val="0"/>
                <w:sz w:val="18"/>
                <w:szCs w:val="18"/>
                <w14:ligatures w14:val="none"/>
              </w:rPr>
            </w:pPr>
            <w:ins w:id="2219" w:author="Microsoft Word" w:date="2025-08-11T16:30:00Z" w16du:dateUtc="2025-08-11T21:30:00Z">
              <w:r w:rsidRPr="002E17C2">
                <w:rPr>
                  <w:rFonts w:ascii="Times New Roman" w:hAnsi="Times New Roman" w:cs="Times New Roman"/>
                  <w:color w:val="000000"/>
                  <w:sz w:val="18"/>
                  <w:szCs w:val="18"/>
                  <w:rPrChange w:id="2220" w:author="Jujia Li" w:date="2025-08-10T15:09:00Z" w16du:dateUtc="2025-08-10T20:09:00Z">
                    <w:rPr>
                      <w:rFonts w:ascii="Aptos Narrow" w:hAnsi="Aptos Narrow"/>
                      <w:color w:val="000000"/>
                      <w:sz w:val="22"/>
                      <w:szCs w:val="22"/>
                    </w:rPr>
                  </w:rPrChange>
                </w:rPr>
                <w:t>50.96</w:t>
              </w:r>
            </w:ins>
          </w:p>
        </w:tc>
        <w:tc>
          <w:tcPr>
            <w:tcW w:w="316" w:type="pct"/>
            <w:gridSpan w:val="2"/>
            <w:noWrap/>
            <w:vAlign w:val="bottom"/>
            <w:hideMark/>
          </w:tcPr>
          <w:p w14:paraId="617D5D52" w14:textId="1AF0DCB6" w:rsidR="004D28DD" w:rsidRPr="002E17C2" w:rsidRDefault="004D28DD" w:rsidP="004D28DD">
            <w:pPr>
              <w:spacing w:after="120" w:line="360" w:lineRule="auto"/>
              <w:contextualSpacing/>
              <w:jc w:val="right"/>
              <w:rPr>
                <w:ins w:id="2221" w:author="Microsoft Word" w:date="2025-08-11T16:30:00Z" w16du:dateUtc="2025-08-11T21:30:00Z"/>
                <w:rFonts w:ascii="Times New Roman" w:eastAsia="Times New Roman" w:hAnsi="Times New Roman" w:cs="Times New Roman"/>
                <w:color w:val="000000"/>
                <w:kern w:val="0"/>
                <w:sz w:val="18"/>
                <w:szCs w:val="18"/>
                <w14:ligatures w14:val="none"/>
              </w:rPr>
            </w:pPr>
            <w:ins w:id="2222" w:author="Microsoft Word" w:date="2025-08-11T16:30:00Z" w16du:dateUtc="2025-08-11T21:30:00Z">
              <w:r w:rsidRPr="002E17C2">
                <w:rPr>
                  <w:rFonts w:ascii="Times New Roman" w:hAnsi="Times New Roman" w:cs="Times New Roman"/>
                  <w:color w:val="000000"/>
                  <w:sz w:val="18"/>
                  <w:szCs w:val="18"/>
                  <w:rPrChange w:id="2223" w:author="Jujia Li" w:date="2025-08-10T15:09:00Z" w16du:dateUtc="2025-08-10T20:09:00Z">
                    <w:rPr>
                      <w:rFonts w:ascii="Aptos Narrow" w:hAnsi="Aptos Narrow"/>
                      <w:color w:val="000000"/>
                      <w:sz w:val="22"/>
                      <w:szCs w:val="22"/>
                    </w:rPr>
                  </w:rPrChange>
                </w:rPr>
                <w:t>0.38</w:t>
              </w:r>
            </w:ins>
          </w:p>
        </w:tc>
        <w:tc>
          <w:tcPr>
            <w:tcW w:w="380" w:type="pct"/>
            <w:noWrap/>
            <w:vAlign w:val="bottom"/>
            <w:hideMark/>
          </w:tcPr>
          <w:p w14:paraId="21720030" w14:textId="06C89724" w:rsidR="004D28DD" w:rsidRPr="002E17C2" w:rsidRDefault="004D28DD" w:rsidP="004D28DD">
            <w:pPr>
              <w:spacing w:after="120" w:line="360" w:lineRule="auto"/>
              <w:contextualSpacing/>
              <w:jc w:val="right"/>
              <w:rPr>
                <w:ins w:id="2224" w:author="Microsoft Word" w:date="2025-08-11T16:30:00Z" w16du:dateUtc="2025-08-11T21:30:00Z"/>
                <w:rFonts w:ascii="Times New Roman" w:eastAsia="Times New Roman" w:hAnsi="Times New Roman" w:cs="Times New Roman"/>
                <w:color w:val="000000"/>
                <w:kern w:val="0"/>
                <w:sz w:val="18"/>
                <w:szCs w:val="18"/>
                <w14:ligatures w14:val="none"/>
              </w:rPr>
            </w:pPr>
            <w:ins w:id="2225" w:author="Microsoft Word" w:date="2025-08-11T16:30:00Z" w16du:dateUtc="2025-08-11T21:30:00Z">
              <w:r w:rsidRPr="002E17C2">
                <w:rPr>
                  <w:rFonts w:ascii="Times New Roman" w:hAnsi="Times New Roman" w:cs="Times New Roman"/>
                  <w:color w:val="000000"/>
                  <w:sz w:val="18"/>
                  <w:szCs w:val="18"/>
                  <w:rPrChange w:id="2226" w:author="Jujia Li" w:date="2025-08-10T15:09:00Z" w16du:dateUtc="2025-08-10T20:09:00Z">
                    <w:rPr>
                      <w:rFonts w:ascii="Aptos Narrow" w:hAnsi="Aptos Narrow"/>
                      <w:color w:val="000000"/>
                      <w:sz w:val="22"/>
                      <w:szCs w:val="22"/>
                    </w:rPr>
                  </w:rPrChange>
                </w:rPr>
                <w:t>44.01</w:t>
              </w:r>
            </w:ins>
          </w:p>
        </w:tc>
        <w:tc>
          <w:tcPr>
            <w:tcW w:w="321" w:type="pct"/>
            <w:noWrap/>
            <w:vAlign w:val="bottom"/>
            <w:hideMark/>
          </w:tcPr>
          <w:p w14:paraId="2D7DEC68" w14:textId="369CE4F9" w:rsidR="004D28DD" w:rsidRPr="002E17C2" w:rsidRDefault="004D28DD" w:rsidP="004D28DD">
            <w:pPr>
              <w:spacing w:after="120" w:line="360" w:lineRule="auto"/>
              <w:contextualSpacing/>
              <w:jc w:val="right"/>
              <w:rPr>
                <w:ins w:id="2227" w:author="Microsoft Word" w:date="2025-08-11T16:30:00Z" w16du:dateUtc="2025-08-11T21:30:00Z"/>
                <w:rFonts w:ascii="Times New Roman" w:eastAsia="Times New Roman" w:hAnsi="Times New Roman" w:cs="Times New Roman"/>
                <w:color w:val="000000"/>
                <w:kern w:val="0"/>
                <w:sz w:val="18"/>
                <w:szCs w:val="18"/>
                <w14:ligatures w14:val="none"/>
              </w:rPr>
            </w:pPr>
            <w:ins w:id="2228" w:author="Microsoft Word" w:date="2025-08-11T16:30:00Z" w16du:dateUtc="2025-08-11T21:30:00Z">
              <w:r w:rsidRPr="002E17C2">
                <w:rPr>
                  <w:rFonts w:ascii="Times New Roman" w:hAnsi="Times New Roman" w:cs="Times New Roman"/>
                  <w:color w:val="000000"/>
                  <w:sz w:val="18"/>
                  <w:szCs w:val="18"/>
                  <w:rPrChange w:id="2229" w:author="Jujia Li" w:date="2025-08-10T15:09:00Z" w16du:dateUtc="2025-08-10T20:09:00Z">
                    <w:rPr>
                      <w:rFonts w:ascii="Aptos Narrow" w:hAnsi="Aptos Narrow"/>
                      <w:color w:val="000000"/>
                      <w:sz w:val="22"/>
                      <w:szCs w:val="22"/>
                    </w:rPr>
                  </w:rPrChange>
                </w:rPr>
                <w:t>0.32</w:t>
              </w:r>
            </w:ins>
          </w:p>
        </w:tc>
        <w:tc>
          <w:tcPr>
            <w:tcW w:w="428" w:type="pct"/>
            <w:noWrap/>
            <w:vAlign w:val="bottom"/>
            <w:hideMark/>
          </w:tcPr>
          <w:p w14:paraId="52E329BF" w14:textId="3C2B0828" w:rsidR="004D28DD" w:rsidRPr="002E17C2" w:rsidRDefault="004D28DD" w:rsidP="004D28DD">
            <w:pPr>
              <w:spacing w:after="120" w:line="360" w:lineRule="auto"/>
              <w:contextualSpacing/>
              <w:jc w:val="right"/>
              <w:rPr>
                <w:ins w:id="2230" w:author="Microsoft Word" w:date="2025-08-11T16:30:00Z" w16du:dateUtc="2025-08-11T21:30:00Z"/>
                <w:rFonts w:ascii="Times New Roman" w:eastAsia="Times New Roman" w:hAnsi="Times New Roman" w:cs="Times New Roman"/>
                <w:color w:val="000000"/>
                <w:kern w:val="0"/>
                <w:sz w:val="18"/>
                <w:szCs w:val="18"/>
                <w14:ligatures w14:val="none"/>
              </w:rPr>
            </w:pPr>
            <w:ins w:id="2231" w:author="Microsoft Word" w:date="2025-08-11T16:30:00Z" w16du:dateUtc="2025-08-11T21:30:00Z">
              <w:r w:rsidRPr="002E17C2">
                <w:rPr>
                  <w:rFonts w:ascii="Times New Roman" w:hAnsi="Times New Roman" w:cs="Times New Roman"/>
                  <w:color w:val="000000"/>
                  <w:sz w:val="18"/>
                  <w:szCs w:val="18"/>
                  <w:rPrChange w:id="2232" w:author="Jujia Li" w:date="2025-08-10T15:09:00Z" w16du:dateUtc="2025-08-10T20:09:00Z">
                    <w:rPr>
                      <w:rFonts w:ascii="Aptos Narrow" w:hAnsi="Aptos Narrow"/>
                      <w:color w:val="000000"/>
                      <w:sz w:val="22"/>
                      <w:szCs w:val="22"/>
                    </w:rPr>
                  </w:rPrChange>
                </w:rPr>
                <w:t>222.84</w:t>
              </w:r>
            </w:ins>
          </w:p>
        </w:tc>
        <w:tc>
          <w:tcPr>
            <w:tcW w:w="344" w:type="pct"/>
            <w:vAlign w:val="bottom"/>
          </w:tcPr>
          <w:p w14:paraId="6FC567AA" w14:textId="3938DCBA" w:rsidR="004D28DD" w:rsidRPr="002E17C2" w:rsidRDefault="004D28DD" w:rsidP="004D28DD">
            <w:pPr>
              <w:spacing w:after="120" w:line="360" w:lineRule="auto"/>
              <w:contextualSpacing/>
              <w:jc w:val="right"/>
              <w:rPr>
                <w:ins w:id="2233" w:author="Microsoft Word" w:date="2025-08-11T16:30:00Z" w16du:dateUtc="2025-08-11T21:30:00Z"/>
                <w:rFonts w:ascii="Times New Roman" w:hAnsi="Times New Roman" w:cs="Times New Roman"/>
                <w:sz w:val="18"/>
                <w:szCs w:val="18"/>
              </w:rPr>
            </w:pPr>
            <w:ins w:id="2234" w:author="Microsoft Word" w:date="2025-08-11T16:30:00Z" w16du:dateUtc="2025-08-11T21:30:00Z">
              <w:r w:rsidRPr="002E17C2">
                <w:rPr>
                  <w:rFonts w:ascii="Times New Roman" w:hAnsi="Times New Roman" w:cs="Times New Roman"/>
                  <w:color w:val="000000"/>
                  <w:sz w:val="18"/>
                  <w:szCs w:val="18"/>
                  <w:rPrChange w:id="2235" w:author="Jujia Li" w:date="2025-08-10T15:09:00Z" w16du:dateUtc="2025-08-10T20:09:00Z">
                    <w:rPr>
                      <w:rFonts w:ascii="Aptos Narrow" w:hAnsi="Aptos Narrow"/>
                      <w:color w:val="000000"/>
                      <w:sz w:val="22"/>
                      <w:szCs w:val="22"/>
                    </w:rPr>
                  </w:rPrChange>
                </w:rPr>
                <w:t>0.42</w:t>
              </w:r>
            </w:ins>
          </w:p>
        </w:tc>
      </w:tr>
      <w:tr w:rsidR="004D28DD" w:rsidRPr="006A0CE7" w14:paraId="60731EB7" w14:textId="77777777" w:rsidTr="002E17C2">
        <w:trPr>
          <w:trHeight w:val="290"/>
          <w:ins w:id="2236" w:author="Microsoft Word" w:date="2025-08-11T16:30:00Z"/>
        </w:trPr>
        <w:tc>
          <w:tcPr>
            <w:tcW w:w="808" w:type="pct"/>
            <w:noWrap/>
            <w:vAlign w:val="bottom"/>
            <w:hideMark/>
          </w:tcPr>
          <w:p w14:paraId="044A78A4" w14:textId="77777777" w:rsidR="004D28DD" w:rsidRPr="00221F0A" w:rsidRDefault="004D28DD" w:rsidP="004D28DD">
            <w:pPr>
              <w:spacing w:after="120" w:line="360" w:lineRule="auto"/>
              <w:contextualSpacing/>
              <w:rPr>
                <w:ins w:id="2237" w:author="Microsoft Word" w:date="2025-08-11T16:30:00Z" w16du:dateUtc="2025-08-11T21:30:00Z"/>
                <w:rFonts w:ascii="Times New Roman" w:eastAsia="Times New Roman" w:hAnsi="Times New Roman" w:cs="Times New Roman"/>
                <w:color w:val="000000"/>
                <w:kern w:val="0"/>
                <w:sz w:val="18"/>
                <w:szCs w:val="18"/>
                <w14:ligatures w14:val="none"/>
              </w:rPr>
            </w:pPr>
            <w:ins w:id="2238" w:author="Microsoft Word" w:date="2025-08-11T16:30:00Z" w16du:dateUtc="2025-08-11T21:30:00Z">
              <w:r w:rsidRPr="005E344C">
                <w:rPr>
                  <w:rFonts w:ascii="Times New Roman" w:hAnsi="Times New Roman" w:cs="Times New Roman"/>
                  <w:color w:val="000000"/>
                  <w:sz w:val="18"/>
                  <w:szCs w:val="18"/>
                </w:rPr>
                <w:t>MARION</w:t>
              </w:r>
            </w:ins>
          </w:p>
        </w:tc>
        <w:tc>
          <w:tcPr>
            <w:tcW w:w="566" w:type="pct"/>
            <w:vAlign w:val="bottom"/>
          </w:tcPr>
          <w:p w14:paraId="3802DC49" w14:textId="3D10987C" w:rsidR="004D28DD" w:rsidRPr="002E17C2" w:rsidRDefault="004D28DD" w:rsidP="004D28DD">
            <w:pPr>
              <w:spacing w:after="120" w:line="360" w:lineRule="auto"/>
              <w:contextualSpacing/>
              <w:jc w:val="right"/>
              <w:rPr>
                <w:ins w:id="2239" w:author="Microsoft Word" w:date="2025-08-11T16:30:00Z" w16du:dateUtc="2025-08-11T21:30:00Z"/>
                <w:rFonts w:ascii="Times New Roman" w:hAnsi="Times New Roman" w:cs="Times New Roman"/>
                <w:sz w:val="18"/>
                <w:szCs w:val="18"/>
              </w:rPr>
            </w:pPr>
            <w:ins w:id="2240" w:author="Microsoft Word" w:date="2025-08-11T16:30:00Z" w16du:dateUtc="2025-08-11T21:30:00Z">
              <w:r w:rsidRPr="005E344C">
                <w:rPr>
                  <w:rFonts w:ascii="Times New Roman" w:hAnsi="Times New Roman" w:cs="Times New Roman"/>
                  <w:color w:val="000000"/>
                  <w:sz w:val="18"/>
                  <w:szCs w:val="18"/>
                </w:rPr>
                <w:t>29802.86</w:t>
              </w:r>
            </w:ins>
          </w:p>
        </w:tc>
        <w:tc>
          <w:tcPr>
            <w:tcW w:w="454" w:type="pct"/>
            <w:noWrap/>
            <w:vAlign w:val="bottom"/>
            <w:hideMark/>
          </w:tcPr>
          <w:p w14:paraId="60C9A989" w14:textId="20E71953" w:rsidR="004D28DD" w:rsidRPr="002E17C2" w:rsidRDefault="004D28DD" w:rsidP="004D28DD">
            <w:pPr>
              <w:spacing w:after="120" w:line="360" w:lineRule="auto"/>
              <w:contextualSpacing/>
              <w:jc w:val="right"/>
              <w:rPr>
                <w:ins w:id="2241" w:author="Microsoft Word" w:date="2025-08-11T16:30:00Z" w16du:dateUtc="2025-08-11T21:30:00Z"/>
                <w:rFonts w:ascii="Times New Roman" w:eastAsia="Times New Roman" w:hAnsi="Times New Roman" w:cs="Times New Roman"/>
                <w:color w:val="000000"/>
                <w:kern w:val="0"/>
                <w:sz w:val="18"/>
                <w:szCs w:val="18"/>
                <w14:ligatures w14:val="none"/>
              </w:rPr>
            </w:pPr>
            <w:ins w:id="2242" w:author="Microsoft Word" w:date="2025-08-11T16:30:00Z" w16du:dateUtc="2025-08-11T21:30:00Z">
              <w:r w:rsidRPr="002E17C2">
                <w:rPr>
                  <w:rFonts w:ascii="Times New Roman" w:hAnsi="Times New Roman" w:cs="Times New Roman"/>
                  <w:color w:val="000000"/>
                  <w:sz w:val="18"/>
                  <w:szCs w:val="18"/>
                  <w:rPrChange w:id="2243" w:author="Jujia Li" w:date="2025-08-10T15:09:00Z" w16du:dateUtc="2025-08-10T20:09:00Z">
                    <w:rPr>
                      <w:rFonts w:ascii="Aptos Narrow" w:hAnsi="Aptos Narrow"/>
                      <w:color w:val="000000"/>
                      <w:sz w:val="22"/>
                      <w:szCs w:val="22"/>
                    </w:rPr>
                  </w:rPrChange>
                </w:rPr>
                <w:t>12.15</w:t>
              </w:r>
            </w:ins>
          </w:p>
        </w:tc>
        <w:tc>
          <w:tcPr>
            <w:tcW w:w="308" w:type="pct"/>
            <w:gridSpan w:val="2"/>
            <w:noWrap/>
            <w:vAlign w:val="bottom"/>
            <w:hideMark/>
          </w:tcPr>
          <w:p w14:paraId="3379D333" w14:textId="4CD576D1" w:rsidR="004D28DD" w:rsidRPr="002E17C2" w:rsidRDefault="004D28DD" w:rsidP="004D28DD">
            <w:pPr>
              <w:spacing w:after="120" w:line="360" w:lineRule="auto"/>
              <w:contextualSpacing/>
              <w:jc w:val="right"/>
              <w:rPr>
                <w:ins w:id="2244" w:author="Microsoft Word" w:date="2025-08-11T16:30:00Z" w16du:dateUtc="2025-08-11T21:30:00Z"/>
                <w:rFonts w:ascii="Times New Roman" w:eastAsia="Times New Roman" w:hAnsi="Times New Roman" w:cs="Times New Roman"/>
                <w:color w:val="000000"/>
                <w:kern w:val="0"/>
                <w:sz w:val="18"/>
                <w:szCs w:val="18"/>
                <w14:ligatures w14:val="none"/>
              </w:rPr>
            </w:pPr>
            <w:ins w:id="2245" w:author="Microsoft Word" w:date="2025-08-11T16:30:00Z" w16du:dateUtc="2025-08-11T21:30:00Z">
              <w:r w:rsidRPr="002E17C2">
                <w:rPr>
                  <w:rFonts w:ascii="Times New Roman" w:hAnsi="Times New Roman" w:cs="Times New Roman"/>
                  <w:color w:val="000000"/>
                  <w:sz w:val="18"/>
                  <w:szCs w:val="18"/>
                  <w:rPrChange w:id="2246" w:author="Jujia Li" w:date="2025-08-10T15:09:00Z" w16du:dateUtc="2025-08-10T20:09:00Z">
                    <w:rPr>
                      <w:rFonts w:ascii="Aptos Narrow" w:hAnsi="Aptos Narrow"/>
                      <w:color w:val="000000"/>
                      <w:sz w:val="22"/>
                      <w:szCs w:val="22"/>
                    </w:rPr>
                  </w:rPrChange>
                </w:rPr>
                <w:t>1.11</w:t>
              </w:r>
            </w:ins>
          </w:p>
        </w:tc>
        <w:tc>
          <w:tcPr>
            <w:tcW w:w="380" w:type="pct"/>
            <w:noWrap/>
            <w:vAlign w:val="bottom"/>
            <w:hideMark/>
          </w:tcPr>
          <w:p w14:paraId="63A80A9D" w14:textId="00467F3F" w:rsidR="004D28DD" w:rsidRPr="002E17C2" w:rsidRDefault="004D28DD" w:rsidP="004D28DD">
            <w:pPr>
              <w:spacing w:after="120" w:line="360" w:lineRule="auto"/>
              <w:contextualSpacing/>
              <w:jc w:val="right"/>
              <w:rPr>
                <w:ins w:id="2247" w:author="Microsoft Word" w:date="2025-08-11T16:30:00Z" w16du:dateUtc="2025-08-11T21:30:00Z"/>
                <w:rFonts w:ascii="Times New Roman" w:eastAsia="Times New Roman" w:hAnsi="Times New Roman" w:cs="Times New Roman"/>
                <w:color w:val="000000"/>
                <w:kern w:val="0"/>
                <w:sz w:val="18"/>
                <w:szCs w:val="18"/>
                <w14:ligatures w14:val="none"/>
              </w:rPr>
            </w:pPr>
            <w:ins w:id="2248" w:author="Microsoft Word" w:date="2025-08-11T16:30:00Z" w16du:dateUtc="2025-08-11T21:30:00Z">
              <w:r w:rsidRPr="002E17C2">
                <w:rPr>
                  <w:rFonts w:ascii="Times New Roman" w:hAnsi="Times New Roman" w:cs="Times New Roman"/>
                  <w:color w:val="000000"/>
                  <w:sz w:val="18"/>
                  <w:szCs w:val="18"/>
                  <w:rPrChange w:id="2249" w:author="Jujia Li" w:date="2025-08-10T15:09:00Z" w16du:dateUtc="2025-08-10T20:09:00Z">
                    <w:rPr>
                      <w:rFonts w:ascii="Aptos Narrow" w:hAnsi="Aptos Narrow"/>
                      <w:color w:val="000000"/>
                      <w:sz w:val="22"/>
                      <w:szCs w:val="22"/>
                    </w:rPr>
                  </w:rPrChange>
                </w:rPr>
                <w:t>10.64</w:t>
              </w:r>
            </w:ins>
          </w:p>
        </w:tc>
        <w:tc>
          <w:tcPr>
            <w:tcW w:w="315" w:type="pct"/>
            <w:gridSpan w:val="2"/>
            <w:noWrap/>
            <w:vAlign w:val="bottom"/>
            <w:hideMark/>
          </w:tcPr>
          <w:p w14:paraId="40AC26FD" w14:textId="40B15FEA" w:rsidR="004D28DD" w:rsidRPr="002E17C2" w:rsidRDefault="004D28DD" w:rsidP="004D28DD">
            <w:pPr>
              <w:spacing w:after="120" w:line="360" w:lineRule="auto"/>
              <w:contextualSpacing/>
              <w:jc w:val="right"/>
              <w:rPr>
                <w:ins w:id="2250" w:author="Microsoft Word" w:date="2025-08-11T16:30:00Z" w16du:dateUtc="2025-08-11T21:30:00Z"/>
                <w:rFonts w:ascii="Times New Roman" w:eastAsia="Times New Roman" w:hAnsi="Times New Roman" w:cs="Times New Roman"/>
                <w:color w:val="000000"/>
                <w:kern w:val="0"/>
                <w:sz w:val="18"/>
                <w:szCs w:val="18"/>
                <w14:ligatures w14:val="none"/>
              </w:rPr>
            </w:pPr>
            <w:ins w:id="2251" w:author="Microsoft Word" w:date="2025-08-11T16:30:00Z" w16du:dateUtc="2025-08-11T21:30:00Z">
              <w:r w:rsidRPr="002E17C2">
                <w:rPr>
                  <w:rFonts w:ascii="Times New Roman" w:hAnsi="Times New Roman" w:cs="Times New Roman"/>
                  <w:color w:val="000000"/>
                  <w:sz w:val="18"/>
                  <w:szCs w:val="18"/>
                  <w:rPrChange w:id="2252" w:author="Jujia Li" w:date="2025-08-10T15:09:00Z" w16du:dateUtc="2025-08-10T20:09:00Z">
                    <w:rPr>
                      <w:rFonts w:ascii="Aptos Narrow" w:hAnsi="Aptos Narrow"/>
                      <w:color w:val="000000"/>
                      <w:sz w:val="22"/>
                      <w:szCs w:val="22"/>
                    </w:rPr>
                  </w:rPrChange>
                </w:rPr>
                <w:t>0.98</w:t>
              </w:r>
            </w:ins>
          </w:p>
        </w:tc>
        <w:tc>
          <w:tcPr>
            <w:tcW w:w="380" w:type="pct"/>
            <w:noWrap/>
            <w:vAlign w:val="bottom"/>
            <w:hideMark/>
          </w:tcPr>
          <w:p w14:paraId="27609EB7" w14:textId="37649341" w:rsidR="004D28DD" w:rsidRPr="002E17C2" w:rsidRDefault="004D28DD" w:rsidP="004D28DD">
            <w:pPr>
              <w:spacing w:after="120" w:line="360" w:lineRule="auto"/>
              <w:contextualSpacing/>
              <w:jc w:val="right"/>
              <w:rPr>
                <w:ins w:id="2253" w:author="Microsoft Word" w:date="2025-08-11T16:30:00Z" w16du:dateUtc="2025-08-11T21:30:00Z"/>
                <w:rFonts w:ascii="Times New Roman" w:eastAsia="Times New Roman" w:hAnsi="Times New Roman" w:cs="Times New Roman"/>
                <w:color w:val="000000"/>
                <w:kern w:val="0"/>
                <w:sz w:val="18"/>
                <w:szCs w:val="18"/>
                <w14:ligatures w14:val="none"/>
              </w:rPr>
            </w:pPr>
            <w:ins w:id="2254" w:author="Microsoft Word" w:date="2025-08-11T16:30:00Z" w16du:dateUtc="2025-08-11T21:30:00Z">
              <w:r w:rsidRPr="002E17C2">
                <w:rPr>
                  <w:rFonts w:ascii="Times New Roman" w:hAnsi="Times New Roman" w:cs="Times New Roman"/>
                  <w:color w:val="000000"/>
                  <w:sz w:val="18"/>
                  <w:szCs w:val="18"/>
                  <w:rPrChange w:id="2255" w:author="Jujia Li" w:date="2025-08-10T15:09:00Z" w16du:dateUtc="2025-08-10T20:09:00Z">
                    <w:rPr>
                      <w:rFonts w:ascii="Aptos Narrow" w:hAnsi="Aptos Narrow"/>
                      <w:color w:val="000000"/>
                      <w:sz w:val="22"/>
                      <w:szCs w:val="22"/>
                    </w:rPr>
                  </w:rPrChange>
                </w:rPr>
                <w:t>9.71</w:t>
              </w:r>
            </w:ins>
          </w:p>
        </w:tc>
        <w:tc>
          <w:tcPr>
            <w:tcW w:w="316" w:type="pct"/>
            <w:gridSpan w:val="2"/>
            <w:noWrap/>
            <w:vAlign w:val="bottom"/>
            <w:hideMark/>
          </w:tcPr>
          <w:p w14:paraId="40B58E0C" w14:textId="38D6B2D4" w:rsidR="004D28DD" w:rsidRPr="002E17C2" w:rsidRDefault="004D28DD" w:rsidP="004D28DD">
            <w:pPr>
              <w:spacing w:after="120" w:line="360" w:lineRule="auto"/>
              <w:contextualSpacing/>
              <w:jc w:val="right"/>
              <w:rPr>
                <w:ins w:id="2256" w:author="Microsoft Word" w:date="2025-08-11T16:30:00Z" w16du:dateUtc="2025-08-11T21:30:00Z"/>
                <w:rFonts w:ascii="Times New Roman" w:eastAsia="Times New Roman" w:hAnsi="Times New Roman" w:cs="Times New Roman"/>
                <w:color w:val="000000"/>
                <w:kern w:val="0"/>
                <w:sz w:val="18"/>
                <w:szCs w:val="18"/>
                <w14:ligatures w14:val="none"/>
              </w:rPr>
            </w:pPr>
            <w:ins w:id="2257" w:author="Microsoft Word" w:date="2025-08-11T16:30:00Z" w16du:dateUtc="2025-08-11T21:30:00Z">
              <w:r w:rsidRPr="002E17C2">
                <w:rPr>
                  <w:rFonts w:ascii="Times New Roman" w:hAnsi="Times New Roman" w:cs="Times New Roman"/>
                  <w:color w:val="000000"/>
                  <w:sz w:val="18"/>
                  <w:szCs w:val="18"/>
                  <w:rPrChange w:id="2258" w:author="Jujia Li" w:date="2025-08-10T15:09:00Z" w16du:dateUtc="2025-08-10T20:09:00Z">
                    <w:rPr>
                      <w:rFonts w:ascii="Aptos Narrow" w:hAnsi="Aptos Narrow"/>
                      <w:color w:val="000000"/>
                      <w:sz w:val="22"/>
                      <w:szCs w:val="22"/>
                    </w:rPr>
                  </w:rPrChange>
                </w:rPr>
                <w:t>0.89</w:t>
              </w:r>
            </w:ins>
          </w:p>
        </w:tc>
        <w:tc>
          <w:tcPr>
            <w:tcW w:w="380" w:type="pct"/>
            <w:noWrap/>
            <w:vAlign w:val="bottom"/>
            <w:hideMark/>
          </w:tcPr>
          <w:p w14:paraId="10174BB6" w14:textId="0AE6BED2" w:rsidR="004D28DD" w:rsidRPr="002E17C2" w:rsidRDefault="004D28DD" w:rsidP="004D28DD">
            <w:pPr>
              <w:spacing w:after="120" w:line="360" w:lineRule="auto"/>
              <w:contextualSpacing/>
              <w:jc w:val="right"/>
              <w:rPr>
                <w:ins w:id="2259" w:author="Microsoft Word" w:date="2025-08-11T16:30:00Z" w16du:dateUtc="2025-08-11T21:30:00Z"/>
                <w:rFonts w:ascii="Times New Roman" w:eastAsia="Times New Roman" w:hAnsi="Times New Roman" w:cs="Times New Roman"/>
                <w:color w:val="000000"/>
                <w:kern w:val="0"/>
                <w:sz w:val="18"/>
                <w:szCs w:val="18"/>
                <w14:ligatures w14:val="none"/>
              </w:rPr>
            </w:pPr>
            <w:ins w:id="2260" w:author="Microsoft Word" w:date="2025-08-11T16:30:00Z" w16du:dateUtc="2025-08-11T21:30:00Z">
              <w:r w:rsidRPr="002E17C2">
                <w:rPr>
                  <w:rFonts w:ascii="Times New Roman" w:hAnsi="Times New Roman" w:cs="Times New Roman"/>
                  <w:color w:val="000000"/>
                  <w:sz w:val="18"/>
                  <w:szCs w:val="18"/>
                  <w:rPrChange w:id="2261" w:author="Jujia Li" w:date="2025-08-10T15:09:00Z" w16du:dateUtc="2025-08-10T20:09:00Z">
                    <w:rPr>
                      <w:rFonts w:ascii="Aptos Narrow" w:hAnsi="Aptos Narrow"/>
                      <w:color w:val="000000"/>
                      <w:sz w:val="22"/>
                      <w:szCs w:val="22"/>
                    </w:rPr>
                  </w:rPrChange>
                </w:rPr>
                <w:t>8.55</w:t>
              </w:r>
            </w:ins>
          </w:p>
        </w:tc>
        <w:tc>
          <w:tcPr>
            <w:tcW w:w="321" w:type="pct"/>
            <w:noWrap/>
            <w:vAlign w:val="bottom"/>
            <w:hideMark/>
          </w:tcPr>
          <w:p w14:paraId="68C0476D" w14:textId="322BD358" w:rsidR="004D28DD" w:rsidRPr="002E17C2" w:rsidRDefault="004D28DD" w:rsidP="004D28DD">
            <w:pPr>
              <w:spacing w:after="120" w:line="360" w:lineRule="auto"/>
              <w:contextualSpacing/>
              <w:jc w:val="right"/>
              <w:rPr>
                <w:ins w:id="2262" w:author="Microsoft Word" w:date="2025-08-11T16:30:00Z" w16du:dateUtc="2025-08-11T21:30:00Z"/>
                <w:rFonts w:ascii="Times New Roman" w:eastAsia="Times New Roman" w:hAnsi="Times New Roman" w:cs="Times New Roman"/>
                <w:color w:val="000000"/>
                <w:kern w:val="0"/>
                <w:sz w:val="18"/>
                <w:szCs w:val="18"/>
                <w14:ligatures w14:val="none"/>
              </w:rPr>
            </w:pPr>
            <w:ins w:id="2263" w:author="Microsoft Word" w:date="2025-08-11T16:30:00Z" w16du:dateUtc="2025-08-11T21:30:00Z">
              <w:r w:rsidRPr="002E17C2">
                <w:rPr>
                  <w:rFonts w:ascii="Times New Roman" w:hAnsi="Times New Roman" w:cs="Times New Roman"/>
                  <w:color w:val="000000"/>
                  <w:sz w:val="18"/>
                  <w:szCs w:val="18"/>
                  <w:rPrChange w:id="2264" w:author="Jujia Li" w:date="2025-08-10T15:09:00Z" w16du:dateUtc="2025-08-10T20:09:00Z">
                    <w:rPr>
                      <w:rFonts w:ascii="Aptos Narrow" w:hAnsi="Aptos Narrow"/>
                      <w:color w:val="000000"/>
                      <w:sz w:val="22"/>
                      <w:szCs w:val="22"/>
                    </w:rPr>
                  </w:rPrChange>
                </w:rPr>
                <w:t>0.79</w:t>
              </w:r>
            </w:ins>
          </w:p>
        </w:tc>
        <w:tc>
          <w:tcPr>
            <w:tcW w:w="428" w:type="pct"/>
            <w:noWrap/>
            <w:vAlign w:val="bottom"/>
            <w:hideMark/>
          </w:tcPr>
          <w:p w14:paraId="33811749" w14:textId="7C1E52C4" w:rsidR="004D28DD" w:rsidRPr="002E17C2" w:rsidRDefault="004D28DD" w:rsidP="004D28DD">
            <w:pPr>
              <w:spacing w:after="120" w:line="360" w:lineRule="auto"/>
              <w:contextualSpacing/>
              <w:jc w:val="right"/>
              <w:rPr>
                <w:ins w:id="2265" w:author="Microsoft Word" w:date="2025-08-11T16:30:00Z" w16du:dateUtc="2025-08-11T21:30:00Z"/>
                <w:rFonts w:ascii="Times New Roman" w:eastAsia="Times New Roman" w:hAnsi="Times New Roman" w:cs="Times New Roman"/>
                <w:color w:val="000000"/>
                <w:kern w:val="0"/>
                <w:sz w:val="18"/>
                <w:szCs w:val="18"/>
                <w14:ligatures w14:val="none"/>
              </w:rPr>
            </w:pPr>
            <w:ins w:id="2266" w:author="Microsoft Word" w:date="2025-08-11T16:30:00Z" w16du:dateUtc="2025-08-11T21:30:00Z">
              <w:r w:rsidRPr="002E17C2">
                <w:rPr>
                  <w:rFonts w:ascii="Times New Roman" w:hAnsi="Times New Roman" w:cs="Times New Roman"/>
                  <w:color w:val="000000"/>
                  <w:sz w:val="18"/>
                  <w:szCs w:val="18"/>
                  <w:rPrChange w:id="2267" w:author="Jujia Li" w:date="2025-08-10T15:09:00Z" w16du:dateUtc="2025-08-10T20:09:00Z">
                    <w:rPr>
                      <w:rFonts w:ascii="Aptos Narrow" w:hAnsi="Aptos Narrow"/>
                      <w:color w:val="000000"/>
                      <w:sz w:val="22"/>
                      <w:szCs w:val="22"/>
                    </w:rPr>
                  </w:rPrChange>
                </w:rPr>
                <w:t>41.05</w:t>
              </w:r>
            </w:ins>
          </w:p>
        </w:tc>
        <w:tc>
          <w:tcPr>
            <w:tcW w:w="344" w:type="pct"/>
            <w:vAlign w:val="bottom"/>
          </w:tcPr>
          <w:p w14:paraId="7A671A91" w14:textId="47359510" w:rsidR="004D28DD" w:rsidRPr="002E17C2" w:rsidRDefault="004D28DD" w:rsidP="004D28DD">
            <w:pPr>
              <w:spacing w:after="120" w:line="360" w:lineRule="auto"/>
              <w:contextualSpacing/>
              <w:jc w:val="right"/>
              <w:rPr>
                <w:ins w:id="2268" w:author="Microsoft Word" w:date="2025-08-11T16:30:00Z" w16du:dateUtc="2025-08-11T21:30:00Z"/>
                <w:rFonts w:ascii="Times New Roman" w:hAnsi="Times New Roman" w:cs="Times New Roman"/>
                <w:sz w:val="18"/>
                <w:szCs w:val="18"/>
              </w:rPr>
            </w:pPr>
            <w:ins w:id="2269" w:author="Microsoft Word" w:date="2025-08-11T16:30:00Z" w16du:dateUtc="2025-08-11T21:30:00Z">
              <w:r w:rsidRPr="002E17C2">
                <w:rPr>
                  <w:rFonts w:ascii="Times New Roman" w:hAnsi="Times New Roman" w:cs="Times New Roman"/>
                  <w:color w:val="000000"/>
                  <w:sz w:val="18"/>
                  <w:szCs w:val="18"/>
                  <w:rPrChange w:id="2270" w:author="Jujia Li" w:date="2025-08-10T15:09:00Z" w16du:dateUtc="2025-08-10T20:09:00Z">
                    <w:rPr>
                      <w:rFonts w:ascii="Aptos Narrow" w:hAnsi="Aptos Narrow"/>
                      <w:color w:val="000000"/>
                      <w:sz w:val="22"/>
                      <w:szCs w:val="22"/>
                    </w:rPr>
                  </w:rPrChange>
                </w:rPr>
                <w:t>0.94</w:t>
              </w:r>
            </w:ins>
          </w:p>
        </w:tc>
      </w:tr>
      <w:tr w:rsidR="004D28DD" w:rsidRPr="006A0CE7" w14:paraId="017C47D9" w14:textId="77777777" w:rsidTr="002E17C2">
        <w:trPr>
          <w:trHeight w:val="290"/>
          <w:ins w:id="2271" w:author="Microsoft Word" w:date="2025-08-11T16:30:00Z"/>
        </w:trPr>
        <w:tc>
          <w:tcPr>
            <w:tcW w:w="808" w:type="pct"/>
            <w:noWrap/>
            <w:vAlign w:val="bottom"/>
            <w:hideMark/>
          </w:tcPr>
          <w:p w14:paraId="3B6E3E01" w14:textId="77777777" w:rsidR="004D28DD" w:rsidRPr="00221F0A" w:rsidRDefault="004D28DD" w:rsidP="004D28DD">
            <w:pPr>
              <w:spacing w:after="120" w:line="360" w:lineRule="auto"/>
              <w:contextualSpacing/>
              <w:rPr>
                <w:ins w:id="2272" w:author="Microsoft Word" w:date="2025-08-11T16:30:00Z" w16du:dateUtc="2025-08-11T21:30:00Z"/>
                <w:rFonts w:ascii="Times New Roman" w:eastAsia="Times New Roman" w:hAnsi="Times New Roman" w:cs="Times New Roman"/>
                <w:color w:val="000000"/>
                <w:kern w:val="0"/>
                <w:sz w:val="18"/>
                <w:szCs w:val="18"/>
                <w14:ligatures w14:val="none"/>
              </w:rPr>
            </w:pPr>
            <w:ins w:id="2273" w:author="Microsoft Word" w:date="2025-08-11T16:30:00Z" w16du:dateUtc="2025-08-11T21:30:00Z">
              <w:r w:rsidRPr="005E344C">
                <w:rPr>
                  <w:rFonts w:ascii="Times New Roman" w:hAnsi="Times New Roman" w:cs="Times New Roman"/>
                  <w:color w:val="000000"/>
                  <w:sz w:val="18"/>
                  <w:szCs w:val="18"/>
                </w:rPr>
                <w:t>MARSHALL</w:t>
              </w:r>
            </w:ins>
          </w:p>
        </w:tc>
        <w:tc>
          <w:tcPr>
            <w:tcW w:w="566" w:type="pct"/>
            <w:vAlign w:val="bottom"/>
          </w:tcPr>
          <w:p w14:paraId="0F4D78F1" w14:textId="3725070E" w:rsidR="004D28DD" w:rsidRPr="002E17C2" w:rsidRDefault="004D28DD" w:rsidP="004D28DD">
            <w:pPr>
              <w:spacing w:after="120" w:line="360" w:lineRule="auto"/>
              <w:contextualSpacing/>
              <w:jc w:val="right"/>
              <w:rPr>
                <w:ins w:id="2274" w:author="Microsoft Word" w:date="2025-08-11T16:30:00Z" w16du:dateUtc="2025-08-11T21:30:00Z"/>
                <w:rFonts w:ascii="Times New Roman" w:hAnsi="Times New Roman" w:cs="Times New Roman"/>
                <w:sz w:val="18"/>
                <w:szCs w:val="18"/>
              </w:rPr>
            </w:pPr>
            <w:ins w:id="2275" w:author="Microsoft Word" w:date="2025-08-11T16:30:00Z" w16du:dateUtc="2025-08-11T21:30:00Z">
              <w:r w:rsidRPr="005E344C">
                <w:rPr>
                  <w:rFonts w:ascii="Times New Roman" w:hAnsi="Times New Roman" w:cs="Times New Roman"/>
                  <w:color w:val="000000"/>
                  <w:sz w:val="18"/>
                  <w:szCs w:val="18"/>
                </w:rPr>
                <w:t>95906.71</w:t>
              </w:r>
            </w:ins>
          </w:p>
        </w:tc>
        <w:tc>
          <w:tcPr>
            <w:tcW w:w="454" w:type="pct"/>
            <w:noWrap/>
            <w:vAlign w:val="bottom"/>
            <w:hideMark/>
          </w:tcPr>
          <w:p w14:paraId="2A258174" w14:textId="1A3321B4" w:rsidR="004D28DD" w:rsidRPr="002E17C2" w:rsidRDefault="004D28DD" w:rsidP="004D28DD">
            <w:pPr>
              <w:spacing w:after="120" w:line="360" w:lineRule="auto"/>
              <w:contextualSpacing/>
              <w:jc w:val="right"/>
              <w:rPr>
                <w:ins w:id="2276" w:author="Microsoft Word" w:date="2025-08-11T16:30:00Z" w16du:dateUtc="2025-08-11T21:30:00Z"/>
                <w:rFonts w:ascii="Times New Roman" w:eastAsia="Times New Roman" w:hAnsi="Times New Roman" w:cs="Times New Roman"/>
                <w:color w:val="000000"/>
                <w:kern w:val="0"/>
                <w:sz w:val="18"/>
                <w:szCs w:val="18"/>
                <w14:ligatures w14:val="none"/>
              </w:rPr>
            </w:pPr>
            <w:ins w:id="2277" w:author="Microsoft Word" w:date="2025-08-11T16:30:00Z" w16du:dateUtc="2025-08-11T21:30:00Z">
              <w:r w:rsidRPr="002E17C2">
                <w:rPr>
                  <w:rFonts w:ascii="Times New Roman" w:hAnsi="Times New Roman" w:cs="Times New Roman"/>
                  <w:color w:val="000000"/>
                  <w:sz w:val="18"/>
                  <w:szCs w:val="18"/>
                  <w:rPrChange w:id="2278" w:author="Jujia Li" w:date="2025-08-10T15:09:00Z" w16du:dateUtc="2025-08-10T20:09:00Z">
                    <w:rPr>
                      <w:rFonts w:ascii="Aptos Narrow" w:hAnsi="Aptos Narrow"/>
                      <w:color w:val="000000"/>
                      <w:sz w:val="22"/>
                      <w:szCs w:val="22"/>
                    </w:rPr>
                  </w:rPrChange>
                </w:rPr>
                <w:t>35.33</w:t>
              </w:r>
            </w:ins>
          </w:p>
        </w:tc>
        <w:tc>
          <w:tcPr>
            <w:tcW w:w="308" w:type="pct"/>
            <w:gridSpan w:val="2"/>
            <w:noWrap/>
            <w:vAlign w:val="bottom"/>
            <w:hideMark/>
          </w:tcPr>
          <w:p w14:paraId="7BE4190D" w14:textId="4E78E61C" w:rsidR="004D28DD" w:rsidRPr="002E17C2" w:rsidRDefault="004D28DD" w:rsidP="004D28DD">
            <w:pPr>
              <w:spacing w:after="120" w:line="360" w:lineRule="auto"/>
              <w:contextualSpacing/>
              <w:jc w:val="right"/>
              <w:rPr>
                <w:ins w:id="2279" w:author="Microsoft Word" w:date="2025-08-11T16:30:00Z" w16du:dateUtc="2025-08-11T21:30:00Z"/>
                <w:rFonts w:ascii="Times New Roman" w:eastAsia="Times New Roman" w:hAnsi="Times New Roman" w:cs="Times New Roman"/>
                <w:color w:val="000000"/>
                <w:kern w:val="0"/>
                <w:sz w:val="18"/>
                <w:szCs w:val="18"/>
                <w14:ligatures w14:val="none"/>
              </w:rPr>
            </w:pPr>
            <w:ins w:id="2280" w:author="Microsoft Word" w:date="2025-08-11T16:30:00Z" w16du:dateUtc="2025-08-11T21:30:00Z">
              <w:r w:rsidRPr="002E17C2">
                <w:rPr>
                  <w:rFonts w:ascii="Times New Roman" w:hAnsi="Times New Roman" w:cs="Times New Roman"/>
                  <w:color w:val="000000"/>
                  <w:sz w:val="18"/>
                  <w:szCs w:val="18"/>
                  <w:rPrChange w:id="2281" w:author="Jujia Li" w:date="2025-08-10T15:09:00Z" w16du:dateUtc="2025-08-10T20:09:00Z">
                    <w:rPr>
                      <w:rFonts w:ascii="Aptos Narrow" w:hAnsi="Aptos Narrow"/>
                      <w:color w:val="000000"/>
                      <w:sz w:val="22"/>
                      <w:szCs w:val="22"/>
                    </w:rPr>
                  </w:rPrChange>
                </w:rPr>
                <w:t>1.01</w:t>
              </w:r>
            </w:ins>
          </w:p>
        </w:tc>
        <w:tc>
          <w:tcPr>
            <w:tcW w:w="380" w:type="pct"/>
            <w:noWrap/>
            <w:vAlign w:val="bottom"/>
            <w:hideMark/>
          </w:tcPr>
          <w:p w14:paraId="78A206B9" w14:textId="72E35E30" w:rsidR="004D28DD" w:rsidRPr="002E17C2" w:rsidRDefault="004D28DD" w:rsidP="004D28DD">
            <w:pPr>
              <w:spacing w:after="120" w:line="360" w:lineRule="auto"/>
              <w:contextualSpacing/>
              <w:jc w:val="right"/>
              <w:rPr>
                <w:ins w:id="2282" w:author="Microsoft Word" w:date="2025-08-11T16:30:00Z" w16du:dateUtc="2025-08-11T21:30:00Z"/>
                <w:rFonts w:ascii="Times New Roman" w:eastAsia="Times New Roman" w:hAnsi="Times New Roman" w:cs="Times New Roman"/>
                <w:color w:val="000000"/>
                <w:kern w:val="0"/>
                <w:sz w:val="18"/>
                <w:szCs w:val="18"/>
                <w14:ligatures w14:val="none"/>
              </w:rPr>
            </w:pPr>
            <w:ins w:id="2283" w:author="Microsoft Word" w:date="2025-08-11T16:30:00Z" w16du:dateUtc="2025-08-11T21:30:00Z">
              <w:r w:rsidRPr="002E17C2">
                <w:rPr>
                  <w:rFonts w:ascii="Times New Roman" w:hAnsi="Times New Roman" w:cs="Times New Roman"/>
                  <w:color w:val="000000"/>
                  <w:sz w:val="18"/>
                  <w:szCs w:val="18"/>
                  <w:rPrChange w:id="2284" w:author="Jujia Li" w:date="2025-08-10T15:09:00Z" w16du:dateUtc="2025-08-10T20:09:00Z">
                    <w:rPr>
                      <w:rFonts w:ascii="Aptos Narrow" w:hAnsi="Aptos Narrow"/>
                      <w:color w:val="000000"/>
                      <w:sz w:val="22"/>
                      <w:szCs w:val="22"/>
                    </w:rPr>
                  </w:rPrChange>
                </w:rPr>
                <w:t>32.15</w:t>
              </w:r>
            </w:ins>
          </w:p>
        </w:tc>
        <w:tc>
          <w:tcPr>
            <w:tcW w:w="315" w:type="pct"/>
            <w:gridSpan w:val="2"/>
            <w:noWrap/>
            <w:vAlign w:val="bottom"/>
            <w:hideMark/>
          </w:tcPr>
          <w:p w14:paraId="7AE8E2E9" w14:textId="213F1C43" w:rsidR="004D28DD" w:rsidRPr="002E17C2" w:rsidRDefault="004D28DD" w:rsidP="004D28DD">
            <w:pPr>
              <w:spacing w:after="120" w:line="360" w:lineRule="auto"/>
              <w:contextualSpacing/>
              <w:jc w:val="right"/>
              <w:rPr>
                <w:ins w:id="2285" w:author="Microsoft Word" w:date="2025-08-11T16:30:00Z" w16du:dateUtc="2025-08-11T21:30:00Z"/>
                <w:rFonts w:ascii="Times New Roman" w:eastAsia="Times New Roman" w:hAnsi="Times New Roman" w:cs="Times New Roman"/>
                <w:color w:val="000000"/>
                <w:kern w:val="0"/>
                <w:sz w:val="18"/>
                <w:szCs w:val="18"/>
                <w14:ligatures w14:val="none"/>
              </w:rPr>
            </w:pPr>
            <w:ins w:id="2286" w:author="Microsoft Word" w:date="2025-08-11T16:30:00Z" w16du:dateUtc="2025-08-11T21:30:00Z">
              <w:r w:rsidRPr="002E17C2">
                <w:rPr>
                  <w:rFonts w:ascii="Times New Roman" w:hAnsi="Times New Roman" w:cs="Times New Roman"/>
                  <w:color w:val="000000"/>
                  <w:sz w:val="18"/>
                  <w:szCs w:val="18"/>
                  <w:rPrChange w:id="2287" w:author="Jujia Li" w:date="2025-08-10T15:09:00Z" w16du:dateUtc="2025-08-10T20:09:00Z">
                    <w:rPr>
                      <w:rFonts w:ascii="Aptos Narrow" w:hAnsi="Aptos Narrow"/>
                      <w:color w:val="000000"/>
                      <w:sz w:val="22"/>
                      <w:szCs w:val="22"/>
                    </w:rPr>
                  </w:rPrChange>
                </w:rPr>
                <w:t>0.92</w:t>
              </w:r>
            </w:ins>
          </w:p>
        </w:tc>
        <w:tc>
          <w:tcPr>
            <w:tcW w:w="380" w:type="pct"/>
            <w:noWrap/>
            <w:vAlign w:val="bottom"/>
            <w:hideMark/>
          </w:tcPr>
          <w:p w14:paraId="535600A6" w14:textId="6ADACFE5" w:rsidR="004D28DD" w:rsidRPr="002E17C2" w:rsidRDefault="004D28DD" w:rsidP="004D28DD">
            <w:pPr>
              <w:spacing w:after="120" w:line="360" w:lineRule="auto"/>
              <w:contextualSpacing/>
              <w:jc w:val="right"/>
              <w:rPr>
                <w:ins w:id="2288" w:author="Microsoft Word" w:date="2025-08-11T16:30:00Z" w16du:dateUtc="2025-08-11T21:30:00Z"/>
                <w:rFonts w:ascii="Times New Roman" w:eastAsia="Times New Roman" w:hAnsi="Times New Roman" w:cs="Times New Roman"/>
                <w:color w:val="000000"/>
                <w:kern w:val="0"/>
                <w:sz w:val="18"/>
                <w:szCs w:val="18"/>
                <w14:ligatures w14:val="none"/>
              </w:rPr>
            </w:pPr>
            <w:ins w:id="2289" w:author="Microsoft Word" w:date="2025-08-11T16:30:00Z" w16du:dateUtc="2025-08-11T21:30:00Z">
              <w:r w:rsidRPr="002E17C2">
                <w:rPr>
                  <w:rFonts w:ascii="Times New Roman" w:hAnsi="Times New Roman" w:cs="Times New Roman"/>
                  <w:color w:val="000000"/>
                  <w:sz w:val="18"/>
                  <w:szCs w:val="18"/>
                  <w:rPrChange w:id="2290" w:author="Jujia Li" w:date="2025-08-10T15:09:00Z" w16du:dateUtc="2025-08-10T20:09:00Z">
                    <w:rPr>
                      <w:rFonts w:ascii="Aptos Narrow" w:hAnsi="Aptos Narrow"/>
                      <w:color w:val="000000"/>
                      <w:sz w:val="22"/>
                      <w:szCs w:val="22"/>
                    </w:rPr>
                  </w:rPrChange>
                </w:rPr>
                <w:t>29.53</w:t>
              </w:r>
            </w:ins>
          </w:p>
        </w:tc>
        <w:tc>
          <w:tcPr>
            <w:tcW w:w="316" w:type="pct"/>
            <w:gridSpan w:val="2"/>
            <w:noWrap/>
            <w:vAlign w:val="bottom"/>
            <w:hideMark/>
          </w:tcPr>
          <w:p w14:paraId="2563D1D3" w14:textId="5FE6EB69" w:rsidR="004D28DD" w:rsidRPr="002E17C2" w:rsidRDefault="004D28DD" w:rsidP="004D28DD">
            <w:pPr>
              <w:spacing w:after="120" w:line="360" w:lineRule="auto"/>
              <w:contextualSpacing/>
              <w:jc w:val="right"/>
              <w:rPr>
                <w:ins w:id="2291" w:author="Microsoft Word" w:date="2025-08-11T16:30:00Z" w16du:dateUtc="2025-08-11T21:30:00Z"/>
                <w:rFonts w:ascii="Times New Roman" w:eastAsia="Times New Roman" w:hAnsi="Times New Roman" w:cs="Times New Roman"/>
                <w:color w:val="000000"/>
                <w:kern w:val="0"/>
                <w:sz w:val="18"/>
                <w:szCs w:val="18"/>
                <w14:ligatures w14:val="none"/>
              </w:rPr>
            </w:pPr>
            <w:ins w:id="2292" w:author="Microsoft Word" w:date="2025-08-11T16:30:00Z" w16du:dateUtc="2025-08-11T21:30:00Z">
              <w:r w:rsidRPr="002E17C2">
                <w:rPr>
                  <w:rFonts w:ascii="Times New Roman" w:hAnsi="Times New Roman" w:cs="Times New Roman"/>
                  <w:color w:val="000000"/>
                  <w:sz w:val="18"/>
                  <w:szCs w:val="18"/>
                  <w:rPrChange w:id="2293" w:author="Jujia Li" w:date="2025-08-10T15:09:00Z" w16du:dateUtc="2025-08-10T20:09:00Z">
                    <w:rPr>
                      <w:rFonts w:ascii="Aptos Narrow" w:hAnsi="Aptos Narrow"/>
                      <w:color w:val="000000"/>
                      <w:sz w:val="22"/>
                      <w:szCs w:val="22"/>
                    </w:rPr>
                  </w:rPrChange>
                </w:rPr>
                <w:t>0.84</w:t>
              </w:r>
            </w:ins>
          </w:p>
        </w:tc>
        <w:tc>
          <w:tcPr>
            <w:tcW w:w="380" w:type="pct"/>
            <w:noWrap/>
            <w:vAlign w:val="bottom"/>
            <w:hideMark/>
          </w:tcPr>
          <w:p w14:paraId="01754640" w14:textId="5012D29F" w:rsidR="004D28DD" w:rsidRPr="002E17C2" w:rsidRDefault="004D28DD" w:rsidP="004D28DD">
            <w:pPr>
              <w:spacing w:after="120" w:line="360" w:lineRule="auto"/>
              <w:contextualSpacing/>
              <w:jc w:val="right"/>
              <w:rPr>
                <w:ins w:id="2294" w:author="Microsoft Word" w:date="2025-08-11T16:30:00Z" w16du:dateUtc="2025-08-11T21:30:00Z"/>
                <w:rFonts w:ascii="Times New Roman" w:eastAsia="Times New Roman" w:hAnsi="Times New Roman" w:cs="Times New Roman"/>
                <w:color w:val="000000"/>
                <w:kern w:val="0"/>
                <w:sz w:val="18"/>
                <w:szCs w:val="18"/>
                <w14:ligatures w14:val="none"/>
              </w:rPr>
            </w:pPr>
            <w:ins w:id="2295" w:author="Microsoft Word" w:date="2025-08-11T16:30:00Z" w16du:dateUtc="2025-08-11T21:30:00Z">
              <w:r w:rsidRPr="002E17C2">
                <w:rPr>
                  <w:rFonts w:ascii="Times New Roman" w:hAnsi="Times New Roman" w:cs="Times New Roman"/>
                  <w:color w:val="000000"/>
                  <w:sz w:val="18"/>
                  <w:szCs w:val="18"/>
                  <w:rPrChange w:id="2296" w:author="Jujia Li" w:date="2025-08-10T15:09:00Z" w16du:dateUtc="2025-08-10T20:09:00Z">
                    <w:rPr>
                      <w:rFonts w:ascii="Aptos Narrow" w:hAnsi="Aptos Narrow"/>
                      <w:color w:val="000000"/>
                      <w:sz w:val="22"/>
                      <w:szCs w:val="22"/>
                    </w:rPr>
                  </w:rPrChange>
                </w:rPr>
                <w:t>26.43</w:t>
              </w:r>
            </w:ins>
          </w:p>
        </w:tc>
        <w:tc>
          <w:tcPr>
            <w:tcW w:w="321" w:type="pct"/>
            <w:noWrap/>
            <w:vAlign w:val="bottom"/>
            <w:hideMark/>
          </w:tcPr>
          <w:p w14:paraId="0B14BA61" w14:textId="5DE3DEDD" w:rsidR="004D28DD" w:rsidRPr="002E17C2" w:rsidRDefault="004D28DD" w:rsidP="004D28DD">
            <w:pPr>
              <w:spacing w:after="120" w:line="360" w:lineRule="auto"/>
              <w:contextualSpacing/>
              <w:jc w:val="right"/>
              <w:rPr>
                <w:ins w:id="2297" w:author="Microsoft Word" w:date="2025-08-11T16:30:00Z" w16du:dateUtc="2025-08-11T21:30:00Z"/>
                <w:rFonts w:ascii="Times New Roman" w:eastAsia="Times New Roman" w:hAnsi="Times New Roman" w:cs="Times New Roman"/>
                <w:color w:val="000000"/>
                <w:kern w:val="0"/>
                <w:sz w:val="18"/>
                <w:szCs w:val="18"/>
                <w14:ligatures w14:val="none"/>
              </w:rPr>
            </w:pPr>
            <w:ins w:id="2298" w:author="Microsoft Word" w:date="2025-08-11T16:30:00Z" w16du:dateUtc="2025-08-11T21:30:00Z">
              <w:r w:rsidRPr="002E17C2">
                <w:rPr>
                  <w:rFonts w:ascii="Times New Roman" w:hAnsi="Times New Roman" w:cs="Times New Roman"/>
                  <w:color w:val="000000"/>
                  <w:sz w:val="18"/>
                  <w:szCs w:val="18"/>
                  <w:rPrChange w:id="2299" w:author="Jujia Li" w:date="2025-08-10T15:09:00Z" w16du:dateUtc="2025-08-10T20:09:00Z">
                    <w:rPr>
                      <w:rFonts w:ascii="Aptos Narrow" w:hAnsi="Aptos Narrow"/>
                      <w:color w:val="000000"/>
                      <w:sz w:val="22"/>
                      <w:szCs w:val="22"/>
                    </w:rPr>
                  </w:rPrChange>
                </w:rPr>
                <w:t>0.75</w:t>
              </w:r>
            </w:ins>
          </w:p>
        </w:tc>
        <w:tc>
          <w:tcPr>
            <w:tcW w:w="428" w:type="pct"/>
            <w:noWrap/>
            <w:vAlign w:val="bottom"/>
            <w:hideMark/>
          </w:tcPr>
          <w:p w14:paraId="353EC666" w14:textId="621F0666" w:rsidR="004D28DD" w:rsidRPr="002E17C2" w:rsidRDefault="004D28DD" w:rsidP="004D28DD">
            <w:pPr>
              <w:spacing w:after="120" w:line="360" w:lineRule="auto"/>
              <w:contextualSpacing/>
              <w:jc w:val="right"/>
              <w:rPr>
                <w:ins w:id="2300" w:author="Microsoft Word" w:date="2025-08-11T16:30:00Z" w16du:dateUtc="2025-08-11T21:30:00Z"/>
                <w:rFonts w:ascii="Times New Roman" w:eastAsia="Times New Roman" w:hAnsi="Times New Roman" w:cs="Times New Roman"/>
                <w:color w:val="000000"/>
                <w:kern w:val="0"/>
                <w:sz w:val="18"/>
                <w:szCs w:val="18"/>
                <w14:ligatures w14:val="none"/>
              </w:rPr>
            </w:pPr>
            <w:ins w:id="2301" w:author="Microsoft Word" w:date="2025-08-11T16:30:00Z" w16du:dateUtc="2025-08-11T21:30:00Z">
              <w:r w:rsidRPr="002E17C2">
                <w:rPr>
                  <w:rFonts w:ascii="Times New Roman" w:hAnsi="Times New Roman" w:cs="Times New Roman"/>
                  <w:color w:val="000000"/>
                  <w:sz w:val="18"/>
                  <w:szCs w:val="18"/>
                  <w:rPrChange w:id="2302" w:author="Jujia Li" w:date="2025-08-10T15:09:00Z" w16du:dateUtc="2025-08-10T20:09:00Z">
                    <w:rPr>
                      <w:rFonts w:ascii="Aptos Narrow" w:hAnsi="Aptos Narrow"/>
                      <w:color w:val="000000"/>
                      <w:sz w:val="22"/>
                      <w:szCs w:val="22"/>
                    </w:rPr>
                  </w:rPrChange>
                </w:rPr>
                <w:t>123.44</w:t>
              </w:r>
            </w:ins>
          </w:p>
        </w:tc>
        <w:tc>
          <w:tcPr>
            <w:tcW w:w="344" w:type="pct"/>
            <w:vAlign w:val="bottom"/>
          </w:tcPr>
          <w:p w14:paraId="444E0E02" w14:textId="107ECD5D" w:rsidR="004D28DD" w:rsidRPr="002E17C2" w:rsidRDefault="004D28DD" w:rsidP="004D28DD">
            <w:pPr>
              <w:spacing w:after="120" w:line="360" w:lineRule="auto"/>
              <w:contextualSpacing/>
              <w:jc w:val="right"/>
              <w:rPr>
                <w:ins w:id="2303" w:author="Microsoft Word" w:date="2025-08-11T16:30:00Z" w16du:dateUtc="2025-08-11T21:30:00Z"/>
                <w:rFonts w:ascii="Times New Roman" w:hAnsi="Times New Roman" w:cs="Times New Roman"/>
                <w:sz w:val="18"/>
                <w:szCs w:val="18"/>
              </w:rPr>
            </w:pPr>
            <w:ins w:id="2304" w:author="Microsoft Word" w:date="2025-08-11T16:30:00Z" w16du:dateUtc="2025-08-11T21:30:00Z">
              <w:r w:rsidRPr="002E17C2">
                <w:rPr>
                  <w:rFonts w:ascii="Times New Roman" w:hAnsi="Times New Roman" w:cs="Times New Roman"/>
                  <w:color w:val="000000"/>
                  <w:sz w:val="18"/>
                  <w:szCs w:val="18"/>
                  <w:rPrChange w:id="2305" w:author="Jujia Li" w:date="2025-08-10T15:09:00Z" w16du:dateUtc="2025-08-10T20:09:00Z">
                    <w:rPr>
                      <w:rFonts w:ascii="Aptos Narrow" w:hAnsi="Aptos Narrow"/>
                      <w:color w:val="000000"/>
                      <w:sz w:val="22"/>
                      <w:szCs w:val="22"/>
                    </w:rPr>
                  </w:rPrChange>
                </w:rPr>
                <w:t>0.88</w:t>
              </w:r>
            </w:ins>
          </w:p>
        </w:tc>
      </w:tr>
      <w:tr w:rsidR="004D28DD" w:rsidRPr="006A0CE7" w14:paraId="71AF87B2" w14:textId="77777777" w:rsidTr="002E17C2">
        <w:trPr>
          <w:trHeight w:val="290"/>
          <w:ins w:id="2306" w:author="Microsoft Word" w:date="2025-08-11T16:30:00Z"/>
        </w:trPr>
        <w:tc>
          <w:tcPr>
            <w:tcW w:w="808" w:type="pct"/>
            <w:noWrap/>
            <w:vAlign w:val="bottom"/>
            <w:hideMark/>
          </w:tcPr>
          <w:p w14:paraId="17DCF4D9" w14:textId="77777777" w:rsidR="004D28DD" w:rsidRPr="00221F0A" w:rsidRDefault="004D28DD" w:rsidP="004D28DD">
            <w:pPr>
              <w:spacing w:after="120" w:line="360" w:lineRule="auto"/>
              <w:contextualSpacing/>
              <w:rPr>
                <w:ins w:id="2307" w:author="Microsoft Word" w:date="2025-08-11T16:30:00Z" w16du:dateUtc="2025-08-11T21:30:00Z"/>
                <w:rFonts w:ascii="Times New Roman" w:eastAsia="Times New Roman" w:hAnsi="Times New Roman" w:cs="Times New Roman"/>
                <w:color w:val="000000"/>
                <w:kern w:val="0"/>
                <w:sz w:val="18"/>
                <w:szCs w:val="18"/>
                <w14:ligatures w14:val="none"/>
              </w:rPr>
            </w:pPr>
            <w:ins w:id="2308" w:author="Microsoft Word" w:date="2025-08-11T16:30:00Z" w16du:dateUtc="2025-08-11T21:30:00Z">
              <w:r w:rsidRPr="005E344C">
                <w:rPr>
                  <w:rFonts w:ascii="Times New Roman" w:hAnsi="Times New Roman" w:cs="Times New Roman"/>
                  <w:color w:val="000000"/>
                  <w:sz w:val="18"/>
                  <w:szCs w:val="18"/>
                </w:rPr>
                <w:t>MORGAN</w:t>
              </w:r>
            </w:ins>
          </w:p>
        </w:tc>
        <w:tc>
          <w:tcPr>
            <w:tcW w:w="566" w:type="pct"/>
            <w:vAlign w:val="bottom"/>
          </w:tcPr>
          <w:p w14:paraId="12A9F856" w14:textId="02BC3F4A" w:rsidR="004D28DD" w:rsidRPr="002E17C2" w:rsidRDefault="004D28DD" w:rsidP="004D28DD">
            <w:pPr>
              <w:spacing w:after="120" w:line="360" w:lineRule="auto"/>
              <w:contextualSpacing/>
              <w:jc w:val="right"/>
              <w:rPr>
                <w:ins w:id="2309" w:author="Microsoft Word" w:date="2025-08-11T16:30:00Z" w16du:dateUtc="2025-08-11T21:30:00Z"/>
                <w:rFonts w:ascii="Times New Roman" w:hAnsi="Times New Roman" w:cs="Times New Roman"/>
                <w:sz w:val="18"/>
                <w:szCs w:val="18"/>
              </w:rPr>
            </w:pPr>
            <w:ins w:id="2310" w:author="Microsoft Word" w:date="2025-08-11T16:30:00Z" w16du:dateUtc="2025-08-11T21:30:00Z">
              <w:r w:rsidRPr="005E344C">
                <w:rPr>
                  <w:rFonts w:ascii="Times New Roman" w:hAnsi="Times New Roman" w:cs="Times New Roman"/>
                  <w:color w:val="000000"/>
                  <w:sz w:val="18"/>
                  <w:szCs w:val="18"/>
                </w:rPr>
                <w:t>119201.37</w:t>
              </w:r>
            </w:ins>
          </w:p>
        </w:tc>
        <w:tc>
          <w:tcPr>
            <w:tcW w:w="454" w:type="pct"/>
            <w:noWrap/>
            <w:vAlign w:val="bottom"/>
            <w:hideMark/>
          </w:tcPr>
          <w:p w14:paraId="1DA8AF82" w14:textId="68738FB1" w:rsidR="004D28DD" w:rsidRPr="002E17C2" w:rsidRDefault="004D28DD" w:rsidP="004D28DD">
            <w:pPr>
              <w:spacing w:after="120" w:line="360" w:lineRule="auto"/>
              <w:contextualSpacing/>
              <w:jc w:val="right"/>
              <w:rPr>
                <w:ins w:id="2311" w:author="Microsoft Word" w:date="2025-08-11T16:30:00Z" w16du:dateUtc="2025-08-11T21:30:00Z"/>
                <w:rFonts w:ascii="Times New Roman" w:eastAsia="Times New Roman" w:hAnsi="Times New Roman" w:cs="Times New Roman"/>
                <w:color w:val="000000"/>
                <w:kern w:val="0"/>
                <w:sz w:val="18"/>
                <w:szCs w:val="18"/>
                <w14:ligatures w14:val="none"/>
              </w:rPr>
            </w:pPr>
            <w:ins w:id="2312" w:author="Microsoft Word" w:date="2025-08-11T16:30:00Z" w16du:dateUtc="2025-08-11T21:30:00Z">
              <w:r w:rsidRPr="002E17C2">
                <w:rPr>
                  <w:rFonts w:ascii="Times New Roman" w:hAnsi="Times New Roman" w:cs="Times New Roman"/>
                  <w:color w:val="000000"/>
                  <w:sz w:val="18"/>
                  <w:szCs w:val="18"/>
                  <w:rPrChange w:id="2313" w:author="Jujia Li" w:date="2025-08-10T15:09:00Z" w16du:dateUtc="2025-08-10T20:09:00Z">
                    <w:rPr>
                      <w:rFonts w:ascii="Aptos Narrow" w:hAnsi="Aptos Narrow"/>
                      <w:color w:val="000000"/>
                      <w:sz w:val="22"/>
                      <w:szCs w:val="22"/>
                    </w:rPr>
                  </w:rPrChange>
                </w:rPr>
                <w:t>29.59</w:t>
              </w:r>
            </w:ins>
          </w:p>
        </w:tc>
        <w:tc>
          <w:tcPr>
            <w:tcW w:w="308" w:type="pct"/>
            <w:gridSpan w:val="2"/>
            <w:noWrap/>
            <w:vAlign w:val="bottom"/>
            <w:hideMark/>
          </w:tcPr>
          <w:p w14:paraId="6B61C928" w14:textId="56B76930" w:rsidR="004D28DD" w:rsidRPr="002E17C2" w:rsidRDefault="004D28DD" w:rsidP="004D28DD">
            <w:pPr>
              <w:spacing w:after="120" w:line="360" w:lineRule="auto"/>
              <w:contextualSpacing/>
              <w:jc w:val="right"/>
              <w:rPr>
                <w:ins w:id="2314" w:author="Microsoft Word" w:date="2025-08-11T16:30:00Z" w16du:dateUtc="2025-08-11T21:30:00Z"/>
                <w:rFonts w:ascii="Times New Roman" w:eastAsia="Times New Roman" w:hAnsi="Times New Roman" w:cs="Times New Roman"/>
                <w:color w:val="000000"/>
                <w:kern w:val="0"/>
                <w:sz w:val="18"/>
                <w:szCs w:val="18"/>
                <w14:ligatures w14:val="none"/>
              </w:rPr>
            </w:pPr>
            <w:ins w:id="2315" w:author="Microsoft Word" w:date="2025-08-11T16:30:00Z" w16du:dateUtc="2025-08-11T21:30:00Z">
              <w:r w:rsidRPr="002E17C2">
                <w:rPr>
                  <w:rFonts w:ascii="Times New Roman" w:hAnsi="Times New Roman" w:cs="Times New Roman"/>
                  <w:color w:val="000000"/>
                  <w:sz w:val="18"/>
                  <w:szCs w:val="18"/>
                  <w:rPrChange w:id="2316" w:author="Jujia Li" w:date="2025-08-10T15:09:00Z" w16du:dateUtc="2025-08-10T20:09:00Z">
                    <w:rPr>
                      <w:rFonts w:ascii="Aptos Narrow" w:hAnsi="Aptos Narrow"/>
                      <w:color w:val="000000"/>
                      <w:sz w:val="22"/>
                      <w:szCs w:val="22"/>
                    </w:rPr>
                  </w:rPrChange>
                </w:rPr>
                <w:t>0.68</w:t>
              </w:r>
            </w:ins>
          </w:p>
        </w:tc>
        <w:tc>
          <w:tcPr>
            <w:tcW w:w="380" w:type="pct"/>
            <w:noWrap/>
            <w:vAlign w:val="bottom"/>
            <w:hideMark/>
          </w:tcPr>
          <w:p w14:paraId="216EEB32" w14:textId="4000CB8B" w:rsidR="004D28DD" w:rsidRPr="002E17C2" w:rsidRDefault="004D28DD" w:rsidP="004D28DD">
            <w:pPr>
              <w:spacing w:after="120" w:line="360" w:lineRule="auto"/>
              <w:contextualSpacing/>
              <w:jc w:val="right"/>
              <w:rPr>
                <w:ins w:id="2317" w:author="Microsoft Word" w:date="2025-08-11T16:30:00Z" w16du:dateUtc="2025-08-11T21:30:00Z"/>
                <w:rFonts w:ascii="Times New Roman" w:eastAsia="Times New Roman" w:hAnsi="Times New Roman" w:cs="Times New Roman"/>
                <w:color w:val="000000"/>
                <w:kern w:val="0"/>
                <w:sz w:val="18"/>
                <w:szCs w:val="18"/>
                <w14:ligatures w14:val="none"/>
              </w:rPr>
            </w:pPr>
            <w:ins w:id="2318" w:author="Microsoft Word" w:date="2025-08-11T16:30:00Z" w16du:dateUtc="2025-08-11T21:30:00Z">
              <w:r w:rsidRPr="002E17C2">
                <w:rPr>
                  <w:rFonts w:ascii="Times New Roman" w:hAnsi="Times New Roman" w:cs="Times New Roman"/>
                  <w:color w:val="000000"/>
                  <w:sz w:val="18"/>
                  <w:szCs w:val="18"/>
                  <w:rPrChange w:id="2319" w:author="Jujia Li" w:date="2025-08-10T15:09:00Z" w16du:dateUtc="2025-08-10T20:09:00Z">
                    <w:rPr>
                      <w:rFonts w:ascii="Aptos Narrow" w:hAnsi="Aptos Narrow"/>
                      <w:color w:val="000000"/>
                      <w:sz w:val="22"/>
                      <w:szCs w:val="22"/>
                    </w:rPr>
                  </w:rPrChange>
                </w:rPr>
                <w:t>26.37</w:t>
              </w:r>
            </w:ins>
          </w:p>
        </w:tc>
        <w:tc>
          <w:tcPr>
            <w:tcW w:w="315" w:type="pct"/>
            <w:gridSpan w:val="2"/>
            <w:noWrap/>
            <w:vAlign w:val="bottom"/>
            <w:hideMark/>
          </w:tcPr>
          <w:p w14:paraId="3741AF5C" w14:textId="41DEEB75" w:rsidR="004D28DD" w:rsidRPr="002E17C2" w:rsidRDefault="004D28DD" w:rsidP="004D28DD">
            <w:pPr>
              <w:spacing w:after="120" w:line="360" w:lineRule="auto"/>
              <w:contextualSpacing/>
              <w:jc w:val="right"/>
              <w:rPr>
                <w:ins w:id="2320" w:author="Microsoft Word" w:date="2025-08-11T16:30:00Z" w16du:dateUtc="2025-08-11T21:30:00Z"/>
                <w:rFonts w:ascii="Times New Roman" w:eastAsia="Times New Roman" w:hAnsi="Times New Roman" w:cs="Times New Roman"/>
                <w:color w:val="000000"/>
                <w:kern w:val="0"/>
                <w:sz w:val="18"/>
                <w:szCs w:val="18"/>
                <w14:ligatures w14:val="none"/>
              </w:rPr>
            </w:pPr>
            <w:ins w:id="2321" w:author="Microsoft Word" w:date="2025-08-11T16:30:00Z" w16du:dateUtc="2025-08-11T21:30:00Z">
              <w:r w:rsidRPr="002E17C2">
                <w:rPr>
                  <w:rFonts w:ascii="Times New Roman" w:hAnsi="Times New Roman" w:cs="Times New Roman"/>
                  <w:color w:val="000000"/>
                  <w:sz w:val="18"/>
                  <w:szCs w:val="18"/>
                  <w:rPrChange w:id="2322" w:author="Jujia Li" w:date="2025-08-10T15:09:00Z" w16du:dateUtc="2025-08-10T20:09:00Z">
                    <w:rPr>
                      <w:rFonts w:ascii="Aptos Narrow" w:hAnsi="Aptos Narrow"/>
                      <w:color w:val="000000"/>
                      <w:sz w:val="22"/>
                      <w:szCs w:val="22"/>
                    </w:rPr>
                  </w:rPrChange>
                </w:rPr>
                <w:t>0.61</w:t>
              </w:r>
            </w:ins>
          </w:p>
        </w:tc>
        <w:tc>
          <w:tcPr>
            <w:tcW w:w="380" w:type="pct"/>
            <w:noWrap/>
            <w:vAlign w:val="bottom"/>
            <w:hideMark/>
          </w:tcPr>
          <w:p w14:paraId="6DF14039" w14:textId="17EA6201" w:rsidR="004D28DD" w:rsidRPr="002E17C2" w:rsidRDefault="004D28DD" w:rsidP="004D28DD">
            <w:pPr>
              <w:spacing w:after="120" w:line="360" w:lineRule="auto"/>
              <w:contextualSpacing/>
              <w:jc w:val="right"/>
              <w:rPr>
                <w:ins w:id="2323" w:author="Microsoft Word" w:date="2025-08-11T16:30:00Z" w16du:dateUtc="2025-08-11T21:30:00Z"/>
                <w:rFonts w:ascii="Times New Roman" w:eastAsia="Times New Roman" w:hAnsi="Times New Roman" w:cs="Times New Roman"/>
                <w:color w:val="000000"/>
                <w:kern w:val="0"/>
                <w:sz w:val="18"/>
                <w:szCs w:val="18"/>
                <w14:ligatures w14:val="none"/>
              </w:rPr>
            </w:pPr>
            <w:ins w:id="2324" w:author="Microsoft Word" w:date="2025-08-11T16:30:00Z" w16du:dateUtc="2025-08-11T21:30:00Z">
              <w:r w:rsidRPr="002E17C2">
                <w:rPr>
                  <w:rFonts w:ascii="Times New Roman" w:hAnsi="Times New Roman" w:cs="Times New Roman"/>
                  <w:color w:val="000000"/>
                  <w:sz w:val="18"/>
                  <w:szCs w:val="18"/>
                  <w:rPrChange w:id="2325" w:author="Jujia Li" w:date="2025-08-10T15:09:00Z" w16du:dateUtc="2025-08-10T20:09:00Z">
                    <w:rPr>
                      <w:rFonts w:ascii="Aptos Narrow" w:hAnsi="Aptos Narrow"/>
                      <w:color w:val="000000"/>
                      <w:sz w:val="22"/>
                      <w:szCs w:val="22"/>
                    </w:rPr>
                  </w:rPrChange>
                </w:rPr>
                <w:t>24.03</w:t>
              </w:r>
            </w:ins>
          </w:p>
        </w:tc>
        <w:tc>
          <w:tcPr>
            <w:tcW w:w="316" w:type="pct"/>
            <w:gridSpan w:val="2"/>
            <w:noWrap/>
            <w:vAlign w:val="bottom"/>
            <w:hideMark/>
          </w:tcPr>
          <w:p w14:paraId="5B39C8CF" w14:textId="4AEC9D0C" w:rsidR="004D28DD" w:rsidRPr="002E17C2" w:rsidRDefault="004D28DD" w:rsidP="004D28DD">
            <w:pPr>
              <w:spacing w:after="120" w:line="360" w:lineRule="auto"/>
              <w:contextualSpacing/>
              <w:jc w:val="right"/>
              <w:rPr>
                <w:ins w:id="2326" w:author="Microsoft Word" w:date="2025-08-11T16:30:00Z" w16du:dateUtc="2025-08-11T21:30:00Z"/>
                <w:rFonts w:ascii="Times New Roman" w:eastAsia="Times New Roman" w:hAnsi="Times New Roman" w:cs="Times New Roman"/>
                <w:color w:val="000000"/>
                <w:kern w:val="0"/>
                <w:sz w:val="18"/>
                <w:szCs w:val="18"/>
                <w14:ligatures w14:val="none"/>
              </w:rPr>
            </w:pPr>
            <w:ins w:id="2327" w:author="Microsoft Word" w:date="2025-08-11T16:30:00Z" w16du:dateUtc="2025-08-11T21:30:00Z">
              <w:r w:rsidRPr="002E17C2">
                <w:rPr>
                  <w:rFonts w:ascii="Times New Roman" w:hAnsi="Times New Roman" w:cs="Times New Roman"/>
                  <w:color w:val="000000"/>
                  <w:sz w:val="18"/>
                  <w:szCs w:val="18"/>
                  <w:rPrChange w:id="2328" w:author="Jujia Li" w:date="2025-08-10T15:09:00Z" w16du:dateUtc="2025-08-10T20:09:00Z">
                    <w:rPr>
                      <w:rFonts w:ascii="Aptos Narrow" w:hAnsi="Aptos Narrow"/>
                      <w:color w:val="000000"/>
                      <w:sz w:val="22"/>
                      <w:szCs w:val="22"/>
                    </w:rPr>
                  </w:rPrChange>
                </w:rPr>
                <w:t>0.55</w:t>
              </w:r>
            </w:ins>
          </w:p>
        </w:tc>
        <w:tc>
          <w:tcPr>
            <w:tcW w:w="380" w:type="pct"/>
            <w:noWrap/>
            <w:vAlign w:val="bottom"/>
            <w:hideMark/>
          </w:tcPr>
          <w:p w14:paraId="52D9A203" w14:textId="42D7C7E8" w:rsidR="004D28DD" w:rsidRPr="002E17C2" w:rsidRDefault="004D28DD" w:rsidP="004D28DD">
            <w:pPr>
              <w:spacing w:after="120" w:line="360" w:lineRule="auto"/>
              <w:contextualSpacing/>
              <w:jc w:val="right"/>
              <w:rPr>
                <w:ins w:id="2329" w:author="Microsoft Word" w:date="2025-08-11T16:30:00Z" w16du:dateUtc="2025-08-11T21:30:00Z"/>
                <w:rFonts w:ascii="Times New Roman" w:eastAsia="Times New Roman" w:hAnsi="Times New Roman" w:cs="Times New Roman"/>
                <w:color w:val="000000"/>
                <w:kern w:val="0"/>
                <w:sz w:val="18"/>
                <w:szCs w:val="18"/>
                <w14:ligatures w14:val="none"/>
              </w:rPr>
            </w:pPr>
            <w:ins w:id="2330" w:author="Microsoft Word" w:date="2025-08-11T16:30:00Z" w16du:dateUtc="2025-08-11T21:30:00Z">
              <w:r w:rsidRPr="002E17C2">
                <w:rPr>
                  <w:rFonts w:ascii="Times New Roman" w:hAnsi="Times New Roman" w:cs="Times New Roman"/>
                  <w:color w:val="000000"/>
                  <w:sz w:val="18"/>
                  <w:szCs w:val="18"/>
                  <w:rPrChange w:id="2331" w:author="Jujia Li" w:date="2025-08-10T15:09:00Z" w16du:dateUtc="2025-08-10T20:09:00Z">
                    <w:rPr>
                      <w:rFonts w:ascii="Aptos Narrow" w:hAnsi="Aptos Narrow"/>
                      <w:color w:val="000000"/>
                      <w:sz w:val="22"/>
                      <w:szCs w:val="22"/>
                    </w:rPr>
                  </w:rPrChange>
                </w:rPr>
                <w:t>20.88</w:t>
              </w:r>
            </w:ins>
          </w:p>
        </w:tc>
        <w:tc>
          <w:tcPr>
            <w:tcW w:w="321" w:type="pct"/>
            <w:noWrap/>
            <w:vAlign w:val="bottom"/>
            <w:hideMark/>
          </w:tcPr>
          <w:p w14:paraId="02292DC0" w14:textId="4EA9A1A0" w:rsidR="004D28DD" w:rsidRPr="002E17C2" w:rsidRDefault="004D28DD" w:rsidP="004D28DD">
            <w:pPr>
              <w:spacing w:after="120" w:line="360" w:lineRule="auto"/>
              <w:contextualSpacing/>
              <w:jc w:val="right"/>
              <w:rPr>
                <w:ins w:id="2332" w:author="Microsoft Word" w:date="2025-08-11T16:30:00Z" w16du:dateUtc="2025-08-11T21:30:00Z"/>
                <w:rFonts w:ascii="Times New Roman" w:eastAsia="Times New Roman" w:hAnsi="Times New Roman" w:cs="Times New Roman"/>
                <w:color w:val="000000"/>
                <w:kern w:val="0"/>
                <w:sz w:val="18"/>
                <w:szCs w:val="18"/>
                <w14:ligatures w14:val="none"/>
              </w:rPr>
            </w:pPr>
            <w:ins w:id="2333" w:author="Microsoft Word" w:date="2025-08-11T16:30:00Z" w16du:dateUtc="2025-08-11T21:30:00Z">
              <w:r w:rsidRPr="002E17C2">
                <w:rPr>
                  <w:rFonts w:ascii="Times New Roman" w:hAnsi="Times New Roman" w:cs="Times New Roman"/>
                  <w:color w:val="000000"/>
                  <w:sz w:val="18"/>
                  <w:szCs w:val="18"/>
                  <w:rPrChange w:id="2334" w:author="Jujia Li" w:date="2025-08-10T15:09:00Z" w16du:dateUtc="2025-08-10T20:09:00Z">
                    <w:rPr>
                      <w:rFonts w:ascii="Aptos Narrow" w:hAnsi="Aptos Narrow"/>
                      <w:color w:val="000000"/>
                      <w:sz w:val="22"/>
                      <w:szCs w:val="22"/>
                    </w:rPr>
                  </w:rPrChange>
                </w:rPr>
                <w:t>0.48</w:t>
              </w:r>
            </w:ins>
          </w:p>
        </w:tc>
        <w:tc>
          <w:tcPr>
            <w:tcW w:w="428" w:type="pct"/>
            <w:noWrap/>
            <w:vAlign w:val="bottom"/>
            <w:hideMark/>
          </w:tcPr>
          <w:p w14:paraId="00CCDE5E" w14:textId="0B52F807" w:rsidR="004D28DD" w:rsidRPr="002E17C2" w:rsidRDefault="004D28DD" w:rsidP="004D28DD">
            <w:pPr>
              <w:spacing w:after="120" w:line="360" w:lineRule="auto"/>
              <w:contextualSpacing/>
              <w:jc w:val="right"/>
              <w:rPr>
                <w:ins w:id="2335" w:author="Microsoft Word" w:date="2025-08-11T16:30:00Z" w16du:dateUtc="2025-08-11T21:30:00Z"/>
                <w:rFonts w:ascii="Times New Roman" w:eastAsia="Times New Roman" w:hAnsi="Times New Roman" w:cs="Times New Roman"/>
                <w:color w:val="000000"/>
                <w:kern w:val="0"/>
                <w:sz w:val="18"/>
                <w:szCs w:val="18"/>
                <w14:ligatures w14:val="none"/>
              </w:rPr>
            </w:pPr>
            <w:ins w:id="2336" w:author="Microsoft Word" w:date="2025-08-11T16:30:00Z" w16du:dateUtc="2025-08-11T21:30:00Z">
              <w:r w:rsidRPr="002E17C2">
                <w:rPr>
                  <w:rFonts w:ascii="Times New Roman" w:hAnsi="Times New Roman" w:cs="Times New Roman"/>
                  <w:color w:val="000000"/>
                  <w:sz w:val="18"/>
                  <w:szCs w:val="18"/>
                  <w:rPrChange w:id="2337" w:author="Jujia Li" w:date="2025-08-10T15:09:00Z" w16du:dateUtc="2025-08-10T20:09:00Z">
                    <w:rPr>
                      <w:rFonts w:ascii="Aptos Narrow" w:hAnsi="Aptos Narrow"/>
                      <w:color w:val="000000"/>
                      <w:sz w:val="22"/>
                      <w:szCs w:val="22"/>
                    </w:rPr>
                  </w:rPrChange>
                </w:rPr>
                <w:t>100.87</w:t>
              </w:r>
            </w:ins>
          </w:p>
        </w:tc>
        <w:tc>
          <w:tcPr>
            <w:tcW w:w="344" w:type="pct"/>
            <w:vAlign w:val="bottom"/>
          </w:tcPr>
          <w:p w14:paraId="4E7B77CB" w14:textId="2969AB3A" w:rsidR="004D28DD" w:rsidRPr="002E17C2" w:rsidRDefault="004D28DD" w:rsidP="004D28DD">
            <w:pPr>
              <w:spacing w:after="120" w:line="360" w:lineRule="auto"/>
              <w:contextualSpacing/>
              <w:jc w:val="right"/>
              <w:rPr>
                <w:ins w:id="2338" w:author="Microsoft Word" w:date="2025-08-11T16:30:00Z" w16du:dateUtc="2025-08-11T21:30:00Z"/>
                <w:rFonts w:ascii="Times New Roman" w:hAnsi="Times New Roman" w:cs="Times New Roman"/>
                <w:sz w:val="18"/>
                <w:szCs w:val="18"/>
              </w:rPr>
            </w:pPr>
            <w:ins w:id="2339" w:author="Microsoft Word" w:date="2025-08-11T16:30:00Z" w16du:dateUtc="2025-08-11T21:30:00Z">
              <w:r w:rsidRPr="002E17C2">
                <w:rPr>
                  <w:rFonts w:ascii="Times New Roman" w:hAnsi="Times New Roman" w:cs="Times New Roman"/>
                  <w:color w:val="000000"/>
                  <w:sz w:val="18"/>
                  <w:szCs w:val="18"/>
                  <w:rPrChange w:id="2340" w:author="Jujia Li" w:date="2025-08-10T15:09:00Z" w16du:dateUtc="2025-08-10T20:09:00Z">
                    <w:rPr>
                      <w:rFonts w:ascii="Aptos Narrow" w:hAnsi="Aptos Narrow"/>
                      <w:color w:val="000000"/>
                      <w:sz w:val="22"/>
                      <w:szCs w:val="22"/>
                    </w:rPr>
                  </w:rPrChange>
                </w:rPr>
                <w:t>0.58</w:t>
              </w:r>
            </w:ins>
          </w:p>
        </w:tc>
      </w:tr>
      <w:tr w:rsidR="004D28DD" w:rsidRPr="006A0CE7" w14:paraId="340C8969" w14:textId="77777777" w:rsidTr="002E17C2">
        <w:trPr>
          <w:trHeight w:val="290"/>
          <w:ins w:id="2341" w:author="Microsoft Word" w:date="2025-08-11T16:30:00Z"/>
        </w:trPr>
        <w:tc>
          <w:tcPr>
            <w:tcW w:w="808" w:type="pct"/>
            <w:noWrap/>
            <w:vAlign w:val="bottom"/>
            <w:hideMark/>
          </w:tcPr>
          <w:p w14:paraId="75F5A668" w14:textId="77777777" w:rsidR="004D28DD" w:rsidRPr="00221F0A" w:rsidRDefault="004D28DD" w:rsidP="004D28DD">
            <w:pPr>
              <w:spacing w:after="120" w:line="360" w:lineRule="auto"/>
              <w:contextualSpacing/>
              <w:rPr>
                <w:ins w:id="2342" w:author="Microsoft Word" w:date="2025-08-11T16:30:00Z" w16du:dateUtc="2025-08-11T21:30:00Z"/>
                <w:rFonts w:ascii="Times New Roman" w:eastAsia="Times New Roman" w:hAnsi="Times New Roman" w:cs="Times New Roman"/>
                <w:color w:val="000000"/>
                <w:kern w:val="0"/>
                <w:sz w:val="18"/>
                <w:szCs w:val="18"/>
                <w14:ligatures w14:val="none"/>
              </w:rPr>
            </w:pPr>
            <w:ins w:id="2343" w:author="Microsoft Word" w:date="2025-08-11T16:30:00Z" w16du:dateUtc="2025-08-11T21:30:00Z">
              <w:r w:rsidRPr="005E344C">
                <w:rPr>
                  <w:rFonts w:ascii="Times New Roman" w:hAnsi="Times New Roman" w:cs="Times New Roman"/>
                  <w:color w:val="000000"/>
                  <w:sz w:val="18"/>
                  <w:szCs w:val="18"/>
                </w:rPr>
                <w:t>PICKENS</w:t>
              </w:r>
            </w:ins>
          </w:p>
        </w:tc>
        <w:tc>
          <w:tcPr>
            <w:tcW w:w="566" w:type="pct"/>
            <w:vAlign w:val="bottom"/>
          </w:tcPr>
          <w:p w14:paraId="6BFDCF9A" w14:textId="1E72986C" w:rsidR="004D28DD" w:rsidRPr="002E17C2" w:rsidRDefault="004D28DD" w:rsidP="004D28DD">
            <w:pPr>
              <w:spacing w:after="120" w:line="360" w:lineRule="auto"/>
              <w:contextualSpacing/>
              <w:jc w:val="right"/>
              <w:rPr>
                <w:ins w:id="2344" w:author="Microsoft Word" w:date="2025-08-11T16:30:00Z" w16du:dateUtc="2025-08-11T21:30:00Z"/>
                <w:rFonts w:ascii="Times New Roman" w:hAnsi="Times New Roman" w:cs="Times New Roman"/>
                <w:sz w:val="18"/>
                <w:szCs w:val="18"/>
              </w:rPr>
            </w:pPr>
            <w:ins w:id="2345" w:author="Microsoft Word" w:date="2025-08-11T16:30:00Z" w16du:dateUtc="2025-08-11T21:30:00Z">
              <w:r w:rsidRPr="005E344C">
                <w:rPr>
                  <w:rFonts w:ascii="Times New Roman" w:hAnsi="Times New Roman" w:cs="Times New Roman"/>
                  <w:color w:val="000000"/>
                  <w:sz w:val="18"/>
                  <w:szCs w:val="18"/>
                </w:rPr>
                <w:t>20109.90</w:t>
              </w:r>
            </w:ins>
          </w:p>
        </w:tc>
        <w:tc>
          <w:tcPr>
            <w:tcW w:w="454" w:type="pct"/>
            <w:noWrap/>
            <w:vAlign w:val="bottom"/>
            <w:hideMark/>
          </w:tcPr>
          <w:p w14:paraId="03122F79" w14:textId="28D642D6" w:rsidR="004D28DD" w:rsidRPr="002E17C2" w:rsidRDefault="004D28DD" w:rsidP="004D28DD">
            <w:pPr>
              <w:spacing w:after="120" w:line="360" w:lineRule="auto"/>
              <w:contextualSpacing/>
              <w:jc w:val="right"/>
              <w:rPr>
                <w:ins w:id="2346" w:author="Microsoft Word" w:date="2025-08-11T16:30:00Z" w16du:dateUtc="2025-08-11T21:30:00Z"/>
                <w:rFonts w:ascii="Times New Roman" w:eastAsia="Times New Roman" w:hAnsi="Times New Roman" w:cs="Times New Roman"/>
                <w:color w:val="000000"/>
                <w:kern w:val="0"/>
                <w:sz w:val="18"/>
                <w:szCs w:val="18"/>
                <w14:ligatures w14:val="none"/>
              </w:rPr>
            </w:pPr>
            <w:ins w:id="2347" w:author="Microsoft Word" w:date="2025-08-11T16:30:00Z" w16du:dateUtc="2025-08-11T21:30:00Z">
              <w:r w:rsidRPr="002E17C2">
                <w:rPr>
                  <w:rFonts w:ascii="Times New Roman" w:hAnsi="Times New Roman" w:cs="Times New Roman"/>
                  <w:color w:val="000000"/>
                  <w:sz w:val="18"/>
                  <w:szCs w:val="18"/>
                  <w:rPrChange w:id="2348" w:author="Jujia Li" w:date="2025-08-10T15:09:00Z" w16du:dateUtc="2025-08-10T20:09:00Z">
                    <w:rPr>
                      <w:rFonts w:ascii="Aptos Narrow" w:hAnsi="Aptos Narrow"/>
                      <w:color w:val="000000"/>
                      <w:sz w:val="22"/>
                      <w:szCs w:val="22"/>
                    </w:rPr>
                  </w:rPrChange>
                </w:rPr>
                <w:t>3.4</w:t>
              </w:r>
              <w:r>
                <w:rPr>
                  <w:rFonts w:ascii="Times New Roman" w:hAnsi="Times New Roman" w:cs="Times New Roman"/>
                  <w:color w:val="000000"/>
                  <w:sz w:val="18"/>
                  <w:szCs w:val="18"/>
                </w:rPr>
                <w:t>0</w:t>
              </w:r>
            </w:ins>
          </w:p>
        </w:tc>
        <w:tc>
          <w:tcPr>
            <w:tcW w:w="308" w:type="pct"/>
            <w:gridSpan w:val="2"/>
            <w:noWrap/>
            <w:vAlign w:val="bottom"/>
            <w:hideMark/>
          </w:tcPr>
          <w:p w14:paraId="6BB3F76B" w14:textId="149480D3" w:rsidR="004D28DD" w:rsidRPr="002E17C2" w:rsidRDefault="004D28DD" w:rsidP="004D28DD">
            <w:pPr>
              <w:spacing w:after="120" w:line="360" w:lineRule="auto"/>
              <w:contextualSpacing/>
              <w:jc w:val="right"/>
              <w:rPr>
                <w:ins w:id="2349" w:author="Microsoft Word" w:date="2025-08-11T16:30:00Z" w16du:dateUtc="2025-08-11T21:30:00Z"/>
                <w:rFonts w:ascii="Times New Roman" w:eastAsia="Times New Roman" w:hAnsi="Times New Roman" w:cs="Times New Roman"/>
                <w:color w:val="000000"/>
                <w:kern w:val="0"/>
                <w:sz w:val="18"/>
                <w:szCs w:val="18"/>
                <w14:ligatures w14:val="none"/>
              </w:rPr>
            </w:pPr>
            <w:ins w:id="2350" w:author="Microsoft Word" w:date="2025-08-11T16:30:00Z" w16du:dateUtc="2025-08-11T21:30:00Z">
              <w:r w:rsidRPr="002E17C2">
                <w:rPr>
                  <w:rFonts w:ascii="Times New Roman" w:hAnsi="Times New Roman" w:cs="Times New Roman"/>
                  <w:color w:val="000000"/>
                  <w:sz w:val="18"/>
                  <w:szCs w:val="18"/>
                  <w:rPrChange w:id="2351" w:author="Jujia Li" w:date="2025-08-10T15:09:00Z" w16du:dateUtc="2025-08-10T20:09:00Z">
                    <w:rPr>
                      <w:rFonts w:ascii="Aptos Narrow" w:hAnsi="Aptos Narrow"/>
                      <w:color w:val="000000"/>
                      <w:sz w:val="22"/>
                      <w:szCs w:val="22"/>
                    </w:rPr>
                  </w:rPrChange>
                </w:rPr>
                <w:t>0.46</w:t>
              </w:r>
            </w:ins>
          </w:p>
        </w:tc>
        <w:tc>
          <w:tcPr>
            <w:tcW w:w="380" w:type="pct"/>
            <w:noWrap/>
            <w:vAlign w:val="bottom"/>
            <w:hideMark/>
          </w:tcPr>
          <w:p w14:paraId="7227A221" w14:textId="5C27AE5D" w:rsidR="004D28DD" w:rsidRPr="002E17C2" w:rsidRDefault="004D28DD" w:rsidP="004D28DD">
            <w:pPr>
              <w:spacing w:after="120" w:line="360" w:lineRule="auto"/>
              <w:contextualSpacing/>
              <w:jc w:val="right"/>
              <w:rPr>
                <w:ins w:id="2352" w:author="Microsoft Word" w:date="2025-08-11T16:30:00Z" w16du:dateUtc="2025-08-11T21:30:00Z"/>
                <w:rFonts w:ascii="Times New Roman" w:eastAsia="Times New Roman" w:hAnsi="Times New Roman" w:cs="Times New Roman"/>
                <w:color w:val="000000"/>
                <w:kern w:val="0"/>
                <w:sz w:val="18"/>
                <w:szCs w:val="18"/>
                <w14:ligatures w14:val="none"/>
              </w:rPr>
            </w:pPr>
            <w:ins w:id="2353" w:author="Microsoft Word" w:date="2025-08-11T16:30:00Z" w16du:dateUtc="2025-08-11T21:30:00Z">
              <w:r w:rsidRPr="002E17C2">
                <w:rPr>
                  <w:rFonts w:ascii="Times New Roman" w:hAnsi="Times New Roman" w:cs="Times New Roman"/>
                  <w:color w:val="000000"/>
                  <w:sz w:val="18"/>
                  <w:szCs w:val="18"/>
                  <w:rPrChange w:id="2354" w:author="Jujia Li" w:date="2025-08-10T15:09:00Z" w16du:dateUtc="2025-08-10T20:09:00Z">
                    <w:rPr>
                      <w:rFonts w:ascii="Aptos Narrow" w:hAnsi="Aptos Narrow"/>
                      <w:color w:val="000000"/>
                      <w:sz w:val="22"/>
                      <w:szCs w:val="22"/>
                    </w:rPr>
                  </w:rPrChange>
                </w:rPr>
                <w:t>2.98</w:t>
              </w:r>
            </w:ins>
          </w:p>
        </w:tc>
        <w:tc>
          <w:tcPr>
            <w:tcW w:w="315" w:type="pct"/>
            <w:gridSpan w:val="2"/>
            <w:noWrap/>
            <w:vAlign w:val="bottom"/>
            <w:hideMark/>
          </w:tcPr>
          <w:p w14:paraId="7583D03C" w14:textId="4B5AD0A5" w:rsidR="004D28DD" w:rsidRPr="002E17C2" w:rsidRDefault="004D28DD" w:rsidP="004D28DD">
            <w:pPr>
              <w:spacing w:after="120" w:line="360" w:lineRule="auto"/>
              <w:contextualSpacing/>
              <w:jc w:val="right"/>
              <w:rPr>
                <w:ins w:id="2355" w:author="Microsoft Word" w:date="2025-08-11T16:30:00Z" w16du:dateUtc="2025-08-11T21:30:00Z"/>
                <w:rFonts w:ascii="Times New Roman" w:eastAsia="Times New Roman" w:hAnsi="Times New Roman" w:cs="Times New Roman"/>
                <w:color w:val="000000"/>
                <w:kern w:val="0"/>
                <w:sz w:val="18"/>
                <w:szCs w:val="18"/>
                <w14:ligatures w14:val="none"/>
              </w:rPr>
            </w:pPr>
            <w:ins w:id="2356" w:author="Microsoft Word" w:date="2025-08-11T16:30:00Z" w16du:dateUtc="2025-08-11T21:30:00Z">
              <w:r w:rsidRPr="002E17C2">
                <w:rPr>
                  <w:rFonts w:ascii="Times New Roman" w:hAnsi="Times New Roman" w:cs="Times New Roman"/>
                  <w:color w:val="000000"/>
                  <w:sz w:val="18"/>
                  <w:szCs w:val="18"/>
                  <w:rPrChange w:id="2357"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380" w:type="pct"/>
            <w:noWrap/>
            <w:vAlign w:val="bottom"/>
            <w:hideMark/>
          </w:tcPr>
          <w:p w14:paraId="5CD87E90" w14:textId="6053B8A7" w:rsidR="004D28DD" w:rsidRPr="002E17C2" w:rsidRDefault="004D28DD" w:rsidP="004D28DD">
            <w:pPr>
              <w:spacing w:after="120" w:line="360" w:lineRule="auto"/>
              <w:contextualSpacing/>
              <w:jc w:val="right"/>
              <w:rPr>
                <w:ins w:id="2358" w:author="Microsoft Word" w:date="2025-08-11T16:30:00Z" w16du:dateUtc="2025-08-11T21:30:00Z"/>
                <w:rFonts w:ascii="Times New Roman" w:eastAsia="Times New Roman" w:hAnsi="Times New Roman" w:cs="Times New Roman"/>
                <w:color w:val="000000"/>
                <w:kern w:val="0"/>
                <w:sz w:val="18"/>
                <w:szCs w:val="18"/>
                <w14:ligatures w14:val="none"/>
              </w:rPr>
            </w:pPr>
            <w:ins w:id="2359" w:author="Microsoft Word" w:date="2025-08-11T16:30:00Z" w16du:dateUtc="2025-08-11T21:30:00Z">
              <w:r w:rsidRPr="002E17C2">
                <w:rPr>
                  <w:rFonts w:ascii="Times New Roman" w:hAnsi="Times New Roman" w:cs="Times New Roman"/>
                  <w:color w:val="000000"/>
                  <w:sz w:val="18"/>
                  <w:szCs w:val="18"/>
                  <w:rPrChange w:id="2360" w:author="Jujia Li" w:date="2025-08-10T15:09:00Z" w16du:dateUtc="2025-08-10T20:09:00Z">
                    <w:rPr>
                      <w:rFonts w:ascii="Aptos Narrow" w:hAnsi="Aptos Narrow"/>
                      <w:color w:val="000000"/>
                      <w:sz w:val="22"/>
                      <w:szCs w:val="22"/>
                    </w:rPr>
                  </w:rPrChange>
                </w:rPr>
                <w:t>2.66</w:t>
              </w:r>
            </w:ins>
          </w:p>
        </w:tc>
        <w:tc>
          <w:tcPr>
            <w:tcW w:w="316" w:type="pct"/>
            <w:gridSpan w:val="2"/>
            <w:noWrap/>
            <w:vAlign w:val="bottom"/>
            <w:hideMark/>
          </w:tcPr>
          <w:p w14:paraId="787C4263" w14:textId="543F70A6" w:rsidR="004D28DD" w:rsidRPr="002E17C2" w:rsidRDefault="004D28DD" w:rsidP="004D28DD">
            <w:pPr>
              <w:spacing w:after="120" w:line="360" w:lineRule="auto"/>
              <w:contextualSpacing/>
              <w:jc w:val="right"/>
              <w:rPr>
                <w:ins w:id="2361" w:author="Microsoft Word" w:date="2025-08-11T16:30:00Z" w16du:dateUtc="2025-08-11T21:30:00Z"/>
                <w:rFonts w:ascii="Times New Roman" w:eastAsia="Times New Roman" w:hAnsi="Times New Roman" w:cs="Times New Roman"/>
                <w:color w:val="000000"/>
                <w:kern w:val="0"/>
                <w:sz w:val="18"/>
                <w:szCs w:val="18"/>
                <w14:ligatures w14:val="none"/>
              </w:rPr>
            </w:pPr>
            <w:ins w:id="2362" w:author="Microsoft Word" w:date="2025-08-11T16:30:00Z" w16du:dateUtc="2025-08-11T21:30:00Z">
              <w:r w:rsidRPr="002E17C2">
                <w:rPr>
                  <w:rFonts w:ascii="Times New Roman" w:hAnsi="Times New Roman" w:cs="Times New Roman"/>
                  <w:color w:val="000000"/>
                  <w:sz w:val="18"/>
                  <w:szCs w:val="18"/>
                  <w:rPrChange w:id="2363" w:author="Jujia Li" w:date="2025-08-10T15:09:00Z" w16du:dateUtc="2025-08-10T20:09:00Z">
                    <w:rPr>
                      <w:rFonts w:ascii="Aptos Narrow" w:hAnsi="Aptos Narrow"/>
                      <w:color w:val="000000"/>
                      <w:sz w:val="22"/>
                      <w:szCs w:val="22"/>
                    </w:rPr>
                  </w:rPrChange>
                </w:rPr>
                <w:t>0.36</w:t>
              </w:r>
            </w:ins>
          </w:p>
        </w:tc>
        <w:tc>
          <w:tcPr>
            <w:tcW w:w="380" w:type="pct"/>
            <w:noWrap/>
            <w:vAlign w:val="bottom"/>
            <w:hideMark/>
          </w:tcPr>
          <w:p w14:paraId="520BB544" w14:textId="5AF2C37A" w:rsidR="004D28DD" w:rsidRPr="002E17C2" w:rsidRDefault="004D28DD" w:rsidP="004D28DD">
            <w:pPr>
              <w:spacing w:after="120" w:line="360" w:lineRule="auto"/>
              <w:contextualSpacing/>
              <w:jc w:val="right"/>
              <w:rPr>
                <w:ins w:id="2364" w:author="Microsoft Word" w:date="2025-08-11T16:30:00Z" w16du:dateUtc="2025-08-11T21:30:00Z"/>
                <w:rFonts w:ascii="Times New Roman" w:eastAsia="Times New Roman" w:hAnsi="Times New Roman" w:cs="Times New Roman"/>
                <w:color w:val="000000"/>
                <w:kern w:val="0"/>
                <w:sz w:val="18"/>
                <w:szCs w:val="18"/>
                <w14:ligatures w14:val="none"/>
              </w:rPr>
            </w:pPr>
            <w:ins w:id="2365" w:author="Microsoft Word" w:date="2025-08-11T16:30:00Z" w16du:dateUtc="2025-08-11T21:30:00Z">
              <w:r w:rsidRPr="002E17C2">
                <w:rPr>
                  <w:rFonts w:ascii="Times New Roman" w:hAnsi="Times New Roman" w:cs="Times New Roman"/>
                  <w:color w:val="000000"/>
                  <w:sz w:val="18"/>
                  <w:szCs w:val="18"/>
                  <w:rPrChange w:id="2366" w:author="Jujia Li" w:date="2025-08-10T15:09:00Z" w16du:dateUtc="2025-08-10T20:09:00Z">
                    <w:rPr>
                      <w:rFonts w:ascii="Aptos Narrow" w:hAnsi="Aptos Narrow"/>
                      <w:color w:val="000000"/>
                      <w:sz w:val="22"/>
                      <w:szCs w:val="22"/>
                    </w:rPr>
                  </w:rPrChange>
                </w:rPr>
                <w:t>2.3</w:t>
              </w:r>
              <w:r>
                <w:rPr>
                  <w:rFonts w:ascii="Times New Roman" w:hAnsi="Times New Roman" w:cs="Times New Roman"/>
                  <w:color w:val="000000"/>
                  <w:sz w:val="18"/>
                  <w:szCs w:val="18"/>
                </w:rPr>
                <w:t>0</w:t>
              </w:r>
            </w:ins>
          </w:p>
        </w:tc>
        <w:tc>
          <w:tcPr>
            <w:tcW w:w="321" w:type="pct"/>
            <w:noWrap/>
            <w:vAlign w:val="bottom"/>
            <w:hideMark/>
          </w:tcPr>
          <w:p w14:paraId="2635E1B9" w14:textId="31B6D38F" w:rsidR="004D28DD" w:rsidRPr="002E17C2" w:rsidRDefault="004D28DD" w:rsidP="004D28DD">
            <w:pPr>
              <w:spacing w:after="120" w:line="360" w:lineRule="auto"/>
              <w:contextualSpacing/>
              <w:jc w:val="right"/>
              <w:rPr>
                <w:ins w:id="2367" w:author="Microsoft Word" w:date="2025-08-11T16:30:00Z" w16du:dateUtc="2025-08-11T21:30:00Z"/>
                <w:rFonts w:ascii="Times New Roman" w:eastAsia="Times New Roman" w:hAnsi="Times New Roman" w:cs="Times New Roman"/>
                <w:color w:val="000000"/>
                <w:kern w:val="0"/>
                <w:sz w:val="18"/>
                <w:szCs w:val="18"/>
                <w14:ligatures w14:val="none"/>
              </w:rPr>
            </w:pPr>
            <w:ins w:id="2368" w:author="Microsoft Word" w:date="2025-08-11T16:30:00Z" w16du:dateUtc="2025-08-11T21:30:00Z">
              <w:r w:rsidRPr="002E17C2">
                <w:rPr>
                  <w:rFonts w:ascii="Times New Roman" w:hAnsi="Times New Roman" w:cs="Times New Roman"/>
                  <w:color w:val="000000"/>
                  <w:sz w:val="18"/>
                  <w:szCs w:val="18"/>
                  <w:rPrChange w:id="2369" w:author="Jujia Li" w:date="2025-08-10T15:09:00Z" w16du:dateUtc="2025-08-10T20:09:00Z">
                    <w:rPr>
                      <w:rFonts w:ascii="Aptos Narrow" w:hAnsi="Aptos Narrow"/>
                      <w:color w:val="000000"/>
                      <w:sz w:val="22"/>
                      <w:szCs w:val="22"/>
                    </w:rPr>
                  </w:rPrChange>
                </w:rPr>
                <w:t>0.32</w:t>
              </w:r>
            </w:ins>
          </w:p>
        </w:tc>
        <w:tc>
          <w:tcPr>
            <w:tcW w:w="428" w:type="pct"/>
            <w:noWrap/>
            <w:vAlign w:val="bottom"/>
            <w:hideMark/>
          </w:tcPr>
          <w:p w14:paraId="7C213EE2" w14:textId="7BF75300" w:rsidR="004D28DD" w:rsidRPr="002E17C2" w:rsidRDefault="004D28DD" w:rsidP="004D28DD">
            <w:pPr>
              <w:spacing w:after="120" w:line="360" w:lineRule="auto"/>
              <w:contextualSpacing/>
              <w:jc w:val="right"/>
              <w:rPr>
                <w:ins w:id="2370" w:author="Microsoft Word" w:date="2025-08-11T16:30:00Z" w16du:dateUtc="2025-08-11T21:30:00Z"/>
                <w:rFonts w:ascii="Times New Roman" w:eastAsia="Times New Roman" w:hAnsi="Times New Roman" w:cs="Times New Roman"/>
                <w:color w:val="000000"/>
                <w:kern w:val="0"/>
                <w:sz w:val="18"/>
                <w:szCs w:val="18"/>
                <w14:ligatures w14:val="none"/>
              </w:rPr>
            </w:pPr>
            <w:ins w:id="2371" w:author="Microsoft Word" w:date="2025-08-11T16:30:00Z" w16du:dateUtc="2025-08-11T21:30:00Z">
              <w:r w:rsidRPr="002E17C2">
                <w:rPr>
                  <w:rFonts w:ascii="Times New Roman" w:hAnsi="Times New Roman" w:cs="Times New Roman"/>
                  <w:color w:val="000000"/>
                  <w:sz w:val="18"/>
                  <w:szCs w:val="18"/>
                  <w:rPrChange w:id="2372" w:author="Jujia Li" w:date="2025-08-10T15:09:00Z" w16du:dateUtc="2025-08-10T20:09:00Z">
                    <w:rPr>
                      <w:rFonts w:ascii="Aptos Narrow" w:hAnsi="Aptos Narrow"/>
                      <w:color w:val="000000"/>
                      <w:sz w:val="22"/>
                      <w:szCs w:val="22"/>
                    </w:rPr>
                  </w:rPrChange>
                </w:rPr>
                <w:t>11.34</w:t>
              </w:r>
            </w:ins>
          </w:p>
        </w:tc>
        <w:tc>
          <w:tcPr>
            <w:tcW w:w="344" w:type="pct"/>
            <w:vAlign w:val="bottom"/>
          </w:tcPr>
          <w:p w14:paraId="22766BA6" w14:textId="36DD4C4B" w:rsidR="004D28DD" w:rsidRPr="002E17C2" w:rsidRDefault="004D28DD" w:rsidP="004D28DD">
            <w:pPr>
              <w:spacing w:after="120" w:line="360" w:lineRule="auto"/>
              <w:contextualSpacing/>
              <w:jc w:val="right"/>
              <w:rPr>
                <w:ins w:id="2373" w:author="Microsoft Word" w:date="2025-08-11T16:30:00Z" w16du:dateUtc="2025-08-11T21:30:00Z"/>
                <w:rFonts w:ascii="Times New Roman" w:hAnsi="Times New Roman" w:cs="Times New Roman"/>
                <w:sz w:val="18"/>
                <w:szCs w:val="18"/>
              </w:rPr>
            </w:pPr>
            <w:ins w:id="2374" w:author="Microsoft Word" w:date="2025-08-11T16:30:00Z" w16du:dateUtc="2025-08-11T21:30:00Z">
              <w:r w:rsidRPr="002E17C2">
                <w:rPr>
                  <w:rFonts w:ascii="Times New Roman" w:hAnsi="Times New Roman" w:cs="Times New Roman"/>
                  <w:color w:val="000000"/>
                  <w:sz w:val="18"/>
                  <w:szCs w:val="18"/>
                  <w:rPrChange w:id="2375" w:author="Jujia Li" w:date="2025-08-10T15:09:00Z" w16du:dateUtc="2025-08-10T20:09:00Z">
                    <w:rPr>
                      <w:rFonts w:ascii="Aptos Narrow" w:hAnsi="Aptos Narrow"/>
                      <w:color w:val="000000"/>
                      <w:sz w:val="22"/>
                      <w:szCs w:val="22"/>
                    </w:rPr>
                  </w:rPrChange>
                </w:rPr>
                <w:t>0.38</w:t>
              </w:r>
            </w:ins>
          </w:p>
        </w:tc>
      </w:tr>
      <w:tr w:rsidR="004D28DD" w:rsidRPr="006A0CE7" w14:paraId="67EFBDEB" w14:textId="77777777" w:rsidTr="002E17C2">
        <w:trPr>
          <w:trHeight w:val="290"/>
          <w:ins w:id="2376" w:author="Microsoft Word" w:date="2025-08-11T16:30:00Z"/>
        </w:trPr>
        <w:tc>
          <w:tcPr>
            <w:tcW w:w="808" w:type="pct"/>
            <w:noWrap/>
            <w:vAlign w:val="bottom"/>
            <w:hideMark/>
          </w:tcPr>
          <w:p w14:paraId="60004D45" w14:textId="77777777" w:rsidR="004D28DD" w:rsidRPr="00221F0A" w:rsidRDefault="004D28DD" w:rsidP="004D28DD">
            <w:pPr>
              <w:spacing w:after="120" w:line="360" w:lineRule="auto"/>
              <w:contextualSpacing/>
              <w:rPr>
                <w:ins w:id="2377" w:author="Microsoft Word" w:date="2025-08-11T16:30:00Z" w16du:dateUtc="2025-08-11T21:30:00Z"/>
                <w:rFonts w:ascii="Times New Roman" w:eastAsia="Times New Roman" w:hAnsi="Times New Roman" w:cs="Times New Roman"/>
                <w:color w:val="000000"/>
                <w:kern w:val="0"/>
                <w:sz w:val="18"/>
                <w:szCs w:val="18"/>
                <w14:ligatures w14:val="none"/>
              </w:rPr>
            </w:pPr>
            <w:ins w:id="2378" w:author="Microsoft Word" w:date="2025-08-11T16:30:00Z" w16du:dateUtc="2025-08-11T21:30:00Z">
              <w:r w:rsidRPr="005E344C">
                <w:rPr>
                  <w:rFonts w:ascii="Times New Roman" w:hAnsi="Times New Roman" w:cs="Times New Roman"/>
                  <w:color w:val="000000"/>
                  <w:sz w:val="18"/>
                  <w:szCs w:val="18"/>
                </w:rPr>
                <w:t>SHELBY</w:t>
              </w:r>
            </w:ins>
          </w:p>
        </w:tc>
        <w:tc>
          <w:tcPr>
            <w:tcW w:w="566" w:type="pct"/>
            <w:vAlign w:val="bottom"/>
          </w:tcPr>
          <w:p w14:paraId="06A13EE4" w14:textId="2BD5A61D" w:rsidR="004D28DD" w:rsidRPr="002E17C2" w:rsidRDefault="004D28DD" w:rsidP="004D28DD">
            <w:pPr>
              <w:spacing w:after="120" w:line="360" w:lineRule="auto"/>
              <w:contextualSpacing/>
              <w:jc w:val="right"/>
              <w:rPr>
                <w:ins w:id="2379" w:author="Microsoft Word" w:date="2025-08-11T16:30:00Z" w16du:dateUtc="2025-08-11T21:30:00Z"/>
                <w:rFonts w:ascii="Times New Roman" w:hAnsi="Times New Roman" w:cs="Times New Roman"/>
                <w:sz w:val="18"/>
                <w:szCs w:val="18"/>
              </w:rPr>
            </w:pPr>
            <w:ins w:id="2380" w:author="Microsoft Word" w:date="2025-08-11T16:30:00Z" w16du:dateUtc="2025-08-11T21:30:00Z">
              <w:r w:rsidRPr="005E344C">
                <w:rPr>
                  <w:rFonts w:ascii="Times New Roman" w:hAnsi="Times New Roman" w:cs="Times New Roman"/>
                  <w:color w:val="000000"/>
                  <w:sz w:val="18"/>
                  <w:szCs w:val="18"/>
                </w:rPr>
                <w:t>214547.76</w:t>
              </w:r>
            </w:ins>
          </w:p>
        </w:tc>
        <w:tc>
          <w:tcPr>
            <w:tcW w:w="454" w:type="pct"/>
            <w:noWrap/>
            <w:vAlign w:val="bottom"/>
            <w:hideMark/>
          </w:tcPr>
          <w:p w14:paraId="72F656BD" w14:textId="1CD446B1" w:rsidR="004D28DD" w:rsidRPr="002E17C2" w:rsidRDefault="004D28DD" w:rsidP="004D28DD">
            <w:pPr>
              <w:spacing w:after="120" w:line="360" w:lineRule="auto"/>
              <w:contextualSpacing/>
              <w:jc w:val="right"/>
              <w:rPr>
                <w:ins w:id="2381" w:author="Microsoft Word" w:date="2025-08-11T16:30:00Z" w16du:dateUtc="2025-08-11T21:30:00Z"/>
                <w:rFonts w:ascii="Times New Roman" w:eastAsia="Times New Roman" w:hAnsi="Times New Roman" w:cs="Times New Roman"/>
                <w:color w:val="000000"/>
                <w:kern w:val="0"/>
                <w:sz w:val="18"/>
                <w:szCs w:val="18"/>
                <w14:ligatures w14:val="none"/>
              </w:rPr>
            </w:pPr>
            <w:ins w:id="2382" w:author="Microsoft Word" w:date="2025-08-11T16:30:00Z" w16du:dateUtc="2025-08-11T21:30:00Z">
              <w:r w:rsidRPr="002E17C2">
                <w:rPr>
                  <w:rFonts w:ascii="Times New Roman" w:hAnsi="Times New Roman" w:cs="Times New Roman"/>
                  <w:color w:val="000000"/>
                  <w:sz w:val="18"/>
                  <w:szCs w:val="18"/>
                  <w:rPrChange w:id="2383" w:author="Jujia Li" w:date="2025-08-10T15:09:00Z" w16du:dateUtc="2025-08-10T20:09:00Z">
                    <w:rPr>
                      <w:rFonts w:ascii="Aptos Narrow" w:hAnsi="Aptos Narrow"/>
                      <w:color w:val="000000"/>
                      <w:sz w:val="22"/>
                      <w:szCs w:val="22"/>
                    </w:rPr>
                  </w:rPrChange>
                </w:rPr>
                <w:t>31.3</w:t>
              </w:r>
              <w:r>
                <w:rPr>
                  <w:rFonts w:ascii="Times New Roman" w:hAnsi="Times New Roman" w:cs="Times New Roman"/>
                  <w:color w:val="000000"/>
                  <w:sz w:val="18"/>
                  <w:szCs w:val="18"/>
                </w:rPr>
                <w:t>0</w:t>
              </w:r>
            </w:ins>
          </w:p>
        </w:tc>
        <w:tc>
          <w:tcPr>
            <w:tcW w:w="308" w:type="pct"/>
            <w:gridSpan w:val="2"/>
            <w:noWrap/>
            <w:vAlign w:val="bottom"/>
            <w:hideMark/>
          </w:tcPr>
          <w:p w14:paraId="6F6A8D6A" w14:textId="55C9206E" w:rsidR="004D28DD" w:rsidRPr="002E17C2" w:rsidRDefault="004D28DD" w:rsidP="004D28DD">
            <w:pPr>
              <w:spacing w:after="120" w:line="360" w:lineRule="auto"/>
              <w:contextualSpacing/>
              <w:jc w:val="right"/>
              <w:rPr>
                <w:ins w:id="2384" w:author="Microsoft Word" w:date="2025-08-11T16:30:00Z" w16du:dateUtc="2025-08-11T21:30:00Z"/>
                <w:rFonts w:ascii="Times New Roman" w:eastAsia="Times New Roman" w:hAnsi="Times New Roman" w:cs="Times New Roman"/>
                <w:color w:val="000000"/>
                <w:kern w:val="0"/>
                <w:sz w:val="18"/>
                <w:szCs w:val="18"/>
                <w14:ligatures w14:val="none"/>
              </w:rPr>
            </w:pPr>
            <w:ins w:id="2385" w:author="Microsoft Word" w:date="2025-08-11T16:30:00Z" w16du:dateUtc="2025-08-11T21:30:00Z">
              <w:r w:rsidRPr="002E17C2">
                <w:rPr>
                  <w:rFonts w:ascii="Times New Roman" w:hAnsi="Times New Roman" w:cs="Times New Roman"/>
                  <w:color w:val="000000"/>
                  <w:sz w:val="18"/>
                  <w:szCs w:val="18"/>
                  <w:rPrChange w:id="2386"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380" w:type="pct"/>
            <w:noWrap/>
            <w:vAlign w:val="bottom"/>
            <w:hideMark/>
          </w:tcPr>
          <w:p w14:paraId="65C005FB" w14:textId="4A807DC0" w:rsidR="004D28DD" w:rsidRPr="002E17C2" w:rsidRDefault="004D28DD" w:rsidP="004D28DD">
            <w:pPr>
              <w:spacing w:after="120" w:line="360" w:lineRule="auto"/>
              <w:contextualSpacing/>
              <w:jc w:val="right"/>
              <w:rPr>
                <w:ins w:id="2387" w:author="Microsoft Word" w:date="2025-08-11T16:30:00Z" w16du:dateUtc="2025-08-11T21:30:00Z"/>
                <w:rFonts w:ascii="Times New Roman" w:eastAsia="Times New Roman" w:hAnsi="Times New Roman" w:cs="Times New Roman"/>
                <w:color w:val="000000"/>
                <w:kern w:val="0"/>
                <w:sz w:val="18"/>
                <w:szCs w:val="18"/>
                <w14:ligatures w14:val="none"/>
              </w:rPr>
            </w:pPr>
            <w:ins w:id="2388" w:author="Microsoft Word" w:date="2025-08-11T16:30:00Z" w16du:dateUtc="2025-08-11T21:30:00Z">
              <w:r w:rsidRPr="002E17C2">
                <w:rPr>
                  <w:rFonts w:ascii="Times New Roman" w:hAnsi="Times New Roman" w:cs="Times New Roman"/>
                  <w:color w:val="000000"/>
                  <w:sz w:val="18"/>
                  <w:szCs w:val="18"/>
                  <w:rPrChange w:id="2389" w:author="Jujia Li" w:date="2025-08-10T15:09:00Z" w16du:dateUtc="2025-08-10T20:09:00Z">
                    <w:rPr>
                      <w:rFonts w:ascii="Aptos Narrow" w:hAnsi="Aptos Narrow"/>
                      <w:color w:val="000000"/>
                      <w:sz w:val="22"/>
                      <w:szCs w:val="22"/>
                    </w:rPr>
                  </w:rPrChange>
                </w:rPr>
                <w:t>28.29</w:t>
              </w:r>
            </w:ins>
          </w:p>
        </w:tc>
        <w:tc>
          <w:tcPr>
            <w:tcW w:w="315" w:type="pct"/>
            <w:gridSpan w:val="2"/>
            <w:noWrap/>
            <w:vAlign w:val="bottom"/>
            <w:hideMark/>
          </w:tcPr>
          <w:p w14:paraId="12B24C5F" w14:textId="44410373" w:rsidR="004D28DD" w:rsidRPr="002E17C2" w:rsidRDefault="004D28DD" w:rsidP="004D28DD">
            <w:pPr>
              <w:spacing w:after="120" w:line="360" w:lineRule="auto"/>
              <w:contextualSpacing/>
              <w:jc w:val="right"/>
              <w:rPr>
                <w:ins w:id="2390" w:author="Microsoft Word" w:date="2025-08-11T16:30:00Z" w16du:dateUtc="2025-08-11T21:30:00Z"/>
                <w:rFonts w:ascii="Times New Roman" w:eastAsia="Times New Roman" w:hAnsi="Times New Roman" w:cs="Times New Roman"/>
                <w:color w:val="000000"/>
                <w:kern w:val="0"/>
                <w:sz w:val="18"/>
                <w:szCs w:val="18"/>
                <w14:ligatures w14:val="none"/>
              </w:rPr>
            </w:pPr>
            <w:ins w:id="2391" w:author="Microsoft Word" w:date="2025-08-11T16:30:00Z" w16du:dateUtc="2025-08-11T21:30:00Z">
              <w:r w:rsidRPr="002E17C2">
                <w:rPr>
                  <w:rFonts w:ascii="Times New Roman" w:hAnsi="Times New Roman" w:cs="Times New Roman"/>
                  <w:color w:val="000000"/>
                  <w:sz w:val="18"/>
                  <w:szCs w:val="18"/>
                  <w:rPrChange w:id="2392" w:author="Jujia Li" w:date="2025-08-10T15:09:00Z" w16du:dateUtc="2025-08-10T20:09:00Z">
                    <w:rPr>
                      <w:rFonts w:ascii="Aptos Narrow" w:hAnsi="Aptos Narrow"/>
                      <w:color w:val="000000"/>
                      <w:sz w:val="22"/>
                      <w:szCs w:val="22"/>
                    </w:rPr>
                  </w:rPrChange>
                </w:rPr>
                <w:t>0.36</w:t>
              </w:r>
            </w:ins>
          </w:p>
        </w:tc>
        <w:tc>
          <w:tcPr>
            <w:tcW w:w="380" w:type="pct"/>
            <w:noWrap/>
            <w:vAlign w:val="bottom"/>
            <w:hideMark/>
          </w:tcPr>
          <w:p w14:paraId="5D289859" w14:textId="4E61FD26" w:rsidR="004D28DD" w:rsidRPr="002E17C2" w:rsidRDefault="004D28DD" w:rsidP="004D28DD">
            <w:pPr>
              <w:spacing w:after="120" w:line="360" w:lineRule="auto"/>
              <w:contextualSpacing/>
              <w:jc w:val="right"/>
              <w:rPr>
                <w:ins w:id="2393" w:author="Microsoft Word" w:date="2025-08-11T16:30:00Z" w16du:dateUtc="2025-08-11T21:30:00Z"/>
                <w:rFonts w:ascii="Times New Roman" w:eastAsia="Times New Roman" w:hAnsi="Times New Roman" w:cs="Times New Roman"/>
                <w:color w:val="000000"/>
                <w:kern w:val="0"/>
                <w:sz w:val="18"/>
                <w:szCs w:val="18"/>
                <w14:ligatures w14:val="none"/>
              </w:rPr>
            </w:pPr>
            <w:ins w:id="2394" w:author="Microsoft Word" w:date="2025-08-11T16:30:00Z" w16du:dateUtc="2025-08-11T21:30:00Z">
              <w:r w:rsidRPr="002E17C2">
                <w:rPr>
                  <w:rFonts w:ascii="Times New Roman" w:hAnsi="Times New Roman" w:cs="Times New Roman"/>
                  <w:color w:val="000000"/>
                  <w:sz w:val="18"/>
                  <w:szCs w:val="18"/>
                  <w:rPrChange w:id="2395" w:author="Jujia Li" w:date="2025-08-10T15:09:00Z" w16du:dateUtc="2025-08-10T20:09:00Z">
                    <w:rPr>
                      <w:rFonts w:ascii="Aptos Narrow" w:hAnsi="Aptos Narrow"/>
                      <w:color w:val="000000"/>
                      <w:sz w:val="22"/>
                      <w:szCs w:val="22"/>
                    </w:rPr>
                  </w:rPrChange>
                </w:rPr>
                <w:t>25.4</w:t>
              </w:r>
              <w:r>
                <w:rPr>
                  <w:rFonts w:ascii="Times New Roman" w:hAnsi="Times New Roman" w:cs="Times New Roman"/>
                  <w:color w:val="000000"/>
                  <w:sz w:val="18"/>
                  <w:szCs w:val="18"/>
                </w:rPr>
                <w:t>0</w:t>
              </w:r>
            </w:ins>
          </w:p>
        </w:tc>
        <w:tc>
          <w:tcPr>
            <w:tcW w:w="316" w:type="pct"/>
            <w:gridSpan w:val="2"/>
            <w:noWrap/>
            <w:vAlign w:val="bottom"/>
            <w:hideMark/>
          </w:tcPr>
          <w:p w14:paraId="7969853D" w14:textId="7D45C440" w:rsidR="004D28DD" w:rsidRPr="002E17C2" w:rsidRDefault="004D28DD" w:rsidP="004D28DD">
            <w:pPr>
              <w:spacing w:after="120" w:line="360" w:lineRule="auto"/>
              <w:contextualSpacing/>
              <w:jc w:val="right"/>
              <w:rPr>
                <w:ins w:id="2396" w:author="Microsoft Word" w:date="2025-08-11T16:30:00Z" w16du:dateUtc="2025-08-11T21:30:00Z"/>
                <w:rFonts w:ascii="Times New Roman" w:eastAsia="Times New Roman" w:hAnsi="Times New Roman" w:cs="Times New Roman"/>
                <w:color w:val="000000"/>
                <w:kern w:val="0"/>
                <w:sz w:val="18"/>
                <w:szCs w:val="18"/>
                <w14:ligatures w14:val="none"/>
              </w:rPr>
            </w:pPr>
            <w:ins w:id="2397" w:author="Microsoft Word" w:date="2025-08-11T16:30:00Z" w16du:dateUtc="2025-08-11T21:30:00Z">
              <w:r w:rsidRPr="002E17C2">
                <w:rPr>
                  <w:rFonts w:ascii="Times New Roman" w:hAnsi="Times New Roman" w:cs="Times New Roman"/>
                  <w:color w:val="000000"/>
                  <w:sz w:val="18"/>
                  <w:szCs w:val="18"/>
                  <w:rPrChange w:id="2398" w:author="Jujia Li" w:date="2025-08-10T15:09:00Z" w16du:dateUtc="2025-08-10T20:09:00Z">
                    <w:rPr>
                      <w:rFonts w:ascii="Aptos Narrow" w:hAnsi="Aptos Narrow"/>
                      <w:color w:val="000000"/>
                      <w:sz w:val="22"/>
                      <w:szCs w:val="22"/>
                    </w:rPr>
                  </w:rPrChange>
                </w:rPr>
                <w:t>0.32</w:t>
              </w:r>
            </w:ins>
          </w:p>
        </w:tc>
        <w:tc>
          <w:tcPr>
            <w:tcW w:w="380" w:type="pct"/>
            <w:noWrap/>
            <w:vAlign w:val="bottom"/>
            <w:hideMark/>
          </w:tcPr>
          <w:p w14:paraId="60297F7A" w14:textId="6529BF0B" w:rsidR="004D28DD" w:rsidRPr="002E17C2" w:rsidRDefault="004D28DD" w:rsidP="004D28DD">
            <w:pPr>
              <w:spacing w:after="120" w:line="360" w:lineRule="auto"/>
              <w:contextualSpacing/>
              <w:jc w:val="right"/>
              <w:rPr>
                <w:ins w:id="2399" w:author="Microsoft Word" w:date="2025-08-11T16:30:00Z" w16du:dateUtc="2025-08-11T21:30:00Z"/>
                <w:rFonts w:ascii="Times New Roman" w:eastAsia="Times New Roman" w:hAnsi="Times New Roman" w:cs="Times New Roman"/>
                <w:color w:val="000000"/>
                <w:kern w:val="0"/>
                <w:sz w:val="18"/>
                <w:szCs w:val="18"/>
                <w14:ligatures w14:val="none"/>
              </w:rPr>
            </w:pPr>
            <w:ins w:id="2400" w:author="Microsoft Word" w:date="2025-08-11T16:30:00Z" w16du:dateUtc="2025-08-11T21:30:00Z">
              <w:r w:rsidRPr="002E17C2">
                <w:rPr>
                  <w:rFonts w:ascii="Times New Roman" w:hAnsi="Times New Roman" w:cs="Times New Roman"/>
                  <w:color w:val="000000"/>
                  <w:sz w:val="18"/>
                  <w:szCs w:val="18"/>
                  <w:rPrChange w:id="2401" w:author="Jujia Li" w:date="2025-08-10T15:09:00Z" w16du:dateUtc="2025-08-10T20:09:00Z">
                    <w:rPr>
                      <w:rFonts w:ascii="Aptos Narrow" w:hAnsi="Aptos Narrow"/>
                      <w:color w:val="000000"/>
                      <w:sz w:val="22"/>
                      <w:szCs w:val="22"/>
                    </w:rPr>
                  </w:rPrChange>
                </w:rPr>
                <w:t>22.79</w:t>
              </w:r>
            </w:ins>
          </w:p>
        </w:tc>
        <w:tc>
          <w:tcPr>
            <w:tcW w:w="321" w:type="pct"/>
            <w:noWrap/>
            <w:vAlign w:val="bottom"/>
            <w:hideMark/>
          </w:tcPr>
          <w:p w14:paraId="330C5126" w14:textId="58A1AB91" w:rsidR="004D28DD" w:rsidRPr="002E17C2" w:rsidRDefault="004D28DD" w:rsidP="004D28DD">
            <w:pPr>
              <w:spacing w:after="120" w:line="360" w:lineRule="auto"/>
              <w:contextualSpacing/>
              <w:jc w:val="right"/>
              <w:rPr>
                <w:ins w:id="2402" w:author="Microsoft Word" w:date="2025-08-11T16:30:00Z" w16du:dateUtc="2025-08-11T21:30:00Z"/>
                <w:rFonts w:ascii="Times New Roman" w:eastAsia="Times New Roman" w:hAnsi="Times New Roman" w:cs="Times New Roman"/>
                <w:color w:val="000000"/>
                <w:kern w:val="0"/>
                <w:sz w:val="18"/>
                <w:szCs w:val="18"/>
                <w14:ligatures w14:val="none"/>
              </w:rPr>
            </w:pPr>
            <w:ins w:id="2403" w:author="Microsoft Word" w:date="2025-08-11T16:30:00Z" w16du:dateUtc="2025-08-11T21:30:00Z">
              <w:r w:rsidRPr="002E17C2">
                <w:rPr>
                  <w:rFonts w:ascii="Times New Roman" w:hAnsi="Times New Roman" w:cs="Times New Roman"/>
                  <w:color w:val="000000"/>
                  <w:sz w:val="18"/>
                  <w:szCs w:val="18"/>
                  <w:rPrChange w:id="2404" w:author="Jujia Li" w:date="2025-08-10T15:09:00Z" w16du:dateUtc="2025-08-10T20:09:00Z">
                    <w:rPr>
                      <w:rFonts w:ascii="Aptos Narrow" w:hAnsi="Aptos Narrow"/>
                      <w:color w:val="000000"/>
                      <w:sz w:val="22"/>
                      <w:szCs w:val="22"/>
                    </w:rPr>
                  </w:rPrChange>
                </w:rPr>
                <w:t>0.29</w:t>
              </w:r>
            </w:ins>
          </w:p>
        </w:tc>
        <w:tc>
          <w:tcPr>
            <w:tcW w:w="428" w:type="pct"/>
            <w:noWrap/>
            <w:vAlign w:val="bottom"/>
            <w:hideMark/>
          </w:tcPr>
          <w:p w14:paraId="7A91F2DF" w14:textId="20C815C4" w:rsidR="004D28DD" w:rsidRPr="002E17C2" w:rsidRDefault="004D28DD" w:rsidP="004D28DD">
            <w:pPr>
              <w:spacing w:after="120" w:line="360" w:lineRule="auto"/>
              <w:contextualSpacing/>
              <w:jc w:val="right"/>
              <w:rPr>
                <w:ins w:id="2405" w:author="Microsoft Word" w:date="2025-08-11T16:30:00Z" w16du:dateUtc="2025-08-11T21:30:00Z"/>
                <w:rFonts w:ascii="Times New Roman" w:eastAsia="Times New Roman" w:hAnsi="Times New Roman" w:cs="Times New Roman"/>
                <w:color w:val="000000"/>
                <w:kern w:val="0"/>
                <w:sz w:val="18"/>
                <w:szCs w:val="18"/>
                <w14:ligatures w14:val="none"/>
              </w:rPr>
            </w:pPr>
            <w:ins w:id="2406" w:author="Microsoft Word" w:date="2025-08-11T16:30:00Z" w16du:dateUtc="2025-08-11T21:30:00Z">
              <w:r w:rsidRPr="002E17C2">
                <w:rPr>
                  <w:rFonts w:ascii="Times New Roman" w:hAnsi="Times New Roman" w:cs="Times New Roman"/>
                  <w:color w:val="000000"/>
                  <w:sz w:val="18"/>
                  <w:szCs w:val="18"/>
                  <w:rPrChange w:id="2407" w:author="Jujia Li" w:date="2025-08-10T15:09:00Z" w16du:dateUtc="2025-08-10T20:09:00Z">
                    <w:rPr>
                      <w:rFonts w:ascii="Aptos Narrow" w:hAnsi="Aptos Narrow"/>
                      <w:color w:val="000000"/>
                      <w:sz w:val="22"/>
                      <w:szCs w:val="22"/>
                    </w:rPr>
                  </w:rPrChange>
                </w:rPr>
                <w:t>107.78</w:t>
              </w:r>
            </w:ins>
          </w:p>
        </w:tc>
        <w:tc>
          <w:tcPr>
            <w:tcW w:w="344" w:type="pct"/>
            <w:vAlign w:val="bottom"/>
          </w:tcPr>
          <w:p w14:paraId="4C1F4D92" w14:textId="57812E36" w:rsidR="004D28DD" w:rsidRPr="002E17C2" w:rsidRDefault="004D28DD" w:rsidP="004D28DD">
            <w:pPr>
              <w:spacing w:after="120" w:line="360" w:lineRule="auto"/>
              <w:contextualSpacing/>
              <w:jc w:val="right"/>
              <w:rPr>
                <w:ins w:id="2408" w:author="Microsoft Word" w:date="2025-08-11T16:30:00Z" w16du:dateUtc="2025-08-11T21:30:00Z"/>
                <w:rFonts w:ascii="Times New Roman" w:hAnsi="Times New Roman" w:cs="Times New Roman"/>
                <w:sz w:val="18"/>
                <w:szCs w:val="18"/>
              </w:rPr>
            </w:pPr>
            <w:ins w:id="2409" w:author="Microsoft Word" w:date="2025-08-11T16:30:00Z" w16du:dateUtc="2025-08-11T21:30:00Z">
              <w:r w:rsidRPr="002E17C2">
                <w:rPr>
                  <w:rFonts w:ascii="Times New Roman" w:hAnsi="Times New Roman" w:cs="Times New Roman"/>
                  <w:color w:val="000000"/>
                  <w:sz w:val="18"/>
                  <w:szCs w:val="18"/>
                  <w:rPrChange w:id="2410" w:author="Jujia Li" w:date="2025-08-10T15:09:00Z" w16du:dateUtc="2025-08-10T20:09:00Z">
                    <w:rPr>
                      <w:rFonts w:ascii="Aptos Narrow" w:hAnsi="Aptos Narrow"/>
                      <w:color w:val="000000"/>
                      <w:sz w:val="22"/>
                      <w:szCs w:val="22"/>
                    </w:rPr>
                  </w:rPrChange>
                </w:rPr>
                <w:t>0.34</w:t>
              </w:r>
            </w:ins>
          </w:p>
        </w:tc>
      </w:tr>
      <w:tr w:rsidR="004D28DD" w:rsidRPr="006A0CE7" w14:paraId="47209D94" w14:textId="77777777" w:rsidTr="002E17C2">
        <w:trPr>
          <w:trHeight w:val="290"/>
          <w:ins w:id="2411" w:author="Microsoft Word" w:date="2025-08-11T16:30:00Z"/>
        </w:trPr>
        <w:tc>
          <w:tcPr>
            <w:tcW w:w="808" w:type="pct"/>
            <w:noWrap/>
            <w:vAlign w:val="bottom"/>
            <w:hideMark/>
          </w:tcPr>
          <w:p w14:paraId="7355BF14" w14:textId="77777777" w:rsidR="004D28DD" w:rsidRPr="00221F0A" w:rsidRDefault="004D28DD" w:rsidP="004D28DD">
            <w:pPr>
              <w:spacing w:after="120" w:line="360" w:lineRule="auto"/>
              <w:contextualSpacing/>
              <w:rPr>
                <w:ins w:id="2412" w:author="Microsoft Word" w:date="2025-08-11T16:30:00Z" w16du:dateUtc="2025-08-11T21:30:00Z"/>
                <w:rFonts w:ascii="Times New Roman" w:eastAsia="Times New Roman" w:hAnsi="Times New Roman" w:cs="Times New Roman"/>
                <w:color w:val="000000"/>
                <w:kern w:val="0"/>
                <w:sz w:val="18"/>
                <w:szCs w:val="18"/>
                <w14:ligatures w14:val="none"/>
              </w:rPr>
            </w:pPr>
            <w:ins w:id="2413" w:author="Microsoft Word" w:date="2025-08-11T16:30:00Z" w16du:dateUtc="2025-08-11T21:30:00Z">
              <w:r w:rsidRPr="005E344C">
                <w:rPr>
                  <w:rFonts w:ascii="Times New Roman" w:hAnsi="Times New Roman" w:cs="Times New Roman"/>
                  <w:color w:val="000000"/>
                  <w:sz w:val="18"/>
                  <w:szCs w:val="18"/>
                </w:rPr>
                <w:t>TUSCALOOSA</w:t>
              </w:r>
            </w:ins>
          </w:p>
        </w:tc>
        <w:tc>
          <w:tcPr>
            <w:tcW w:w="566" w:type="pct"/>
            <w:vAlign w:val="bottom"/>
          </w:tcPr>
          <w:p w14:paraId="3B9052E2" w14:textId="7B77629D" w:rsidR="004D28DD" w:rsidRPr="002E17C2" w:rsidRDefault="004D28DD" w:rsidP="004D28DD">
            <w:pPr>
              <w:spacing w:after="120" w:line="360" w:lineRule="auto"/>
              <w:contextualSpacing/>
              <w:jc w:val="right"/>
              <w:rPr>
                <w:ins w:id="2414" w:author="Microsoft Word" w:date="2025-08-11T16:30:00Z" w16du:dateUtc="2025-08-11T21:30:00Z"/>
                <w:rFonts w:ascii="Times New Roman" w:hAnsi="Times New Roman" w:cs="Times New Roman"/>
                <w:sz w:val="18"/>
                <w:szCs w:val="18"/>
              </w:rPr>
            </w:pPr>
            <w:ins w:id="2415" w:author="Microsoft Word" w:date="2025-08-11T16:30:00Z" w16du:dateUtc="2025-08-11T21:30:00Z">
              <w:r w:rsidRPr="005E344C">
                <w:rPr>
                  <w:rFonts w:ascii="Times New Roman" w:hAnsi="Times New Roman" w:cs="Times New Roman"/>
                  <w:color w:val="000000"/>
                  <w:sz w:val="18"/>
                  <w:szCs w:val="18"/>
                </w:rPr>
                <w:t>207937.99</w:t>
              </w:r>
            </w:ins>
          </w:p>
        </w:tc>
        <w:tc>
          <w:tcPr>
            <w:tcW w:w="454" w:type="pct"/>
            <w:noWrap/>
            <w:vAlign w:val="bottom"/>
            <w:hideMark/>
          </w:tcPr>
          <w:p w14:paraId="2AC8823E" w14:textId="5FB460D9" w:rsidR="004D28DD" w:rsidRPr="002E17C2" w:rsidRDefault="004D28DD" w:rsidP="004D28DD">
            <w:pPr>
              <w:spacing w:after="120" w:line="360" w:lineRule="auto"/>
              <w:contextualSpacing/>
              <w:jc w:val="right"/>
              <w:rPr>
                <w:ins w:id="2416" w:author="Microsoft Word" w:date="2025-08-11T16:30:00Z" w16du:dateUtc="2025-08-11T21:30:00Z"/>
                <w:rFonts w:ascii="Times New Roman" w:eastAsia="Times New Roman" w:hAnsi="Times New Roman" w:cs="Times New Roman"/>
                <w:color w:val="000000"/>
                <w:kern w:val="0"/>
                <w:sz w:val="18"/>
                <w:szCs w:val="18"/>
                <w14:ligatures w14:val="none"/>
              </w:rPr>
            </w:pPr>
            <w:ins w:id="2417" w:author="Microsoft Word" w:date="2025-08-11T16:30:00Z" w16du:dateUtc="2025-08-11T21:30:00Z">
              <w:r w:rsidRPr="002E17C2">
                <w:rPr>
                  <w:rFonts w:ascii="Times New Roman" w:hAnsi="Times New Roman" w:cs="Times New Roman"/>
                  <w:color w:val="000000"/>
                  <w:sz w:val="18"/>
                  <w:szCs w:val="18"/>
                  <w:rPrChange w:id="2418" w:author="Jujia Li" w:date="2025-08-10T15:09:00Z" w16du:dateUtc="2025-08-10T20:09:00Z">
                    <w:rPr>
                      <w:rFonts w:ascii="Aptos Narrow" w:hAnsi="Aptos Narrow"/>
                      <w:color w:val="000000"/>
                      <w:sz w:val="22"/>
                      <w:szCs w:val="22"/>
                    </w:rPr>
                  </w:rPrChange>
                </w:rPr>
                <w:t>37.12</w:t>
              </w:r>
            </w:ins>
          </w:p>
        </w:tc>
        <w:tc>
          <w:tcPr>
            <w:tcW w:w="308" w:type="pct"/>
            <w:gridSpan w:val="2"/>
            <w:noWrap/>
            <w:vAlign w:val="bottom"/>
            <w:hideMark/>
          </w:tcPr>
          <w:p w14:paraId="69394BB4" w14:textId="28E0DDF5" w:rsidR="004D28DD" w:rsidRPr="002E17C2" w:rsidRDefault="004D28DD" w:rsidP="004D28DD">
            <w:pPr>
              <w:spacing w:after="120" w:line="360" w:lineRule="auto"/>
              <w:contextualSpacing/>
              <w:jc w:val="right"/>
              <w:rPr>
                <w:ins w:id="2419" w:author="Microsoft Word" w:date="2025-08-11T16:30:00Z" w16du:dateUtc="2025-08-11T21:30:00Z"/>
                <w:rFonts w:ascii="Times New Roman" w:eastAsia="Times New Roman" w:hAnsi="Times New Roman" w:cs="Times New Roman"/>
                <w:color w:val="000000"/>
                <w:kern w:val="0"/>
                <w:sz w:val="18"/>
                <w:szCs w:val="18"/>
                <w14:ligatures w14:val="none"/>
              </w:rPr>
            </w:pPr>
            <w:ins w:id="2420" w:author="Microsoft Word" w:date="2025-08-11T16:30:00Z" w16du:dateUtc="2025-08-11T21:30:00Z">
              <w:r w:rsidRPr="002E17C2">
                <w:rPr>
                  <w:rFonts w:ascii="Times New Roman" w:hAnsi="Times New Roman" w:cs="Times New Roman"/>
                  <w:color w:val="000000"/>
                  <w:sz w:val="18"/>
                  <w:szCs w:val="18"/>
                  <w:rPrChange w:id="2421" w:author="Jujia Li" w:date="2025-08-10T15:09:00Z" w16du:dateUtc="2025-08-10T20:09:00Z">
                    <w:rPr>
                      <w:rFonts w:ascii="Aptos Narrow" w:hAnsi="Aptos Narrow"/>
                      <w:color w:val="000000"/>
                      <w:sz w:val="22"/>
                      <w:szCs w:val="22"/>
                    </w:rPr>
                  </w:rPrChange>
                </w:rPr>
                <w:t>0.49</w:t>
              </w:r>
            </w:ins>
          </w:p>
        </w:tc>
        <w:tc>
          <w:tcPr>
            <w:tcW w:w="380" w:type="pct"/>
            <w:noWrap/>
            <w:vAlign w:val="bottom"/>
            <w:hideMark/>
          </w:tcPr>
          <w:p w14:paraId="561A27A8" w14:textId="6AB693AC" w:rsidR="004D28DD" w:rsidRPr="002E17C2" w:rsidRDefault="004D28DD" w:rsidP="004D28DD">
            <w:pPr>
              <w:spacing w:after="120" w:line="360" w:lineRule="auto"/>
              <w:contextualSpacing/>
              <w:jc w:val="right"/>
              <w:rPr>
                <w:ins w:id="2422" w:author="Microsoft Word" w:date="2025-08-11T16:30:00Z" w16du:dateUtc="2025-08-11T21:30:00Z"/>
                <w:rFonts w:ascii="Times New Roman" w:eastAsia="Times New Roman" w:hAnsi="Times New Roman" w:cs="Times New Roman"/>
                <w:color w:val="000000"/>
                <w:kern w:val="0"/>
                <w:sz w:val="18"/>
                <w:szCs w:val="18"/>
                <w14:ligatures w14:val="none"/>
              </w:rPr>
            </w:pPr>
            <w:ins w:id="2423" w:author="Microsoft Word" w:date="2025-08-11T16:30:00Z" w16du:dateUtc="2025-08-11T21:30:00Z">
              <w:r w:rsidRPr="002E17C2">
                <w:rPr>
                  <w:rFonts w:ascii="Times New Roman" w:hAnsi="Times New Roman" w:cs="Times New Roman"/>
                  <w:color w:val="000000"/>
                  <w:sz w:val="18"/>
                  <w:szCs w:val="18"/>
                  <w:rPrChange w:id="2424" w:author="Jujia Li" w:date="2025-08-10T15:09:00Z" w16du:dateUtc="2025-08-10T20:09:00Z">
                    <w:rPr>
                      <w:rFonts w:ascii="Aptos Narrow" w:hAnsi="Aptos Narrow"/>
                      <w:color w:val="000000"/>
                      <w:sz w:val="22"/>
                      <w:szCs w:val="22"/>
                    </w:rPr>
                  </w:rPrChange>
                </w:rPr>
                <w:t>33.1</w:t>
              </w:r>
              <w:r>
                <w:rPr>
                  <w:rFonts w:ascii="Times New Roman" w:hAnsi="Times New Roman" w:cs="Times New Roman"/>
                  <w:color w:val="000000"/>
                  <w:sz w:val="18"/>
                  <w:szCs w:val="18"/>
                </w:rPr>
                <w:t>0</w:t>
              </w:r>
            </w:ins>
          </w:p>
        </w:tc>
        <w:tc>
          <w:tcPr>
            <w:tcW w:w="315" w:type="pct"/>
            <w:gridSpan w:val="2"/>
            <w:noWrap/>
            <w:vAlign w:val="bottom"/>
            <w:hideMark/>
          </w:tcPr>
          <w:p w14:paraId="44704E1E" w14:textId="0EDF5DF2" w:rsidR="004D28DD" w:rsidRPr="002E17C2" w:rsidRDefault="004D28DD" w:rsidP="004D28DD">
            <w:pPr>
              <w:spacing w:after="120" w:line="360" w:lineRule="auto"/>
              <w:contextualSpacing/>
              <w:jc w:val="right"/>
              <w:rPr>
                <w:ins w:id="2425" w:author="Microsoft Word" w:date="2025-08-11T16:30:00Z" w16du:dateUtc="2025-08-11T21:30:00Z"/>
                <w:rFonts w:ascii="Times New Roman" w:eastAsia="Times New Roman" w:hAnsi="Times New Roman" w:cs="Times New Roman"/>
                <w:color w:val="000000"/>
                <w:kern w:val="0"/>
                <w:sz w:val="18"/>
                <w:szCs w:val="18"/>
                <w14:ligatures w14:val="none"/>
              </w:rPr>
            </w:pPr>
            <w:ins w:id="2426" w:author="Microsoft Word" w:date="2025-08-11T16:30:00Z" w16du:dateUtc="2025-08-11T21:30:00Z">
              <w:r w:rsidRPr="002E17C2">
                <w:rPr>
                  <w:rFonts w:ascii="Times New Roman" w:hAnsi="Times New Roman" w:cs="Times New Roman"/>
                  <w:color w:val="000000"/>
                  <w:sz w:val="18"/>
                  <w:szCs w:val="18"/>
                  <w:rPrChange w:id="2427" w:author="Jujia Li" w:date="2025-08-10T15:09:00Z" w16du:dateUtc="2025-08-10T20:09:00Z">
                    <w:rPr>
                      <w:rFonts w:ascii="Aptos Narrow" w:hAnsi="Aptos Narrow"/>
                      <w:color w:val="000000"/>
                      <w:sz w:val="22"/>
                      <w:szCs w:val="22"/>
                    </w:rPr>
                  </w:rPrChange>
                </w:rPr>
                <w:t>0.44</w:t>
              </w:r>
            </w:ins>
          </w:p>
        </w:tc>
        <w:tc>
          <w:tcPr>
            <w:tcW w:w="380" w:type="pct"/>
            <w:noWrap/>
            <w:vAlign w:val="bottom"/>
            <w:hideMark/>
          </w:tcPr>
          <w:p w14:paraId="2371B8EE" w14:textId="3A8F975E" w:rsidR="004D28DD" w:rsidRPr="002E17C2" w:rsidRDefault="004D28DD" w:rsidP="004D28DD">
            <w:pPr>
              <w:spacing w:after="120" w:line="360" w:lineRule="auto"/>
              <w:contextualSpacing/>
              <w:jc w:val="right"/>
              <w:rPr>
                <w:ins w:id="2428" w:author="Microsoft Word" w:date="2025-08-11T16:30:00Z" w16du:dateUtc="2025-08-11T21:30:00Z"/>
                <w:rFonts w:ascii="Times New Roman" w:eastAsia="Times New Roman" w:hAnsi="Times New Roman" w:cs="Times New Roman"/>
                <w:color w:val="000000"/>
                <w:kern w:val="0"/>
                <w:sz w:val="18"/>
                <w:szCs w:val="18"/>
                <w14:ligatures w14:val="none"/>
              </w:rPr>
            </w:pPr>
            <w:ins w:id="2429" w:author="Microsoft Word" w:date="2025-08-11T16:30:00Z" w16du:dateUtc="2025-08-11T21:30:00Z">
              <w:r w:rsidRPr="002E17C2">
                <w:rPr>
                  <w:rFonts w:ascii="Times New Roman" w:hAnsi="Times New Roman" w:cs="Times New Roman"/>
                  <w:color w:val="000000"/>
                  <w:sz w:val="18"/>
                  <w:szCs w:val="18"/>
                  <w:rPrChange w:id="2430" w:author="Jujia Li" w:date="2025-08-10T15:09:00Z" w16du:dateUtc="2025-08-10T20:09:00Z">
                    <w:rPr>
                      <w:rFonts w:ascii="Aptos Narrow" w:hAnsi="Aptos Narrow"/>
                      <w:color w:val="000000"/>
                      <w:sz w:val="22"/>
                      <w:szCs w:val="22"/>
                    </w:rPr>
                  </w:rPrChange>
                </w:rPr>
                <w:t>28.86</w:t>
              </w:r>
            </w:ins>
          </w:p>
        </w:tc>
        <w:tc>
          <w:tcPr>
            <w:tcW w:w="316" w:type="pct"/>
            <w:gridSpan w:val="2"/>
            <w:noWrap/>
            <w:vAlign w:val="bottom"/>
            <w:hideMark/>
          </w:tcPr>
          <w:p w14:paraId="5CD048BE" w14:textId="1AC4F10A" w:rsidR="004D28DD" w:rsidRPr="002E17C2" w:rsidRDefault="004D28DD" w:rsidP="004D28DD">
            <w:pPr>
              <w:spacing w:after="120" w:line="360" w:lineRule="auto"/>
              <w:contextualSpacing/>
              <w:jc w:val="right"/>
              <w:rPr>
                <w:ins w:id="2431" w:author="Microsoft Word" w:date="2025-08-11T16:30:00Z" w16du:dateUtc="2025-08-11T21:30:00Z"/>
                <w:rFonts w:ascii="Times New Roman" w:eastAsia="Times New Roman" w:hAnsi="Times New Roman" w:cs="Times New Roman"/>
                <w:color w:val="000000"/>
                <w:kern w:val="0"/>
                <w:sz w:val="18"/>
                <w:szCs w:val="18"/>
                <w14:ligatures w14:val="none"/>
              </w:rPr>
            </w:pPr>
            <w:ins w:id="2432" w:author="Microsoft Word" w:date="2025-08-11T16:30:00Z" w16du:dateUtc="2025-08-11T21:30:00Z">
              <w:r w:rsidRPr="002E17C2">
                <w:rPr>
                  <w:rFonts w:ascii="Times New Roman" w:hAnsi="Times New Roman" w:cs="Times New Roman"/>
                  <w:color w:val="000000"/>
                  <w:sz w:val="18"/>
                  <w:szCs w:val="18"/>
                  <w:rPrChange w:id="2433" w:author="Jujia Li" w:date="2025-08-10T15:09:00Z" w16du:dateUtc="2025-08-10T20:09:00Z">
                    <w:rPr>
                      <w:rFonts w:ascii="Aptos Narrow" w:hAnsi="Aptos Narrow"/>
                      <w:color w:val="000000"/>
                      <w:sz w:val="22"/>
                      <w:szCs w:val="22"/>
                    </w:rPr>
                  </w:rPrChange>
                </w:rPr>
                <w:t>0.38</w:t>
              </w:r>
            </w:ins>
          </w:p>
        </w:tc>
        <w:tc>
          <w:tcPr>
            <w:tcW w:w="380" w:type="pct"/>
            <w:noWrap/>
            <w:vAlign w:val="bottom"/>
            <w:hideMark/>
          </w:tcPr>
          <w:p w14:paraId="3D838966" w14:textId="479E3E36" w:rsidR="004D28DD" w:rsidRPr="002E17C2" w:rsidRDefault="004D28DD" w:rsidP="004D28DD">
            <w:pPr>
              <w:spacing w:after="120" w:line="360" w:lineRule="auto"/>
              <w:contextualSpacing/>
              <w:jc w:val="right"/>
              <w:rPr>
                <w:ins w:id="2434" w:author="Microsoft Word" w:date="2025-08-11T16:30:00Z" w16du:dateUtc="2025-08-11T21:30:00Z"/>
                <w:rFonts w:ascii="Times New Roman" w:eastAsia="Times New Roman" w:hAnsi="Times New Roman" w:cs="Times New Roman"/>
                <w:color w:val="000000"/>
                <w:kern w:val="0"/>
                <w:sz w:val="18"/>
                <w:szCs w:val="18"/>
                <w14:ligatures w14:val="none"/>
              </w:rPr>
            </w:pPr>
            <w:ins w:id="2435" w:author="Microsoft Word" w:date="2025-08-11T16:30:00Z" w16du:dateUtc="2025-08-11T21:30:00Z">
              <w:r w:rsidRPr="002E17C2">
                <w:rPr>
                  <w:rFonts w:ascii="Times New Roman" w:hAnsi="Times New Roman" w:cs="Times New Roman"/>
                  <w:color w:val="000000"/>
                  <w:sz w:val="18"/>
                  <w:szCs w:val="18"/>
                  <w:rPrChange w:id="2436" w:author="Jujia Li" w:date="2025-08-10T15:09:00Z" w16du:dateUtc="2025-08-10T20:09:00Z">
                    <w:rPr>
                      <w:rFonts w:ascii="Aptos Narrow" w:hAnsi="Aptos Narrow"/>
                      <w:color w:val="000000"/>
                      <w:sz w:val="22"/>
                      <w:szCs w:val="22"/>
                    </w:rPr>
                  </w:rPrChange>
                </w:rPr>
                <w:t>25.39</w:t>
              </w:r>
            </w:ins>
          </w:p>
        </w:tc>
        <w:tc>
          <w:tcPr>
            <w:tcW w:w="321" w:type="pct"/>
            <w:noWrap/>
            <w:vAlign w:val="bottom"/>
            <w:hideMark/>
          </w:tcPr>
          <w:p w14:paraId="7A3AE8DD" w14:textId="5CF50727" w:rsidR="004D28DD" w:rsidRPr="002E17C2" w:rsidRDefault="004D28DD" w:rsidP="004D28DD">
            <w:pPr>
              <w:spacing w:after="120" w:line="360" w:lineRule="auto"/>
              <w:contextualSpacing/>
              <w:jc w:val="right"/>
              <w:rPr>
                <w:ins w:id="2437" w:author="Microsoft Word" w:date="2025-08-11T16:30:00Z" w16du:dateUtc="2025-08-11T21:30:00Z"/>
                <w:rFonts w:ascii="Times New Roman" w:eastAsia="Times New Roman" w:hAnsi="Times New Roman" w:cs="Times New Roman"/>
                <w:color w:val="000000"/>
                <w:kern w:val="0"/>
                <w:sz w:val="18"/>
                <w:szCs w:val="18"/>
                <w14:ligatures w14:val="none"/>
              </w:rPr>
            </w:pPr>
            <w:ins w:id="2438" w:author="Microsoft Word" w:date="2025-08-11T16:30:00Z" w16du:dateUtc="2025-08-11T21:30:00Z">
              <w:r w:rsidRPr="002E17C2">
                <w:rPr>
                  <w:rFonts w:ascii="Times New Roman" w:hAnsi="Times New Roman" w:cs="Times New Roman"/>
                  <w:color w:val="000000"/>
                  <w:sz w:val="18"/>
                  <w:szCs w:val="18"/>
                  <w:rPrChange w:id="2439" w:author="Jujia Li" w:date="2025-08-10T15:09:00Z" w16du:dateUtc="2025-08-10T20:09:00Z">
                    <w:rPr>
                      <w:rFonts w:ascii="Aptos Narrow" w:hAnsi="Aptos Narrow"/>
                      <w:color w:val="000000"/>
                      <w:sz w:val="22"/>
                      <w:szCs w:val="22"/>
                    </w:rPr>
                  </w:rPrChange>
                </w:rPr>
                <w:t>0.33</w:t>
              </w:r>
            </w:ins>
          </w:p>
        </w:tc>
        <w:tc>
          <w:tcPr>
            <w:tcW w:w="428" w:type="pct"/>
            <w:noWrap/>
            <w:vAlign w:val="bottom"/>
            <w:hideMark/>
          </w:tcPr>
          <w:p w14:paraId="41046C2F" w14:textId="525B6CB3" w:rsidR="004D28DD" w:rsidRPr="002E17C2" w:rsidRDefault="004D28DD" w:rsidP="004D28DD">
            <w:pPr>
              <w:spacing w:after="120" w:line="360" w:lineRule="auto"/>
              <w:contextualSpacing/>
              <w:jc w:val="right"/>
              <w:rPr>
                <w:ins w:id="2440" w:author="Microsoft Word" w:date="2025-08-11T16:30:00Z" w16du:dateUtc="2025-08-11T21:30:00Z"/>
                <w:rFonts w:ascii="Times New Roman" w:eastAsia="Times New Roman" w:hAnsi="Times New Roman" w:cs="Times New Roman"/>
                <w:color w:val="000000"/>
                <w:kern w:val="0"/>
                <w:sz w:val="18"/>
                <w:szCs w:val="18"/>
                <w14:ligatures w14:val="none"/>
              </w:rPr>
            </w:pPr>
            <w:ins w:id="2441" w:author="Microsoft Word" w:date="2025-08-11T16:30:00Z" w16du:dateUtc="2025-08-11T21:30:00Z">
              <w:r w:rsidRPr="002E17C2">
                <w:rPr>
                  <w:rFonts w:ascii="Times New Roman" w:hAnsi="Times New Roman" w:cs="Times New Roman"/>
                  <w:color w:val="000000"/>
                  <w:sz w:val="18"/>
                  <w:szCs w:val="18"/>
                  <w:rPrChange w:id="2442" w:author="Jujia Li" w:date="2025-08-10T15:09:00Z" w16du:dateUtc="2025-08-10T20:09:00Z">
                    <w:rPr>
                      <w:rFonts w:ascii="Aptos Narrow" w:hAnsi="Aptos Narrow"/>
                      <w:color w:val="000000"/>
                      <w:sz w:val="22"/>
                      <w:szCs w:val="22"/>
                    </w:rPr>
                  </w:rPrChange>
                </w:rPr>
                <w:t>124.47</w:t>
              </w:r>
            </w:ins>
          </w:p>
        </w:tc>
        <w:tc>
          <w:tcPr>
            <w:tcW w:w="344" w:type="pct"/>
            <w:vAlign w:val="bottom"/>
          </w:tcPr>
          <w:p w14:paraId="61B71154" w14:textId="1AE52454" w:rsidR="004D28DD" w:rsidRPr="002E17C2" w:rsidRDefault="004D28DD" w:rsidP="004D28DD">
            <w:pPr>
              <w:spacing w:after="120" w:line="360" w:lineRule="auto"/>
              <w:contextualSpacing/>
              <w:jc w:val="right"/>
              <w:rPr>
                <w:ins w:id="2443" w:author="Microsoft Word" w:date="2025-08-11T16:30:00Z" w16du:dateUtc="2025-08-11T21:30:00Z"/>
                <w:rFonts w:ascii="Times New Roman" w:hAnsi="Times New Roman" w:cs="Times New Roman"/>
                <w:sz w:val="18"/>
                <w:szCs w:val="18"/>
              </w:rPr>
            </w:pPr>
            <w:ins w:id="2444" w:author="Microsoft Word" w:date="2025-08-11T16:30:00Z" w16du:dateUtc="2025-08-11T21:30:00Z">
              <w:r w:rsidRPr="002E17C2">
                <w:rPr>
                  <w:rFonts w:ascii="Times New Roman" w:hAnsi="Times New Roman" w:cs="Times New Roman"/>
                  <w:color w:val="000000"/>
                  <w:sz w:val="18"/>
                  <w:szCs w:val="18"/>
                  <w:rPrChange w:id="2445" w:author="Jujia Li" w:date="2025-08-10T15:09:00Z" w16du:dateUtc="2025-08-10T20:09:00Z">
                    <w:rPr>
                      <w:rFonts w:ascii="Aptos Narrow" w:hAnsi="Aptos Narrow"/>
                      <w:color w:val="000000"/>
                      <w:sz w:val="22"/>
                      <w:szCs w:val="22"/>
                    </w:rPr>
                  </w:rPrChange>
                </w:rPr>
                <w:t>0.41</w:t>
              </w:r>
            </w:ins>
          </w:p>
        </w:tc>
      </w:tr>
      <w:tr w:rsidR="004D28DD" w:rsidRPr="006A0CE7" w14:paraId="165D46F7" w14:textId="77777777" w:rsidTr="002E17C2">
        <w:trPr>
          <w:trHeight w:val="290"/>
          <w:ins w:id="2446" w:author="Microsoft Word" w:date="2025-08-11T16:30:00Z"/>
        </w:trPr>
        <w:tc>
          <w:tcPr>
            <w:tcW w:w="808" w:type="pct"/>
            <w:noWrap/>
            <w:vAlign w:val="bottom"/>
            <w:hideMark/>
          </w:tcPr>
          <w:p w14:paraId="494A1D58" w14:textId="77777777" w:rsidR="004D28DD" w:rsidRPr="00221F0A" w:rsidRDefault="004D28DD" w:rsidP="004D28DD">
            <w:pPr>
              <w:spacing w:after="120" w:line="360" w:lineRule="auto"/>
              <w:contextualSpacing/>
              <w:rPr>
                <w:ins w:id="2447" w:author="Microsoft Word" w:date="2025-08-11T16:30:00Z" w16du:dateUtc="2025-08-11T21:30:00Z"/>
                <w:rFonts w:ascii="Times New Roman" w:eastAsia="Times New Roman" w:hAnsi="Times New Roman" w:cs="Times New Roman"/>
                <w:color w:val="000000"/>
                <w:kern w:val="0"/>
                <w:sz w:val="18"/>
                <w:szCs w:val="18"/>
                <w14:ligatures w14:val="none"/>
              </w:rPr>
            </w:pPr>
            <w:ins w:id="2448" w:author="Microsoft Word" w:date="2025-08-11T16:30:00Z" w16du:dateUtc="2025-08-11T21:30:00Z">
              <w:r w:rsidRPr="005E344C">
                <w:rPr>
                  <w:rFonts w:ascii="Times New Roman" w:hAnsi="Times New Roman" w:cs="Times New Roman"/>
                  <w:color w:val="000000"/>
                  <w:sz w:val="18"/>
                  <w:szCs w:val="18"/>
                </w:rPr>
                <w:t>WALKER</w:t>
              </w:r>
            </w:ins>
          </w:p>
        </w:tc>
        <w:tc>
          <w:tcPr>
            <w:tcW w:w="566" w:type="pct"/>
            <w:vAlign w:val="bottom"/>
          </w:tcPr>
          <w:p w14:paraId="3B5485FF" w14:textId="12647666" w:rsidR="004D28DD" w:rsidRPr="002E17C2" w:rsidRDefault="004D28DD" w:rsidP="004D28DD">
            <w:pPr>
              <w:spacing w:after="120" w:line="360" w:lineRule="auto"/>
              <w:contextualSpacing/>
              <w:jc w:val="right"/>
              <w:rPr>
                <w:ins w:id="2449" w:author="Microsoft Word" w:date="2025-08-11T16:30:00Z" w16du:dateUtc="2025-08-11T21:30:00Z"/>
                <w:rFonts w:ascii="Times New Roman" w:hAnsi="Times New Roman" w:cs="Times New Roman"/>
                <w:sz w:val="18"/>
                <w:szCs w:val="18"/>
              </w:rPr>
            </w:pPr>
            <w:ins w:id="2450" w:author="Microsoft Word" w:date="2025-08-11T16:30:00Z" w16du:dateUtc="2025-08-11T21:30:00Z">
              <w:r w:rsidRPr="005E344C">
                <w:rPr>
                  <w:rFonts w:ascii="Times New Roman" w:hAnsi="Times New Roman" w:cs="Times New Roman"/>
                  <w:color w:val="000000"/>
                  <w:sz w:val="18"/>
                  <w:szCs w:val="18"/>
                </w:rPr>
                <w:t>63904.93</w:t>
              </w:r>
            </w:ins>
          </w:p>
        </w:tc>
        <w:tc>
          <w:tcPr>
            <w:tcW w:w="454" w:type="pct"/>
            <w:noWrap/>
            <w:vAlign w:val="bottom"/>
            <w:hideMark/>
          </w:tcPr>
          <w:p w14:paraId="34A556FD" w14:textId="47E61AB9" w:rsidR="004D28DD" w:rsidRPr="002E17C2" w:rsidRDefault="004D28DD" w:rsidP="004D28DD">
            <w:pPr>
              <w:spacing w:after="120" w:line="360" w:lineRule="auto"/>
              <w:contextualSpacing/>
              <w:jc w:val="right"/>
              <w:rPr>
                <w:ins w:id="2451" w:author="Microsoft Word" w:date="2025-08-11T16:30:00Z" w16du:dateUtc="2025-08-11T21:30:00Z"/>
                <w:rFonts w:ascii="Times New Roman" w:eastAsia="Times New Roman" w:hAnsi="Times New Roman" w:cs="Times New Roman"/>
                <w:color w:val="000000"/>
                <w:kern w:val="0"/>
                <w:sz w:val="18"/>
                <w:szCs w:val="18"/>
                <w14:ligatures w14:val="none"/>
              </w:rPr>
            </w:pPr>
            <w:ins w:id="2452" w:author="Microsoft Word" w:date="2025-08-11T16:30:00Z" w16du:dateUtc="2025-08-11T21:30:00Z">
              <w:r w:rsidRPr="002E17C2">
                <w:rPr>
                  <w:rFonts w:ascii="Times New Roman" w:hAnsi="Times New Roman" w:cs="Times New Roman"/>
                  <w:color w:val="000000"/>
                  <w:sz w:val="18"/>
                  <w:szCs w:val="18"/>
                  <w:rPrChange w:id="2453" w:author="Jujia Li" w:date="2025-08-10T15:09:00Z" w16du:dateUtc="2025-08-10T20:09:00Z">
                    <w:rPr>
                      <w:rFonts w:ascii="Aptos Narrow" w:hAnsi="Aptos Narrow"/>
                      <w:color w:val="000000"/>
                      <w:sz w:val="22"/>
                      <w:szCs w:val="22"/>
                    </w:rPr>
                  </w:rPrChange>
                </w:rPr>
                <w:t>28.17</w:t>
              </w:r>
            </w:ins>
          </w:p>
        </w:tc>
        <w:tc>
          <w:tcPr>
            <w:tcW w:w="308" w:type="pct"/>
            <w:gridSpan w:val="2"/>
            <w:noWrap/>
            <w:vAlign w:val="bottom"/>
            <w:hideMark/>
          </w:tcPr>
          <w:p w14:paraId="4606E919" w14:textId="39778F29" w:rsidR="004D28DD" w:rsidRPr="002E17C2" w:rsidRDefault="004D28DD" w:rsidP="004D28DD">
            <w:pPr>
              <w:spacing w:after="120" w:line="360" w:lineRule="auto"/>
              <w:contextualSpacing/>
              <w:jc w:val="right"/>
              <w:rPr>
                <w:ins w:id="2454" w:author="Microsoft Word" w:date="2025-08-11T16:30:00Z" w16du:dateUtc="2025-08-11T21:30:00Z"/>
                <w:rFonts w:ascii="Times New Roman" w:eastAsia="Times New Roman" w:hAnsi="Times New Roman" w:cs="Times New Roman"/>
                <w:color w:val="000000"/>
                <w:kern w:val="0"/>
                <w:sz w:val="18"/>
                <w:szCs w:val="18"/>
                <w14:ligatures w14:val="none"/>
              </w:rPr>
            </w:pPr>
            <w:ins w:id="2455" w:author="Microsoft Word" w:date="2025-08-11T16:30:00Z" w16du:dateUtc="2025-08-11T21:30:00Z">
              <w:r w:rsidRPr="002E17C2">
                <w:rPr>
                  <w:rFonts w:ascii="Times New Roman" w:hAnsi="Times New Roman" w:cs="Times New Roman"/>
                  <w:color w:val="000000"/>
                  <w:sz w:val="18"/>
                  <w:szCs w:val="18"/>
                  <w:rPrChange w:id="2456" w:author="Jujia Li" w:date="2025-08-10T15:09:00Z" w16du:dateUtc="2025-08-10T20:09:00Z">
                    <w:rPr>
                      <w:rFonts w:ascii="Aptos Narrow" w:hAnsi="Aptos Narrow"/>
                      <w:color w:val="000000"/>
                      <w:sz w:val="22"/>
                      <w:szCs w:val="22"/>
                    </w:rPr>
                  </w:rPrChange>
                </w:rPr>
                <w:t>1.19</w:t>
              </w:r>
            </w:ins>
          </w:p>
        </w:tc>
        <w:tc>
          <w:tcPr>
            <w:tcW w:w="380" w:type="pct"/>
            <w:noWrap/>
            <w:vAlign w:val="bottom"/>
            <w:hideMark/>
          </w:tcPr>
          <w:p w14:paraId="12293EF9" w14:textId="57C264A1" w:rsidR="004D28DD" w:rsidRPr="002E17C2" w:rsidRDefault="004D28DD" w:rsidP="004D28DD">
            <w:pPr>
              <w:spacing w:after="120" w:line="360" w:lineRule="auto"/>
              <w:contextualSpacing/>
              <w:jc w:val="right"/>
              <w:rPr>
                <w:ins w:id="2457" w:author="Microsoft Word" w:date="2025-08-11T16:30:00Z" w16du:dateUtc="2025-08-11T21:30:00Z"/>
                <w:rFonts w:ascii="Times New Roman" w:eastAsia="Times New Roman" w:hAnsi="Times New Roman" w:cs="Times New Roman"/>
                <w:color w:val="000000"/>
                <w:kern w:val="0"/>
                <w:sz w:val="18"/>
                <w:szCs w:val="18"/>
                <w14:ligatures w14:val="none"/>
              </w:rPr>
            </w:pPr>
            <w:ins w:id="2458" w:author="Microsoft Word" w:date="2025-08-11T16:30:00Z" w16du:dateUtc="2025-08-11T21:30:00Z">
              <w:r w:rsidRPr="002E17C2">
                <w:rPr>
                  <w:rFonts w:ascii="Times New Roman" w:hAnsi="Times New Roman" w:cs="Times New Roman"/>
                  <w:color w:val="000000"/>
                  <w:sz w:val="18"/>
                  <w:szCs w:val="18"/>
                  <w:rPrChange w:id="2459" w:author="Jujia Li" w:date="2025-08-10T15:09:00Z" w16du:dateUtc="2025-08-10T20:09:00Z">
                    <w:rPr>
                      <w:rFonts w:ascii="Aptos Narrow" w:hAnsi="Aptos Narrow"/>
                      <w:color w:val="000000"/>
                      <w:sz w:val="22"/>
                      <w:szCs w:val="22"/>
                    </w:rPr>
                  </w:rPrChange>
                </w:rPr>
                <w:t>24.61</w:t>
              </w:r>
            </w:ins>
          </w:p>
        </w:tc>
        <w:tc>
          <w:tcPr>
            <w:tcW w:w="315" w:type="pct"/>
            <w:gridSpan w:val="2"/>
            <w:noWrap/>
            <w:vAlign w:val="bottom"/>
            <w:hideMark/>
          </w:tcPr>
          <w:p w14:paraId="53619698" w14:textId="00432E36" w:rsidR="004D28DD" w:rsidRPr="002E17C2" w:rsidRDefault="004D28DD" w:rsidP="004D28DD">
            <w:pPr>
              <w:spacing w:after="120" w:line="360" w:lineRule="auto"/>
              <w:contextualSpacing/>
              <w:jc w:val="right"/>
              <w:rPr>
                <w:ins w:id="2460" w:author="Microsoft Word" w:date="2025-08-11T16:30:00Z" w16du:dateUtc="2025-08-11T21:30:00Z"/>
                <w:rFonts w:ascii="Times New Roman" w:eastAsia="Times New Roman" w:hAnsi="Times New Roman" w:cs="Times New Roman"/>
                <w:color w:val="000000"/>
                <w:kern w:val="0"/>
                <w:sz w:val="18"/>
                <w:szCs w:val="18"/>
                <w14:ligatures w14:val="none"/>
              </w:rPr>
            </w:pPr>
            <w:ins w:id="2461" w:author="Microsoft Word" w:date="2025-08-11T16:30:00Z" w16du:dateUtc="2025-08-11T21:30:00Z">
              <w:r w:rsidRPr="002E17C2">
                <w:rPr>
                  <w:rFonts w:ascii="Times New Roman" w:hAnsi="Times New Roman" w:cs="Times New Roman"/>
                  <w:color w:val="000000"/>
                  <w:sz w:val="18"/>
                  <w:szCs w:val="18"/>
                  <w:rPrChange w:id="2462" w:author="Jujia Li" w:date="2025-08-10T15:09:00Z" w16du:dateUtc="2025-08-10T20:09:00Z">
                    <w:rPr>
                      <w:rFonts w:ascii="Aptos Narrow" w:hAnsi="Aptos Narrow"/>
                      <w:color w:val="000000"/>
                      <w:sz w:val="22"/>
                      <w:szCs w:val="22"/>
                    </w:rPr>
                  </w:rPrChange>
                </w:rPr>
                <w:t>1.06</w:t>
              </w:r>
            </w:ins>
          </w:p>
        </w:tc>
        <w:tc>
          <w:tcPr>
            <w:tcW w:w="380" w:type="pct"/>
            <w:noWrap/>
            <w:vAlign w:val="bottom"/>
            <w:hideMark/>
          </w:tcPr>
          <w:p w14:paraId="61DB31A3" w14:textId="283B9E78" w:rsidR="004D28DD" w:rsidRPr="002E17C2" w:rsidRDefault="004D28DD" w:rsidP="004D28DD">
            <w:pPr>
              <w:spacing w:after="120" w:line="360" w:lineRule="auto"/>
              <w:contextualSpacing/>
              <w:jc w:val="right"/>
              <w:rPr>
                <w:ins w:id="2463" w:author="Microsoft Word" w:date="2025-08-11T16:30:00Z" w16du:dateUtc="2025-08-11T21:30:00Z"/>
                <w:rFonts w:ascii="Times New Roman" w:eastAsia="Times New Roman" w:hAnsi="Times New Roman" w:cs="Times New Roman"/>
                <w:color w:val="000000"/>
                <w:kern w:val="0"/>
                <w:sz w:val="18"/>
                <w:szCs w:val="18"/>
                <w14:ligatures w14:val="none"/>
              </w:rPr>
            </w:pPr>
            <w:ins w:id="2464" w:author="Microsoft Word" w:date="2025-08-11T16:30:00Z" w16du:dateUtc="2025-08-11T21:30:00Z">
              <w:r w:rsidRPr="002E17C2">
                <w:rPr>
                  <w:rFonts w:ascii="Times New Roman" w:hAnsi="Times New Roman" w:cs="Times New Roman"/>
                  <w:color w:val="000000"/>
                  <w:sz w:val="18"/>
                  <w:szCs w:val="18"/>
                  <w:rPrChange w:id="2465" w:author="Jujia Li" w:date="2025-08-10T15:09:00Z" w16du:dateUtc="2025-08-10T20:09:00Z">
                    <w:rPr>
                      <w:rFonts w:ascii="Aptos Narrow" w:hAnsi="Aptos Narrow"/>
                      <w:color w:val="000000"/>
                      <w:sz w:val="22"/>
                      <w:szCs w:val="22"/>
                    </w:rPr>
                  </w:rPrChange>
                </w:rPr>
                <w:t>22.65</w:t>
              </w:r>
            </w:ins>
          </w:p>
        </w:tc>
        <w:tc>
          <w:tcPr>
            <w:tcW w:w="316" w:type="pct"/>
            <w:gridSpan w:val="2"/>
            <w:noWrap/>
            <w:vAlign w:val="bottom"/>
            <w:hideMark/>
          </w:tcPr>
          <w:p w14:paraId="310C340D" w14:textId="051C063C" w:rsidR="004D28DD" w:rsidRPr="002E17C2" w:rsidRDefault="004D28DD" w:rsidP="004D28DD">
            <w:pPr>
              <w:spacing w:after="120" w:line="360" w:lineRule="auto"/>
              <w:contextualSpacing/>
              <w:jc w:val="right"/>
              <w:rPr>
                <w:ins w:id="2466" w:author="Microsoft Word" w:date="2025-08-11T16:30:00Z" w16du:dateUtc="2025-08-11T21:30:00Z"/>
                <w:rFonts w:ascii="Times New Roman" w:eastAsia="Times New Roman" w:hAnsi="Times New Roman" w:cs="Times New Roman"/>
                <w:color w:val="000000"/>
                <w:kern w:val="0"/>
                <w:sz w:val="18"/>
                <w:szCs w:val="18"/>
                <w14:ligatures w14:val="none"/>
              </w:rPr>
            </w:pPr>
            <w:ins w:id="2467" w:author="Microsoft Word" w:date="2025-08-11T16:30:00Z" w16du:dateUtc="2025-08-11T21:30:00Z">
              <w:r w:rsidRPr="002E17C2">
                <w:rPr>
                  <w:rFonts w:ascii="Times New Roman" w:hAnsi="Times New Roman" w:cs="Times New Roman"/>
                  <w:color w:val="000000"/>
                  <w:sz w:val="18"/>
                  <w:szCs w:val="18"/>
                  <w:rPrChange w:id="2468" w:author="Jujia Li" w:date="2025-08-10T15:09:00Z" w16du:dateUtc="2025-08-10T20:09:00Z">
                    <w:rPr>
                      <w:rFonts w:ascii="Aptos Narrow" w:hAnsi="Aptos Narrow"/>
                      <w:color w:val="000000"/>
                      <w:sz w:val="22"/>
                      <w:szCs w:val="22"/>
                    </w:rPr>
                  </w:rPrChange>
                </w:rPr>
                <w:t>0.97</w:t>
              </w:r>
            </w:ins>
          </w:p>
        </w:tc>
        <w:tc>
          <w:tcPr>
            <w:tcW w:w="380" w:type="pct"/>
            <w:noWrap/>
            <w:vAlign w:val="bottom"/>
            <w:hideMark/>
          </w:tcPr>
          <w:p w14:paraId="3C359789" w14:textId="386687C0" w:rsidR="004D28DD" w:rsidRPr="002E17C2" w:rsidRDefault="004D28DD" w:rsidP="004D28DD">
            <w:pPr>
              <w:spacing w:after="120" w:line="360" w:lineRule="auto"/>
              <w:contextualSpacing/>
              <w:jc w:val="right"/>
              <w:rPr>
                <w:ins w:id="2469" w:author="Microsoft Word" w:date="2025-08-11T16:30:00Z" w16du:dateUtc="2025-08-11T21:30:00Z"/>
                <w:rFonts w:ascii="Times New Roman" w:eastAsia="Times New Roman" w:hAnsi="Times New Roman" w:cs="Times New Roman"/>
                <w:color w:val="000000"/>
                <w:kern w:val="0"/>
                <w:sz w:val="18"/>
                <w:szCs w:val="18"/>
                <w14:ligatures w14:val="none"/>
              </w:rPr>
            </w:pPr>
            <w:ins w:id="2470" w:author="Microsoft Word" w:date="2025-08-11T16:30:00Z" w16du:dateUtc="2025-08-11T21:30:00Z">
              <w:r w:rsidRPr="002E17C2">
                <w:rPr>
                  <w:rFonts w:ascii="Times New Roman" w:hAnsi="Times New Roman" w:cs="Times New Roman"/>
                  <w:color w:val="000000"/>
                  <w:sz w:val="18"/>
                  <w:szCs w:val="18"/>
                  <w:rPrChange w:id="2471" w:author="Jujia Li" w:date="2025-08-10T15:09:00Z" w16du:dateUtc="2025-08-10T20:09:00Z">
                    <w:rPr>
                      <w:rFonts w:ascii="Aptos Narrow" w:hAnsi="Aptos Narrow"/>
                      <w:color w:val="000000"/>
                      <w:sz w:val="22"/>
                      <w:szCs w:val="22"/>
                    </w:rPr>
                  </w:rPrChange>
                </w:rPr>
                <w:t>20.1</w:t>
              </w:r>
              <w:r>
                <w:rPr>
                  <w:rFonts w:ascii="Times New Roman" w:hAnsi="Times New Roman" w:cs="Times New Roman"/>
                  <w:color w:val="000000"/>
                  <w:sz w:val="18"/>
                  <w:szCs w:val="18"/>
                </w:rPr>
                <w:t>0</w:t>
              </w:r>
            </w:ins>
          </w:p>
        </w:tc>
        <w:tc>
          <w:tcPr>
            <w:tcW w:w="321" w:type="pct"/>
            <w:noWrap/>
            <w:vAlign w:val="bottom"/>
            <w:hideMark/>
          </w:tcPr>
          <w:p w14:paraId="6F03412D" w14:textId="404CF61B" w:rsidR="004D28DD" w:rsidRPr="002E17C2" w:rsidRDefault="004D28DD" w:rsidP="004D28DD">
            <w:pPr>
              <w:spacing w:after="120" w:line="360" w:lineRule="auto"/>
              <w:contextualSpacing/>
              <w:jc w:val="right"/>
              <w:rPr>
                <w:ins w:id="2472" w:author="Microsoft Word" w:date="2025-08-11T16:30:00Z" w16du:dateUtc="2025-08-11T21:30:00Z"/>
                <w:rFonts w:ascii="Times New Roman" w:eastAsia="Times New Roman" w:hAnsi="Times New Roman" w:cs="Times New Roman"/>
                <w:color w:val="000000"/>
                <w:kern w:val="0"/>
                <w:sz w:val="18"/>
                <w:szCs w:val="18"/>
                <w14:ligatures w14:val="none"/>
              </w:rPr>
            </w:pPr>
            <w:ins w:id="2473" w:author="Microsoft Word" w:date="2025-08-11T16:30:00Z" w16du:dateUtc="2025-08-11T21:30:00Z">
              <w:r w:rsidRPr="002E17C2">
                <w:rPr>
                  <w:rFonts w:ascii="Times New Roman" w:hAnsi="Times New Roman" w:cs="Times New Roman"/>
                  <w:color w:val="000000"/>
                  <w:sz w:val="18"/>
                  <w:szCs w:val="18"/>
                  <w:rPrChange w:id="2474" w:author="Jujia Li" w:date="2025-08-10T15:09:00Z" w16du:dateUtc="2025-08-10T20:09:00Z">
                    <w:rPr>
                      <w:rFonts w:ascii="Aptos Narrow" w:hAnsi="Aptos Narrow"/>
                      <w:color w:val="000000"/>
                      <w:sz w:val="22"/>
                      <w:szCs w:val="22"/>
                    </w:rPr>
                  </w:rPrChange>
                </w:rPr>
                <w:t>0.87</w:t>
              </w:r>
            </w:ins>
          </w:p>
        </w:tc>
        <w:tc>
          <w:tcPr>
            <w:tcW w:w="428" w:type="pct"/>
            <w:noWrap/>
            <w:vAlign w:val="bottom"/>
            <w:hideMark/>
          </w:tcPr>
          <w:p w14:paraId="6AE85674" w14:textId="4A1B6B6F" w:rsidR="004D28DD" w:rsidRPr="002E17C2" w:rsidRDefault="004D28DD" w:rsidP="004D28DD">
            <w:pPr>
              <w:spacing w:after="120" w:line="360" w:lineRule="auto"/>
              <w:contextualSpacing/>
              <w:jc w:val="right"/>
              <w:rPr>
                <w:ins w:id="2475" w:author="Microsoft Word" w:date="2025-08-11T16:30:00Z" w16du:dateUtc="2025-08-11T21:30:00Z"/>
                <w:rFonts w:ascii="Times New Roman" w:eastAsia="Times New Roman" w:hAnsi="Times New Roman" w:cs="Times New Roman"/>
                <w:color w:val="000000"/>
                <w:kern w:val="0"/>
                <w:sz w:val="18"/>
                <w:szCs w:val="18"/>
                <w14:ligatures w14:val="none"/>
              </w:rPr>
            </w:pPr>
            <w:ins w:id="2476" w:author="Microsoft Word" w:date="2025-08-11T16:30:00Z" w16du:dateUtc="2025-08-11T21:30:00Z">
              <w:r w:rsidRPr="002E17C2">
                <w:rPr>
                  <w:rFonts w:ascii="Times New Roman" w:hAnsi="Times New Roman" w:cs="Times New Roman"/>
                  <w:color w:val="000000"/>
                  <w:sz w:val="18"/>
                  <w:szCs w:val="18"/>
                  <w:rPrChange w:id="2477" w:author="Jujia Li" w:date="2025-08-10T15:09:00Z" w16du:dateUtc="2025-08-10T20:09:00Z">
                    <w:rPr>
                      <w:rFonts w:ascii="Aptos Narrow" w:hAnsi="Aptos Narrow"/>
                      <w:color w:val="000000"/>
                      <w:sz w:val="22"/>
                      <w:szCs w:val="22"/>
                    </w:rPr>
                  </w:rPrChange>
                </w:rPr>
                <w:t>95.53</w:t>
              </w:r>
            </w:ins>
          </w:p>
        </w:tc>
        <w:tc>
          <w:tcPr>
            <w:tcW w:w="344" w:type="pct"/>
            <w:vAlign w:val="bottom"/>
          </w:tcPr>
          <w:p w14:paraId="6E498AC3" w14:textId="17E249FE" w:rsidR="004D28DD" w:rsidRPr="002E17C2" w:rsidRDefault="004D28DD" w:rsidP="004D28DD">
            <w:pPr>
              <w:spacing w:after="120" w:line="360" w:lineRule="auto"/>
              <w:contextualSpacing/>
              <w:jc w:val="right"/>
              <w:rPr>
                <w:ins w:id="2478" w:author="Microsoft Word" w:date="2025-08-11T16:30:00Z" w16du:dateUtc="2025-08-11T21:30:00Z"/>
                <w:rFonts w:ascii="Times New Roman" w:hAnsi="Times New Roman" w:cs="Times New Roman"/>
                <w:sz w:val="18"/>
                <w:szCs w:val="18"/>
              </w:rPr>
            </w:pPr>
            <w:ins w:id="2479" w:author="Microsoft Word" w:date="2025-08-11T16:30:00Z" w16du:dateUtc="2025-08-11T21:30:00Z">
              <w:r w:rsidRPr="002E17C2">
                <w:rPr>
                  <w:rFonts w:ascii="Times New Roman" w:hAnsi="Times New Roman" w:cs="Times New Roman"/>
                  <w:color w:val="000000"/>
                  <w:sz w:val="18"/>
                  <w:szCs w:val="18"/>
                  <w:rPrChange w:id="2480" w:author="Jujia Li" w:date="2025-08-10T15:09:00Z" w16du:dateUtc="2025-08-10T20:09:00Z">
                    <w:rPr>
                      <w:rFonts w:ascii="Aptos Narrow" w:hAnsi="Aptos Narrow"/>
                      <w:color w:val="000000"/>
                      <w:sz w:val="22"/>
                      <w:szCs w:val="22"/>
                    </w:rPr>
                  </w:rPrChange>
                </w:rPr>
                <w:t>1.02</w:t>
              </w:r>
            </w:ins>
          </w:p>
        </w:tc>
      </w:tr>
      <w:tr w:rsidR="004D28DD" w:rsidRPr="006A0CE7" w14:paraId="3C300A27" w14:textId="77777777" w:rsidTr="002E17C2">
        <w:trPr>
          <w:trHeight w:val="290"/>
          <w:ins w:id="2481" w:author="Microsoft Word" w:date="2025-08-11T16:30:00Z"/>
        </w:trPr>
        <w:tc>
          <w:tcPr>
            <w:tcW w:w="808" w:type="pct"/>
            <w:noWrap/>
            <w:vAlign w:val="bottom"/>
            <w:hideMark/>
          </w:tcPr>
          <w:p w14:paraId="13782968" w14:textId="77777777" w:rsidR="004D28DD" w:rsidRPr="00221F0A" w:rsidRDefault="004D28DD" w:rsidP="004D28DD">
            <w:pPr>
              <w:spacing w:after="120" w:line="360" w:lineRule="auto"/>
              <w:contextualSpacing/>
              <w:rPr>
                <w:ins w:id="2482" w:author="Microsoft Word" w:date="2025-08-11T16:30:00Z" w16du:dateUtc="2025-08-11T21:30:00Z"/>
                <w:rFonts w:ascii="Times New Roman" w:eastAsia="Times New Roman" w:hAnsi="Times New Roman" w:cs="Times New Roman"/>
                <w:color w:val="000000"/>
                <w:kern w:val="0"/>
                <w:sz w:val="18"/>
                <w:szCs w:val="18"/>
                <w14:ligatures w14:val="none"/>
              </w:rPr>
            </w:pPr>
            <w:ins w:id="2483" w:author="Microsoft Word" w:date="2025-08-11T16:30:00Z" w16du:dateUtc="2025-08-11T21:30:00Z">
              <w:r w:rsidRPr="005E344C">
                <w:rPr>
                  <w:rFonts w:ascii="Times New Roman" w:hAnsi="Times New Roman" w:cs="Times New Roman"/>
                  <w:color w:val="000000"/>
                  <w:sz w:val="18"/>
                  <w:szCs w:val="18"/>
                </w:rPr>
                <w:t>WINSTON</w:t>
              </w:r>
            </w:ins>
          </w:p>
        </w:tc>
        <w:tc>
          <w:tcPr>
            <w:tcW w:w="566" w:type="pct"/>
            <w:vAlign w:val="bottom"/>
          </w:tcPr>
          <w:p w14:paraId="03D92CB0" w14:textId="44BD6208" w:rsidR="004D28DD" w:rsidRPr="002E17C2" w:rsidRDefault="004D28DD" w:rsidP="004D28DD">
            <w:pPr>
              <w:spacing w:after="120" w:line="360" w:lineRule="auto"/>
              <w:contextualSpacing/>
              <w:jc w:val="right"/>
              <w:rPr>
                <w:ins w:id="2484" w:author="Microsoft Word" w:date="2025-08-11T16:30:00Z" w16du:dateUtc="2025-08-11T21:30:00Z"/>
                <w:rFonts w:ascii="Times New Roman" w:hAnsi="Times New Roman" w:cs="Times New Roman"/>
                <w:sz w:val="18"/>
                <w:szCs w:val="18"/>
              </w:rPr>
            </w:pPr>
            <w:ins w:id="2485" w:author="Microsoft Word" w:date="2025-08-11T16:30:00Z" w16du:dateUtc="2025-08-11T21:30:00Z">
              <w:r w:rsidRPr="005E344C">
                <w:rPr>
                  <w:rFonts w:ascii="Times New Roman" w:hAnsi="Times New Roman" w:cs="Times New Roman"/>
                  <w:color w:val="000000"/>
                  <w:sz w:val="18"/>
                  <w:szCs w:val="18"/>
                </w:rPr>
                <w:t>23747.36</w:t>
              </w:r>
            </w:ins>
          </w:p>
        </w:tc>
        <w:tc>
          <w:tcPr>
            <w:tcW w:w="454" w:type="pct"/>
            <w:noWrap/>
            <w:vAlign w:val="bottom"/>
            <w:hideMark/>
          </w:tcPr>
          <w:p w14:paraId="3D940E5D" w14:textId="05FE1E7D" w:rsidR="004D28DD" w:rsidRPr="002E17C2" w:rsidRDefault="004D28DD" w:rsidP="004D28DD">
            <w:pPr>
              <w:spacing w:after="120" w:line="360" w:lineRule="auto"/>
              <w:contextualSpacing/>
              <w:jc w:val="right"/>
              <w:rPr>
                <w:ins w:id="2486" w:author="Microsoft Word" w:date="2025-08-11T16:30:00Z" w16du:dateUtc="2025-08-11T21:30:00Z"/>
                <w:rFonts w:ascii="Times New Roman" w:eastAsia="Times New Roman" w:hAnsi="Times New Roman" w:cs="Times New Roman"/>
                <w:color w:val="000000"/>
                <w:kern w:val="0"/>
                <w:sz w:val="18"/>
                <w:szCs w:val="18"/>
                <w14:ligatures w14:val="none"/>
              </w:rPr>
            </w:pPr>
            <w:ins w:id="2487" w:author="Microsoft Word" w:date="2025-08-11T16:30:00Z" w16du:dateUtc="2025-08-11T21:30:00Z">
              <w:r w:rsidRPr="002E17C2">
                <w:rPr>
                  <w:rFonts w:ascii="Times New Roman" w:hAnsi="Times New Roman" w:cs="Times New Roman"/>
                  <w:color w:val="000000"/>
                  <w:sz w:val="18"/>
                  <w:szCs w:val="18"/>
                  <w:rPrChange w:id="2488" w:author="Jujia Li" w:date="2025-08-10T15:09:00Z" w16du:dateUtc="2025-08-10T20:09:00Z">
                    <w:rPr>
                      <w:rFonts w:ascii="Aptos Narrow" w:hAnsi="Aptos Narrow"/>
                      <w:color w:val="000000"/>
                      <w:sz w:val="22"/>
                      <w:szCs w:val="22"/>
                    </w:rPr>
                  </w:rPrChange>
                </w:rPr>
                <w:t>8.47</w:t>
              </w:r>
            </w:ins>
          </w:p>
        </w:tc>
        <w:tc>
          <w:tcPr>
            <w:tcW w:w="308" w:type="pct"/>
            <w:gridSpan w:val="2"/>
            <w:noWrap/>
            <w:vAlign w:val="bottom"/>
            <w:hideMark/>
          </w:tcPr>
          <w:p w14:paraId="73F7E8FD" w14:textId="521DBFB2" w:rsidR="004D28DD" w:rsidRPr="002E17C2" w:rsidRDefault="004D28DD" w:rsidP="004D28DD">
            <w:pPr>
              <w:spacing w:after="120" w:line="360" w:lineRule="auto"/>
              <w:contextualSpacing/>
              <w:jc w:val="right"/>
              <w:rPr>
                <w:ins w:id="2489" w:author="Microsoft Word" w:date="2025-08-11T16:30:00Z" w16du:dateUtc="2025-08-11T21:30:00Z"/>
                <w:rFonts w:ascii="Times New Roman" w:eastAsia="Times New Roman" w:hAnsi="Times New Roman" w:cs="Times New Roman"/>
                <w:color w:val="000000"/>
                <w:kern w:val="0"/>
                <w:sz w:val="18"/>
                <w:szCs w:val="18"/>
                <w14:ligatures w14:val="none"/>
              </w:rPr>
            </w:pPr>
            <w:ins w:id="2490" w:author="Microsoft Word" w:date="2025-08-11T16:30:00Z" w16du:dateUtc="2025-08-11T21:30:00Z">
              <w:r w:rsidRPr="002E17C2">
                <w:rPr>
                  <w:rFonts w:ascii="Times New Roman" w:hAnsi="Times New Roman" w:cs="Times New Roman"/>
                  <w:color w:val="000000"/>
                  <w:sz w:val="18"/>
                  <w:szCs w:val="18"/>
                  <w:rPrChange w:id="2491" w:author="Jujia Li" w:date="2025-08-10T15:09:00Z" w16du:dateUtc="2025-08-10T20:09:00Z">
                    <w:rPr>
                      <w:rFonts w:ascii="Aptos Narrow" w:hAnsi="Aptos Narrow"/>
                      <w:color w:val="000000"/>
                      <w:sz w:val="22"/>
                      <w:szCs w:val="22"/>
                    </w:rPr>
                  </w:rPrChange>
                </w:rPr>
                <w:t>0.97</w:t>
              </w:r>
            </w:ins>
          </w:p>
        </w:tc>
        <w:tc>
          <w:tcPr>
            <w:tcW w:w="380" w:type="pct"/>
            <w:noWrap/>
            <w:vAlign w:val="bottom"/>
            <w:hideMark/>
          </w:tcPr>
          <w:p w14:paraId="08B21EA3" w14:textId="4A3BCEC7" w:rsidR="004D28DD" w:rsidRPr="002E17C2" w:rsidRDefault="004D28DD" w:rsidP="004D28DD">
            <w:pPr>
              <w:spacing w:after="120" w:line="360" w:lineRule="auto"/>
              <w:contextualSpacing/>
              <w:jc w:val="right"/>
              <w:rPr>
                <w:ins w:id="2492" w:author="Microsoft Word" w:date="2025-08-11T16:30:00Z" w16du:dateUtc="2025-08-11T21:30:00Z"/>
                <w:rFonts w:ascii="Times New Roman" w:eastAsia="Times New Roman" w:hAnsi="Times New Roman" w:cs="Times New Roman"/>
                <w:color w:val="000000"/>
                <w:kern w:val="0"/>
                <w:sz w:val="18"/>
                <w:szCs w:val="18"/>
                <w14:ligatures w14:val="none"/>
              </w:rPr>
            </w:pPr>
            <w:ins w:id="2493" w:author="Microsoft Word" w:date="2025-08-11T16:30:00Z" w16du:dateUtc="2025-08-11T21:30:00Z">
              <w:r w:rsidRPr="002E17C2">
                <w:rPr>
                  <w:rFonts w:ascii="Times New Roman" w:hAnsi="Times New Roman" w:cs="Times New Roman"/>
                  <w:color w:val="000000"/>
                  <w:sz w:val="18"/>
                  <w:szCs w:val="18"/>
                  <w:rPrChange w:id="2494" w:author="Jujia Li" w:date="2025-08-10T15:09:00Z" w16du:dateUtc="2025-08-10T20:09:00Z">
                    <w:rPr>
                      <w:rFonts w:ascii="Aptos Narrow" w:hAnsi="Aptos Narrow"/>
                      <w:color w:val="000000"/>
                      <w:sz w:val="22"/>
                      <w:szCs w:val="22"/>
                    </w:rPr>
                  </w:rPrChange>
                </w:rPr>
                <w:t>7.87</w:t>
              </w:r>
            </w:ins>
          </w:p>
        </w:tc>
        <w:tc>
          <w:tcPr>
            <w:tcW w:w="315" w:type="pct"/>
            <w:gridSpan w:val="2"/>
            <w:noWrap/>
            <w:vAlign w:val="bottom"/>
            <w:hideMark/>
          </w:tcPr>
          <w:p w14:paraId="344DF5E8" w14:textId="73474B73" w:rsidR="004D28DD" w:rsidRPr="002E17C2" w:rsidRDefault="004D28DD" w:rsidP="004D28DD">
            <w:pPr>
              <w:spacing w:after="120" w:line="360" w:lineRule="auto"/>
              <w:contextualSpacing/>
              <w:jc w:val="right"/>
              <w:rPr>
                <w:ins w:id="2495" w:author="Microsoft Word" w:date="2025-08-11T16:30:00Z" w16du:dateUtc="2025-08-11T21:30:00Z"/>
                <w:rFonts w:ascii="Times New Roman" w:eastAsia="Times New Roman" w:hAnsi="Times New Roman" w:cs="Times New Roman"/>
                <w:color w:val="000000"/>
                <w:kern w:val="0"/>
                <w:sz w:val="18"/>
                <w:szCs w:val="18"/>
                <w14:ligatures w14:val="none"/>
              </w:rPr>
            </w:pPr>
            <w:ins w:id="2496" w:author="Microsoft Word" w:date="2025-08-11T16:30:00Z" w16du:dateUtc="2025-08-11T21:30:00Z">
              <w:r w:rsidRPr="002E17C2">
                <w:rPr>
                  <w:rFonts w:ascii="Times New Roman" w:hAnsi="Times New Roman" w:cs="Times New Roman"/>
                  <w:color w:val="000000"/>
                  <w:sz w:val="18"/>
                  <w:szCs w:val="18"/>
                  <w:rPrChange w:id="2497" w:author="Jujia Li" w:date="2025-08-10T15:09:00Z" w16du:dateUtc="2025-08-10T20:09:00Z">
                    <w:rPr>
                      <w:rFonts w:ascii="Aptos Narrow" w:hAnsi="Aptos Narrow"/>
                      <w:color w:val="000000"/>
                      <w:sz w:val="22"/>
                      <w:szCs w:val="22"/>
                    </w:rPr>
                  </w:rPrChange>
                </w:rPr>
                <w:t>0.91</w:t>
              </w:r>
            </w:ins>
          </w:p>
        </w:tc>
        <w:tc>
          <w:tcPr>
            <w:tcW w:w="380" w:type="pct"/>
            <w:noWrap/>
            <w:vAlign w:val="bottom"/>
            <w:hideMark/>
          </w:tcPr>
          <w:p w14:paraId="2DDFA2F1" w14:textId="09DBDCDE" w:rsidR="004D28DD" w:rsidRPr="002E17C2" w:rsidRDefault="004D28DD" w:rsidP="004D28DD">
            <w:pPr>
              <w:spacing w:after="120" w:line="360" w:lineRule="auto"/>
              <w:contextualSpacing/>
              <w:jc w:val="right"/>
              <w:rPr>
                <w:ins w:id="2498" w:author="Microsoft Word" w:date="2025-08-11T16:30:00Z" w16du:dateUtc="2025-08-11T21:30:00Z"/>
                <w:rFonts w:ascii="Times New Roman" w:eastAsia="Times New Roman" w:hAnsi="Times New Roman" w:cs="Times New Roman"/>
                <w:color w:val="000000"/>
                <w:kern w:val="0"/>
                <w:sz w:val="18"/>
                <w:szCs w:val="18"/>
                <w14:ligatures w14:val="none"/>
              </w:rPr>
            </w:pPr>
            <w:ins w:id="2499" w:author="Microsoft Word" w:date="2025-08-11T16:30:00Z" w16du:dateUtc="2025-08-11T21:30:00Z">
              <w:r w:rsidRPr="002E17C2">
                <w:rPr>
                  <w:rFonts w:ascii="Times New Roman" w:hAnsi="Times New Roman" w:cs="Times New Roman"/>
                  <w:color w:val="000000"/>
                  <w:sz w:val="18"/>
                  <w:szCs w:val="18"/>
                  <w:rPrChange w:id="2500" w:author="Jujia Li" w:date="2025-08-10T15:09:00Z" w16du:dateUtc="2025-08-10T20:09:00Z">
                    <w:rPr>
                      <w:rFonts w:ascii="Aptos Narrow" w:hAnsi="Aptos Narrow"/>
                      <w:color w:val="000000"/>
                      <w:sz w:val="22"/>
                      <w:szCs w:val="22"/>
                    </w:rPr>
                  </w:rPrChange>
                </w:rPr>
                <w:t>7.04</w:t>
              </w:r>
            </w:ins>
          </w:p>
        </w:tc>
        <w:tc>
          <w:tcPr>
            <w:tcW w:w="316" w:type="pct"/>
            <w:gridSpan w:val="2"/>
            <w:noWrap/>
            <w:vAlign w:val="bottom"/>
            <w:hideMark/>
          </w:tcPr>
          <w:p w14:paraId="777AD356" w14:textId="02C5789A" w:rsidR="004D28DD" w:rsidRPr="002E17C2" w:rsidRDefault="004D28DD" w:rsidP="004D28DD">
            <w:pPr>
              <w:spacing w:after="120" w:line="360" w:lineRule="auto"/>
              <w:contextualSpacing/>
              <w:jc w:val="right"/>
              <w:rPr>
                <w:ins w:id="2501" w:author="Microsoft Word" w:date="2025-08-11T16:30:00Z" w16du:dateUtc="2025-08-11T21:30:00Z"/>
                <w:rFonts w:ascii="Times New Roman" w:eastAsia="Times New Roman" w:hAnsi="Times New Roman" w:cs="Times New Roman"/>
                <w:color w:val="000000"/>
                <w:kern w:val="0"/>
                <w:sz w:val="18"/>
                <w:szCs w:val="18"/>
                <w14:ligatures w14:val="none"/>
              </w:rPr>
            </w:pPr>
            <w:ins w:id="2502" w:author="Microsoft Word" w:date="2025-08-11T16:30:00Z" w16du:dateUtc="2025-08-11T21:30:00Z">
              <w:r w:rsidRPr="002E17C2">
                <w:rPr>
                  <w:rFonts w:ascii="Times New Roman" w:hAnsi="Times New Roman" w:cs="Times New Roman"/>
                  <w:color w:val="000000"/>
                  <w:sz w:val="18"/>
                  <w:szCs w:val="18"/>
                  <w:rPrChange w:id="2503" w:author="Jujia Li" w:date="2025-08-10T15:09:00Z" w16du:dateUtc="2025-08-10T20:09:00Z">
                    <w:rPr>
                      <w:rFonts w:ascii="Aptos Narrow" w:hAnsi="Aptos Narrow"/>
                      <w:color w:val="000000"/>
                      <w:sz w:val="22"/>
                      <w:szCs w:val="22"/>
                    </w:rPr>
                  </w:rPrChange>
                </w:rPr>
                <w:t>0.81</w:t>
              </w:r>
            </w:ins>
          </w:p>
        </w:tc>
        <w:tc>
          <w:tcPr>
            <w:tcW w:w="380" w:type="pct"/>
            <w:noWrap/>
            <w:vAlign w:val="bottom"/>
            <w:hideMark/>
          </w:tcPr>
          <w:p w14:paraId="3E0A77A3" w14:textId="4F41F17B" w:rsidR="004D28DD" w:rsidRPr="002E17C2" w:rsidRDefault="004D28DD" w:rsidP="004D28DD">
            <w:pPr>
              <w:spacing w:after="120" w:line="360" w:lineRule="auto"/>
              <w:contextualSpacing/>
              <w:jc w:val="right"/>
              <w:rPr>
                <w:ins w:id="2504" w:author="Microsoft Word" w:date="2025-08-11T16:30:00Z" w16du:dateUtc="2025-08-11T21:30:00Z"/>
                <w:rFonts w:ascii="Times New Roman" w:eastAsia="Times New Roman" w:hAnsi="Times New Roman" w:cs="Times New Roman"/>
                <w:color w:val="000000"/>
                <w:kern w:val="0"/>
                <w:sz w:val="18"/>
                <w:szCs w:val="18"/>
                <w14:ligatures w14:val="none"/>
              </w:rPr>
            </w:pPr>
            <w:ins w:id="2505" w:author="Microsoft Word" w:date="2025-08-11T16:30:00Z" w16du:dateUtc="2025-08-11T21:30:00Z">
              <w:r w:rsidRPr="002E17C2">
                <w:rPr>
                  <w:rFonts w:ascii="Times New Roman" w:hAnsi="Times New Roman" w:cs="Times New Roman"/>
                  <w:color w:val="000000"/>
                  <w:sz w:val="18"/>
                  <w:szCs w:val="18"/>
                  <w:rPrChange w:id="2506" w:author="Jujia Li" w:date="2025-08-10T15:09:00Z" w16du:dateUtc="2025-08-10T20:09:00Z">
                    <w:rPr>
                      <w:rFonts w:ascii="Aptos Narrow" w:hAnsi="Aptos Narrow"/>
                      <w:color w:val="000000"/>
                      <w:sz w:val="22"/>
                      <w:szCs w:val="22"/>
                    </w:rPr>
                  </w:rPrChange>
                </w:rPr>
                <w:t>6.1</w:t>
              </w:r>
              <w:r>
                <w:rPr>
                  <w:rFonts w:ascii="Times New Roman" w:hAnsi="Times New Roman" w:cs="Times New Roman"/>
                  <w:color w:val="000000"/>
                  <w:sz w:val="18"/>
                  <w:szCs w:val="18"/>
                </w:rPr>
                <w:t>0</w:t>
              </w:r>
            </w:ins>
          </w:p>
        </w:tc>
        <w:tc>
          <w:tcPr>
            <w:tcW w:w="321" w:type="pct"/>
            <w:noWrap/>
            <w:vAlign w:val="bottom"/>
            <w:hideMark/>
          </w:tcPr>
          <w:p w14:paraId="329C898C" w14:textId="7BD90A0E" w:rsidR="004D28DD" w:rsidRPr="002E17C2" w:rsidRDefault="004D28DD" w:rsidP="004D28DD">
            <w:pPr>
              <w:spacing w:after="120" w:line="360" w:lineRule="auto"/>
              <w:contextualSpacing/>
              <w:jc w:val="right"/>
              <w:rPr>
                <w:ins w:id="2507" w:author="Microsoft Word" w:date="2025-08-11T16:30:00Z" w16du:dateUtc="2025-08-11T21:30:00Z"/>
                <w:rFonts w:ascii="Times New Roman" w:eastAsia="Times New Roman" w:hAnsi="Times New Roman" w:cs="Times New Roman"/>
                <w:color w:val="000000"/>
                <w:kern w:val="0"/>
                <w:sz w:val="18"/>
                <w:szCs w:val="18"/>
                <w14:ligatures w14:val="none"/>
              </w:rPr>
            </w:pPr>
            <w:ins w:id="2508" w:author="Microsoft Word" w:date="2025-08-11T16:30:00Z" w16du:dateUtc="2025-08-11T21:30:00Z">
              <w:r w:rsidRPr="002E17C2">
                <w:rPr>
                  <w:rFonts w:ascii="Times New Roman" w:hAnsi="Times New Roman" w:cs="Times New Roman"/>
                  <w:color w:val="000000"/>
                  <w:sz w:val="18"/>
                  <w:szCs w:val="18"/>
                  <w:rPrChange w:id="2509" w:author="Jujia Li" w:date="2025-08-10T15:09:00Z" w16du:dateUtc="2025-08-10T20:09:00Z">
                    <w:rPr>
                      <w:rFonts w:ascii="Aptos Narrow" w:hAnsi="Aptos Narrow"/>
                      <w:color w:val="000000"/>
                      <w:sz w:val="22"/>
                      <w:szCs w:val="22"/>
                    </w:rPr>
                  </w:rPrChange>
                </w:rPr>
                <w:t>0.71</w:t>
              </w:r>
            </w:ins>
          </w:p>
        </w:tc>
        <w:tc>
          <w:tcPr>
            <w:tcW w:w="428" w:type="pct"/>
            <w:noWrap/>
            <w:vAlign w:val="bottom"/>
            <w:hideMark/>
          </w:tcPr>
          <w:p w14:paraId="3A5597D3" w14:textId="1A62F6AC" w:rsidR="004D28DD" w:rsidRPr="002E17C2" w:rsidRDefault="004D28DD" w:rsidP="004D28DD">
            <w:pPr>
              <w:spacing w:after="120" w:line="360" w:lineRule="auto"/>
              <w:contextualSpacing/>
              <w:jc w:val="right"/>
              <w:rPr>
                <w:ins w:id="2510" w:author="Microsoft Word" w:date="2025-08-11T16:30:00Z" w16du:dateUtc="2025-08-11T21:30:00Z"/>
                <w:rFonts w:ascii="Times New Roman" w:eastAsia="Times New Roman" w:hAnsi="Times New Roman" w:cs="Times New Roman"/>
                <w:color w:val="000000"/>
                <w:kern w:val="0"/>
                <w:sz w:val="18"/>
                <w:szCs w:val="18"/>
                <w14:ligatures w14:val="none"/>
              </w:rPr>
            </w:pPr>
            <w:ins w:id="2511" w:author="Microsoft Word" w:date="2025-08-11T16:30:00Z" w16du:dateUtc="2025-08-11T21:30:00Z">
              <w:r w:rsidRPr="002E17C2">
                <w:rPr>
                  <w:rFonts w:ascii="Times New Roman" w:hAnsi="Times New Roman" w:cs="Times New Roman"/>
                  <w:color w:val="000000"/>
                  <w:sz w:val="18"/>
                  <w:szCs w:val="18"/>
                  <w:rPrChange w:id="2512" w:author="Jujia Li" w:date="2025-08-10T15:09:00Z" w16du:dateUtc="2025-08-10T20:09:00Z">
                    <w:rPr>
                      <w:rFonts w:ascii="Aptos Narrow" w:hAnsi="Aptos Narrow"/>
                      <w:color w:val="000000"/>
                      <w:sz w:val="22"/>
                      <w:szCs w:val="22"/>
                    </w:rPr>
                  </w:rPrChange>
                </w:rPr>
                <w:t>29.48</w:t>
              </w:r>
            </w:ins>
          </w:p>
        </w:tc>
        <w:tc>
          <w:tcPr>
            <w:tcW w:w="344" w:type="pct"/>
            <w:vAlign w:val="bottom"/>
          </w:tcPr>
          <w:p w14:paraId="00AE5CF0" w14:textId="7F2AED45" w:rsidR="004D28DD" w:rsidRPr="002E17C2" w:rsidRDefault="004D28DD" w:rsidP="004D28DD">
            <w:pPr>
              <w:spacing w:after="120" w:line="360" w:lineRule="auto"/>
              <w:contextualSpacing/>
              <w:jc w:val="right"/>
              <w:rPr>
                <w:ins w:id="2513" w:author="Microsoft Word" w:date="2025-08-11T16:30:00Z" w16du:dateUtc="2025-08-11T21:30:00Z"/>
                <w:rFonts w:ascii="Times New Roman" w:hAnsi="Times New Roman" w:cs="Times New Roman"/>
                <w:sz w:val="18"/>
                <w:szCs w:val="18"/>
              </w:rPr>
            </w:pPr>
            <w:ins w:id="2514" w:author="Microsoft Word" w:date="2025-08-11T16:30:00Z" w16du:dateUtc="2025-08-11T21:30:00Z">
              <w:r w:rsidRPr="002E17C2">
                <w:rPr>
                  <w:rFonts w:ascii="Times New Roman" w:hAnsi="Times New Roman" w:cs="Times New Roman"/>
                  <w:color w:val="000000"/>
                  <w:sz w:val="18"/>
                  <w:szCs w:val="18"/>
                  <w:rPrChange w:id="2515" w:author="Jujia Li" w:date="2025-08-10T15:09:00Z" w16du:dateUtc="2025-08-10T20:09:00Z">
                    <w:rPr>
                      <w:rFonts w:ascii="Aptos Narrow" w:hAnsi="Aptos Narrow"/>
                      <w:color w:val="000000"/>
                      <w:sz w:val="22"/>
                      <w:szCs w:val="22"/>
                    </w:rPr>
                  </w:rPrChange>
                </w:rPr>
                <w:t>0.85</w:t>
              </w:r>
            </w:ins>
          </w:p>
        </w:tc>
      </w:tr>
    </w:tbl>
    <w:p w14:paraId="1A023F08" w14:textId="77777777" w:rsidR="002E17C2" w:rsidRDefault="002E17C2" w:rsidP="002E17C2">
      <w:pPr>
        <w:spacing w:after="120" w:line="360" w:lineRule="auto"/>
        <w:contextualSpacing/>
        <w:rPr>
          <w:ins w:id="2516" w:author="Microsoft Word" w:date="2025-08-11T16:30:00Z" w16du:dateUtc="2025-08-11T21:30:00Z"/>
          <w:rFonts w:ascii="Times New Roman" w:hAnsi="Times New Roman" w:cs="Times New Roman"/>
        </w:rPr>
      </w:pPr>
      <w:ins w:id="2517"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38E49FF0" w14:textId="77777777" w:rsidR="002E17C2" w:rsidRDefault="002E17C2" w:rsidP="00DD7902">
      <w:pPr>
        <w:spacing w:after="120" w:line="360" w:lineRule="auto"/>
        <w:contextualSpacing/>
        <w:rPr>
          <w:ins w:id="2518" w:author="Microsoft Word" w:date="2025-08-11T16:30:00Z" w16du:dateUtc="2025-08-11T21:30:00Z"/>
          <w:rFonts w:ascii="Times New Roman" w:hAnsi="Times New Roman" w:cs="Times New Roman"/>
        </w:rPr>
      </w:pPr>
    </w:p>
    <w:p w14:paraId="7BCA0657" w14:textId="77777777" w:rsidR="003A4292" w:rsidRDefault="00B42467" w:rsidP="00286D16">
      <w:pPr>
        <w:spacing w:after="120" w:line="360" w:lineRule="auto"/>
        <w:contextualSpacing/>
        <w:rPr>
          <w:ins w:id="2519" w:author="Jujia Li" w:date="2025-08-11T21:48:00Z" w16du:dateUtc="2025-08-12T02:48:00Z"/>
          <w:rFonts w:ascii="Times New Roman" w:hAnsi="Times New Roman" w:cs="Times New Roman"/>
        </w:rPr>
      </w:pPr>
      <w:ins w:id="2520" w:author="Microsoft Word" w:date="2025-08-11T16:30:00Z" w16du:dateUtc="2025-08-11T21:30:00Z">
        <w:r w:rsidRPr="005E344C">
          <w:rPr>
            <w:rFonts w:ascii="Times New Roman" w:hAnsi="Times New Roman" w:cs="Times New Roman"/>
          </w:rPr>
          <w:t xml:space="preserve">Table </w:t>
        </w:r>
        <w:r>
          <w:rPr>
            <w:rFonts w:ascii="Times New Roman" w:hAnsi="Times New Roman" w:cs="Times New Roman"/>
          </w:rPr>
          <w:t>4</w:t>
        </w:r>
        <w:r w:rsidRPr="005E344C">
          <w:rPr>
            <w:rFonts w:ascii="Times New Roman" w:hAnsi="Times New Roman" w:cs="Times New Roman"/>
          </w:rPr>
          <w:t>.</w:t>
        </w:r>
      </w:ins>
    </w:p>
    <w:p w14:paraId="6D76824D" w14:textId="3FC821EB" w:rsidR="00B42467" w:rsidRPr="00B42467" w:rsidRDefault="00B42467" w:rsidP="00286D16">
      <w:pPr>
        <w:spacing w:after="120" w:line="360" w:lineRule="auto"/>
        <w:contextualSpacing/>
        <w:rPr>
          <w:ins w:id="2521" w:author="Microsoft Word" w:date="2025-08-11T16:30:00Z" w16du:dateUtc="2025-08-11T21:30:00Z"/>
          <w:rFonts w:ascii="Times New Roman" w:hAnsi="Times New Roman" w:cs="Times New Roman"/>
          <w:rPrChange w:id="2522" w:author="Jujia Li" w:date="2025-08-10T15:19:00Z" w16du:dateUtc="2025-08-10T20:19:00Z">
            <w:rPr>
              <w:ins w:id="2523" w:author="Microsoft Word" w:date="2025-08-11T16:30:00Z" w16du:dateUtc="2025-08-11T21:30:00Z"/>
              <w:rFonts w:ascii="Times New Roman" w:hAnsi="Times New Roman" w:cs="Times New Roman"/>
              <w:b/>
              <w:bCs/>
              <w:i/>
              <w:iCs/>
            </w:rPr>
          </w:rPrChange>
        </w:rPr>
      </w:pPr>
      <w:ins w:id="2524" w:author="Microsoft Word" w:date="2025-08-11T16:30:00Z" w16du:dateUtc="2025-08-11T21:30:00Z">
        <w:del w:id="2525"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Pr>
            <w:rFonts w:ascii="Times New Roman" w:hAnsi="Times New Roman" w:cs="Times New Roman"/>
            <w:i/>
            <w:iCs/>
          </w:rPr>
          <w:t>Methadone</w:t>
        </w:r>
        <w:r w:rsidRPr="005E344C">
          <w:rPr>
            <w:rFonts w:ascii="Times New Roman" w:hAnsi="Times New Roman" w:cs="Times New Roman"/>
            <w:i/>
            <w:iCs/>
          </w:rPr>
          <w:t xml:space="preserv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286D16" w:rsidRPr="006A0CE7" w14:paraId="3C61F618" w14:textId="77777777" w:rsidTr="005E344C">
        <w:trPr>
          <w:trHeight w:val="290"/>
          <w:ins w:id="2526" w:author="Microsoft Word" w:date="2025-08-11T16:30:00Z"/>
        </w:trPr>
        <w:tc>
          <w:tcPr>
            <w:tcW w:w="808" w:type="pct"/>
            <w:vMerge w:val="restart"/>
            <w:tcBorders>
              <w:top w:val="single" w:sz="4" w:space="0" w:color="auto"/>
              <w:bottom w:val="single" w:sz="4" w:space="0" w:color="auto"/>
            </w:tcBorders>
            <w:noWrap/>
            <w:vAlign w:val="center"/>
            <w:hideMark/>
          </w:tcPr>
          <w:p w14:paraId="29533B64" w14:textId="77777777" w:rsidR="00286D16" w:rsidRPr="005E344C" w:rsidRDefault="00286D16" w:rsidP="005E344C">
            <w:pPr>
              <w:spacing w:after="120" w:line="360" w:lineRule="auto"/>
              <w:contextualSpacing/>
              <w:jc w:val="center"/>
              <w:rPr>
                <w:ins w:id="2527" w:author="Microsoft Word" w:date="2025-08-11T16:30:00Z" w16du:dateUtc="2025-08-11T21:30:00Z"/>
                <w:rFonts w:ascii="Times New Roman" w:eastAsia="Times New Roman" w:hAnsi="Times New Roman" w:cs="Times New Roman"/>
                <w:b/>
                <w:bCs/>
                <w:color w:val="000000"/>
                <w:kern w:val="0"/>
                <w:sz w:val="18"/>
                <w:szCs w:val="18"/>
                <w14:ligatures w14:val="none"/>
              </w:rPr>
            </w:pPr>
            <w:ins w:id="252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791A3BB9" w14:textId="77777777" w:rsidR="00286D16" w:rsidRPr="005E344C" w:rsidRDefault="00286D16" w:rsidP="005E344C">
            <w:pPr>
              <w:spacing w:after="120" w:line="360" w:lineRule="auto"/>
              <w:contextualSpacing/>
              <w:jc w:val="center"/>
              <w:rPr>
                <w:ins w:id="2529" w:author="Microsoft Word" w:date="2025-08-11T16:30:00Z" w16du:dateUtc="2025-08-11T21:30:00Z"/>
                <w:rFonts w:ascii="Times New Roman" w:eastAsia="Times New Roman" w:hAnsi="Times New Roman" w:cs="Times New Roman"/>
                <w:b/>
                <w:bCs/>
                <w:color w:val="000000"/>
                <w:kern w:val="0"/>
                <w:sz w:val="18"/>
                <w:szCs w:val="18"/>
                <w14:ligatures w14:val="none"/>
              </w:rPr>
            </w:pPr>
            <w:ins w:id="253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7E722496" w14:textId="77777777" w:rsidR="00286D16" w:rsidRPr="005E344C" w:rsidRDefault="00286D16" w:rsidP="005E344C">
            <w:pPr>
              <w:spacing w:after="120" w:line="360" w:lineRule="auto"/>
              <w:contextualSpacing/>
              <w:jc w:val="center"/>
              <w:rPr>
                <w:ins w:id="2531" w:author="Microsoft Word" w:date="2025-08-11T16:30:00Z" w16du:dateUtc="2025-08-11T21:30:00Z"/>
                <w:rFonts w:ascii="Times New Roman" w:eastAsia="Times New Roman" w:hAnsi="Times New Roman" w:cs="Times New Roman"/>
                <w:b/>
                <w:bCs/>
                <w:color w:val="000000"/>
                <w:kern w:val="0"/>
                <w:sz w:val="18"/>
                <w:szCs w:val="18"/>
                <w14:ligatures w14:val="none"/>
              </w:rPr>
            </w:pPr>
            <w:ins w:id="253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7BF27C69" w14:textId="77777777" w:rsidR="00286D16" w:rsidRPr="005E344C" w:rsidRDefault="00286D16" w:rsidP="005E344C">
            <w:pPr>
              <w:spacing w:after="120" w:line="360" w:lineRule="auto"/>
              <w:contextualSpacing/>
              <w:jc w:val="center"/>
              <w:rPr>
                <w:ins w:id="2533" w:author="Microsoft Word" w:date="2025-08-11T16:30:00Z" w16du:dateUtc="2025-08-11T21:30:00Z"/>
                <w:rFonts w:ascii="Times New Roman" w:eastAsia="Times New Roman" w:hAnsi="Times New Roman" w:cs="Times New Roman"/>
                <w:b/>
                <w:bCs/>
                <w:color w:val="000000"/>
                <w:kern w:val="0"/>
                <w:sz w:val="18"/>
                <w:szCs w:val="18"/>
                <w14:ligatures w14:val="none"/>
              </w:rPr>
            </w:pPr>
            <w:ins w:id="253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209BB3F8" w14:textId="77777777" w:rsidR="00286D16" w:rsidRPr="005E344C" w:rsidRDefault="00286D16" w:rsidP="005E344C">
            <w:pPr>
              <w:spacing w:after="120" w:line="360" w:lineRule="auto"/>
              <w:contextualSpacing/>
              <w:jc w:val="center"/>
              <w:rPr>
                <w:ins w:id="2535" w:author="Microsoft Word" w:date="2025-08-11T16:30:00Z" w16du:dateUtc="2025-08-11T21:30:00Z"/>
                <w:rFonts w:ascii="Times New Roman" w:eastAsia="Times New Roman" w:hAnsi="Times New Roman" w:cs="Times New Roman"/>
                <w:b/>
                <w:bCs/>
                <w:color w:val="000000"/>
                <w:kern w:val="0"/>
                <w:sz w:val="18"/>
                <w:szCs w:val="18"/>
                <w14:ligatures w14:val="none"/>
              </w:rPr>
            </w:pPr>
            <w:ins w:id="2536"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1053F342" w14:textId="77777777" w:rsidR="00286D16" w:rsidRPr="005E344C" w:rsidRDefault="00286D16" w:rsidP="005E344C">
            <w:pPr>
              <w:spacing w:after="120" w:line="360" w:lineRule="auto"/>
              <w:contextualSpacing/>
              <w:jc w:val="center"/>
              <w:rPr>
                <w:ins w:id="2537" w:author="Microsoft Word" w:date="2025-08-11T16:30:00Z" w16du:dateUtc="2025-08-11T21:30:00Z"/>
                <w:rFonts w:ascii="Times New Roman" w:eastAsia="Times New Roman" w:hAnsi="Times New Roman" w:cs="Times New Roman"/>
                <w:b/>
                <w:bCs/>
                <w:color w:val="000000"/>
                <w:kern w:val="0"/>
                <w:sz w:val="18"/>
                <w:szCs w:val="18"/>
                <w14:ligatures w14:val="none"/>
              </w:rPr>
            </w:pPr>
            <w:ins w:id="253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7FA7ED5C" w14:textId="77777777" w:rsidR="00286D16" w:rsidRPr="005E344C" w:rsidRDefault="00286D16" w:rsidP="005E344C">
            <w:pPr>
              <w:spacing w:after="120" w:line="360" w:lineRule="auto"/>
              <w:contextualSpacing/>
              <w:jc w:val="center"/>
              <w:rPr>
                <w:ins w:id="2539" w:author="Microsoft Word" w:date="2025-08-11T16:30:00Z" w16du:dateUtc="2025-08-11T21:30:00Z"/>
                <w:rFonts w:ascii="Times New Roman" w:eastAsia="Times New Roman" w:hAnsi="Times New Roman" w:cs="Times New Roman"/>
                <w:b/>
                <w:bCs/>
                <w:color w:val="000000"/>
                <w:kern w:val="0"/>
                <w:sz w:val="18"/>
                <w:szCs w:val="18"/>
                <w14:ligatures w14:val="none"/>
              </w:rPr>
            </w:pPr>
            <w:ins w:id="254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6849E013" w14:textId="77777777" w:rsidR="00286D16" w:rsidRPr="005E344C" w:rsidRDefault="00286D16" w:rsidP="005E344C">
            <w:pPr>
              <w:spacing w:after="120" w:line="360" w:lineRule="auto"/>
              <w:contextualSpacing/>
              <w:jc w:val="center"/>
              <w:rPr>
                <w:ins w:id="2541" w:author="Microsoft Word" w:date="2025-08-11T16:30:00Z" w16du:dateUtc="2025-08-11T21:30:00Z"/>
                <w:rFonts w:ascii="Times New Roman" w:eastAsia="Times New Roman" w:hAnsi="Times New Roman" w:cs="Times New Roman"/>
                <w:b/>
                <w:bCs/>
                <w:color w:val="000000"/>
                <w:kern w:val="0"/>
                <w:sz w:val="18"/>
                <w:szCs w:val="18"/>
                <w14:ligatures w14:val="none"/>
              </w:rPr>
            </w:pPr>
            <w:ins w:id="2542"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75262A44" w14:textId="77777777" w:rsidR="00286D16" w:rsidRPr="00332850" w:rsidRDefault="00286D16" w:rsidP="005E344C">
            <w:pPr>
              <w:spacing w:after="120" w:line="360" w:lineRule="auto"/>
              <w:contextualSpacing/>
              <w:jc w:val="center"/>
              <w:rPr>
                <w:ins w:id="2543" w:author="Microsoft Word" w:date="2025-08-11T16:30:00Z" w16du:dateUtc="2025-08-11T21:30:00Z"/>
                <w:rFonts w:ascii="Times New Roman" w:eastAsia="Times New Roman" w:hAnsi="Times New Roman" w:cs="Times New Roman"/>
                <w:b/>
                <w:bCs/>
                <w:color w:val="000000"/>
                <w:kern w:val="0"/>
                <w:sz w:val="18"/>
                <w:szCs w:val="18"/>
                <w14:ligatures w14:val="none"/>
              </w:rPr>
            </w:pPr>
            <w:ins w:id="2544" w:author="Microsoft Word" w:date="2025-08-11T16:30:00Z" w16du:dateUtc="2025-08-11T21:30:00Z">
              <w:r>
                <w:rPr>
                  <w:rFonts w:ascii="Times New Roman" w:eastAsia="Times New Roman" w:hAnsi="Times New Roman" w:cs="Times New Roman"/>
                  <w:b/>
                  <w:bCs/>
                  <w:color w:val="000000"/>
                  <w:kern w:val="0"/>
                  <w:sz w:val="18"/>
                  <w:szCs w:val="18"/>
                  <w14:ligatures w14:val="none"/>
                </w:rPr>
                <w:t>Avg PC</w:t>
              </w:r>
            </w:ins>
          </w:p>
        </w:tc>
      </w:tr>
      <w:tr w:rsidR="00286D16" w:rsidRPr="006A0CE7" w14:paraId="6CD3C3B1" w14:textId="77777777" w:rsidTr="005E344C">
        <w:trPr>
          <w:trHeight w:val="290"/>
          <w:ins w:id="2545" w:author="Microsoft Word" w:date="2025-08-11T16:30:00Z"/>
        </w:trPr>
        <w:tc>
          <w:tcPr>
            <w:tcW w:w="808" w:type="pct"/>
            <w:vMerge/>
            <w:tcBorders>
              <w:top w:val="nil"/>
              <w:bottom w:val="single" w:sz="4" w:space="0" w:color="auto"/>
            </w:tcBorders>
            <w:noWrap/>
            <w:vAlign w:val="center"/>
          </w:tcPr>
          <w:p w14:paraId="60AF6BB8" w14:textId="77777777" w:rsidR="00286D16" w:rsidRPr="005E344C" w:rsidRDefault="00286D16" w:rsidP="005E344C">
            <w:pPr>
              <w:spacing w:after="120" w:line="360" w:lineRule="auto"/>
              <w:contextualSpacing/>
              <w:jc w:val="center"/>
              <w:rPr>
                <w:ins w:id="2546"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44C468FB" w14:textId="77777777" w:rsidR="00286D16" w:rsidRPr="005E344C" w:rsidRDefault="00286D16" w:rsidP="005E344C">
            <w:pPr>
              <w:spacing w:after="120" w:line="360" w:lineRule="auto"/>
              <w:contextualSpacing/>
              <w:jc w:val="center"/>
              <w:rPr>
                <w:ins w:id="2547"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3DFC37AE" w14:textId="77777777" w:rsidR="00286D16" w:rsidRPr="005E344C" w:rsidRDefault="00286D16" w:rsidP="005E344C">
            <w:pPr>
              <w:spacing w:after="120" w:line="360" w:lineRule="auto"/>
              <w:contextualSpacing/>
              <w:jc w:val="center"/>
              <w:rPr>
                <w:ins w:id="2548" w:author="Microsoft Word" w:date="2025-08-11T16:30:00Z" w16du:dateUtc="2025-08-11T21:30:00Z"/>
                <w:rFonts w:ascii="Times New Roman" w:eastAsia="Times New Roman" w:hAnsi="Times New Roman" w:cs="Times New Roman"/>
                <w:b/>
                <w:bCs/>
                <w:color w:val="000000"/>
                <w:kern w:val="0"/>
                <w:sz w:val="18"/>
                <w:szCs w:val="18"/>
                <w14:ligatures w14:val="none"/>
              </w:rPr>
            </w:pPr>
            <w:ins w:id="2549"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0FF0E787" w14:textId="77777777" w:rsidR="00286D16" w:rsidRPr="005E344C" w:rsidRDefault="00286D16" w:rsidP="005E344C">
            <w:pPr>
              <w:spacing w:after="120" w:line="360" w:lineRule="auto"/>
              <w:contextualSpacing/>
              <w:jc w:val="center"/>
              <w:rPr>
                <w:ins w:id="2550" w:author="Microsoft Word" w:date="2025-08-11T16:30:00Z" w16du:dateUtc="2025-08-11T21:30:00Z"/>
                <w:rFonts w:ascii="Times New Roman" w:eastAsia="Times New Roman" w:hAnsi="Times New Roman" w:cs="Times New Roman"/>
                <w:b/>
                <w:bCs/>
                <w:color w:val="000000"/>
                <w:kern w:val="0"/>
                <w:sz w:val="18"/>
                <w:szCs w:val="18"/>
                <w14:ligatures w14:val="none"/>
              </w:rPr>
            </w:pPr>
            <w:ins w:id="2551"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7EEED4D" w14:textId="77777777" w:rsidR="00286D16" w:rsidRPr="005E344C" w:rsidRDefault="00286D16" w:rsidP="005E344C">
            <w:pPr>
              <w:spacing w:after="120" w:line="360" w:lineRule="auto"/>
              <w:contextualSpacing/>
              <w:jc w:val="center"/>
              <w:rPr>
                <w:ins w:id="2552" w:author="Microsoft Word" w:date="2025-08-11T16:30:00Z" w16du:dateUtc="2025-08-11T21:30:00Z"/>
                <w:rFonts w:ascii="Times New Roman" w:eastAsia="Times New Roman" w:hAnsi="Times New Roman" w:cs="Times New Roman"/>
                <w:b/>
                <w:bCs/>
                <w:color w:val="000000"/>
                <w:kern w:val="0"/>
                <w:sz w:val="18"/>
                <w:szCs w:val="18"/>
                <w14:ligatures w14:val="none"/>
              </w:rPr>
            </w:pPr>
            <w:ins w:id="2553"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141272D9" w14:textId="77777777" w:rsidR="00286D16" w:rsidRPr="005E344C" w:rsidRDefault="00286D16" w:rsidP="005E344C">
            <w:pPr>
              <w:spacing w:after="120" w:line="360" w:lineRule="auto"/>
              <w:contextualSpacing/>
              <w:jc w:val="center"/>
              <w:rPr>
                <w:ins w:id="2554" w:author="Microsoft Word" w:date="2025-08-11T16:30:00Z" w16du:dateUtc="2025-08-11T21:30:00Z"/>
                <w:rFonts w:ascii="Times New Roman" w:eastAsia="Times New Roman" w:hAnsi="Times New Roman" w:cs="Times New Roman"/>
                <w:b/>
                <w:bCs/>
                <w:color w:val="000000"/>
                <w:kern w:val="0"/>
                <w:sz w:val="18"/>
                <w:szCs w:val="18"/>
                <w14:ligatures w14:val="none"/>
              </w:rPr>
            </w:pPr>
            <w:ins w:id="2555"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2CCBA70" w14:textId="77777777" w:rsidR="00286D16" w:rsidRPr="005E344C" w:rsidRDefault="00286D16" w:rsidP="005E344C">
            <w:pPr>
              <w:spacing w:after="120" w:line="360" w:lineRule="auto"/>
              <w:contextualSpacing/>
              <w:jc w:val="center"/>
              <w:rPr>
                <w:ins w:id="2556" w:author="Microsoft Word" w:date="2025-08-11T16:30:00Z" w16du:dateUtc="2025-08-11T21:30:00Z"/>
                <w:rFonts w:ascii="Times New Roman" w:eastAsia="Times New Roman" w:hAnsi="Times New Roman" w:cs="Times New Roman"/>
                <w:b/>
                <w:bCs/>
                <w:color w:val="000000"/>
                <w:kern w:val="0"/>
                <w:sz w:val="18"/>
                <w:szCs w:val="18"/>
                <w14:ligatures w14:val="none"/>
              </w:rPr>
            </w:pPr>
            <w:ins w:id="2557"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231918BB" w14:textId="77777777" w:rsidR="00286D16" w:rsidRPr="005E344C" w:rsidRDefault="00286D16" w:rsidP="005E344C">
            <w:pPr>
              <w:spacing w:after="120" w:line="360" w:lineRule="auto"/>
              <w:contextualSpacing/>
              <w:jc w:val="center"/>
              <w:rPr>
                <w:ins w:id="2558" w:author="Microsoft Word" w:date="2025-08-11T16:30:00Z" w16du:dateUtc="2025-08-11T21:30:00Z"/>
                <w:rFonts w:ascii="Times New Roman" w:eastAsia="Times New Roman" w:hAnsi="Times New Roman" w:cs="Times New Roman"/>
                <w:b/>
                <w:bCs/>
                <w:color w:val="000000"/>
                <w:kern w:val="0"/>
                <w:sz w:val="18"/>
                <w:szCs w:val="18"/>
                <w14:ligatures w14:val="none"/>
              </w:rPr>
            </w:pPr>
            <w:ins w:id="2559"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14D680B3" w14:textId="77777777" w:rsidR="00286D16" w:rsidRPr="005E344C" w:rsidRDefault="00286D16" w:rsidP="005E344C">
            <w:pPr>
              <w:spacing w:after="120" w:line="360" w:lineRule="auto"/>
              <w:contextualSpacing/>
              <w:jc w:val="center"/>
              <w:rPr>
                <w:ins w:id="2560" w:author="Microsoft Word" w:date="2025-08-11T16:30:00Z" w16du:dateUtc="2025-08-11T21:30:00Z"/>
                <w:rFonts w:ascii="Times New Roman" w:eastAsia="Times New Roman" w:hAnsi="Times New Roman" w:cs="Times New Roman"/>
                <w:b/>
                <w:bCs/>
                <w:color w:val="000000"/>
                <w:kern w:val="0"/>
                <w:sz w:val="18"/>
                <w:szCs w:val="18"/>
                <w14:ligatures w14:val="none"/>
              </w:rPr>
            </w:pPr>
            <w:ins w:id="2561"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04140070" w14:textId="77777777" w:rsidR="00286D16" w:rsidRPr="005E344C" w:rsidRDefault="00286D16" w:rsidP="005E344C">
            <w:pPr>
              <w:spacing w:after="120" w:line="360" w:lineRule="auto"/>
              <w:contextualSpacing/>
              <w:jc w:val="center"/>
              <w:rPr>
                <w:ins w:id="2562" w:author="Microsoft Word" w:date="2025-08-11T16:30:00Z" w16du:dateUtc="2025-08-11T21:30:00Z"/>
                <w:rFonts w:ascii="Times New Roman" w:eastAsia="Times New Roman" w:hAnsi="Times New Roman" w:cs="Times New Roman"/>
                <w:b/>
                <w:bCs/>
                <w:color w:val="000000"/>
                <w:kern w:val="0"/>
                <w:sz w:val="18"/>
                <w:szCs w:val="18"/>
                <w14:ligatures w14:val="none"/>
              </w:rPr>
            </w:pPr>
            <w:ins w:id="2563"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0E617F04" w14:textId="77777777" w:rsidR="00286D16" w:rsidRPr="005E344C" w:rsidRDefault="00286D16" w:rsidP="005E344C">
            <w:pPr>
              <w:spacing w:after="120" w:line="360" w:lineRule="auto"/>
              <w:contextualSpacing/>
              <w:rPr>
                <w:ins w:id="2564"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4D526404" w14:textId="77777777" w:rsidR="00286D16" w:rsidRPr="00332850" w:rsidRDefault="00286D16" w:rsidP="005E344C">
            <w:pPr>
              <w:spacing w:after="120" w:line="360" w:lineRule="auto"/>
              <w:contextualSpacing/>
              <w:rPr>
                <w:ins w:id="2565"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777EA6A9" w14:textId="77777777" w:rsidTr="005E344C">
        <w:trPr>
          <w:trHeight w:val="290"/>
          <w:ins w:id="2566" w:author="Microsoft Word" w:date="2025-08-11T16:30:00Z"/>
        </w:trPr>
        <w:tc>
          <w:tcPr>
            <w:tcW w:w="808" w:type="pct"/>
            <w:tcBorders>
              <w:top w:val="single" w:sz="4" w:space="0" w:color="auto"/>
            </w:tcBorders>
            <w:noWrap/>
            <w:vAlign w:val="bottom"/>
            <w:hideMark/>
          </w:tcPr>
          <w:p w14:paraId="13076021" w14:textId="77777777" w:rsidR="004D28DD" w:rsidRPr="00221F0A" w:rsidRDefault="004D28DD" w:rsidP="004D28DD">
            <w:pPr>
              <w:spacing w:after="120" w:line="360" w:lineRule="auto"/>
              <w:contextualSpacing/>
              <w:rPr>
                <w:ins w:id="2567" w:author="Microsoft Word" w:date="2025-08-11T16:30:00Z" w16du:dateUtc="2025-08-11T21:30:00Z"/>
                <w:rFonts w:ascii="Times New Roman" w:eastAsia="Times New Roman" w:hAnsi="Times New Roman" w:cs="Times New Roman"/>
                <w:color w:val="000000"/>
                <w:kern w:val="0"/>
                <w:sz w:val="18"/>
                <w:szCs w:val="18"/>
                <w14:ligatures w14:val="none"/>
              </w:rPr>
            </w:pPr>
            <w:ins w:id="2568" w:author="Microsoft Word" w:date="2025-08-11T16:30:00Z" w16du:dateUtc="2025-08-11T21:30:00Z">
              <w:r w:rsidRPr="005E344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1CFF8B29" w14:textId="7D7E6F1E" w:rsidR="004D28DD" w:rsidRPr="00286D16" w:rsidRDefault="004D28DD" w:rsidP="004D28DD">
            <w:pPr>
              <w:spacing w:after="120" w:line="360" w:lineRule="auto"/>
              <w:contextualSpacing/>
              <w:jc w:val="right"/>
              <w:rPr>
                <w:ins w:id="2569" w:author="Microsoft Word" w:date="2025-08-11T16:30:00Z" w16du:dateUtc="2025-08-11T21:30:00Z"/>
                <w:rFonts w:ascii="Times New Roman" w:hAnsi="Times New Roman" w:cs="Times New Roman"/>
                <w:sz w:val="18"/>
                <w:szCs w:val="18"/>
              </w:rPr>
            </w:pPr>
            <w:ins w:id="2570" w:author="Microsoft Word" w:date="2025-08-11T16:30:00Z" w16du:dateUtc="2025-08-11T21:30: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128A6E14" w14:textId="1FA0CFBE" w:rsidR="004D28DD" w:rsidRPr="00286D16" w:rsidRDefault="004D28DD" w:rsidP="004D28DD">
            <w:pPr>
              <w:spacing w:after="120" w:line="360" w:lineRule="auto"/>
              <w:contextualSpacing/>
              <w:jc w:val="right"/>
              <w:rPr>
                <w:ins w:id="2571" w:author="Microsoft Word" w:date="2025-08-11T16:30:00Z" w16du:dateUtc="2025-08-11T21:30:00Z"/>
                <w:rFonts w:ascii="Times New Roman" w:eastAsia="Times New Roman" w:hAnsi="Times New Roman" w:cs="Times New Roman"/>
                <w:color w:val="000000"/>
                <w:kern w:val="0"/>
                <w:sz w:val="18"/>
                <w:szCs w:val="18"/>
                <w14:ligatures w14:val="none"/>
              </w:rPr>
            </w:pPr>
            <w:ins w:id="2572" w:author="Microsoft Word" w:date="2025-08-11T16:30:00Z" w16du:dateUtc="2025-08-11T21:30:00Z">
              <w:r w:rsidRPr="00286D16">
                <w:rPr>
                  <w:rFonts w:ascii="Times New Roman" w:hAnsi="Times New Roman" w:cs="Times New Roman"/>
                  <w:color w:val="000000"/>
                  <w:sz w:val="18"/>
                  <w:szCs w:val="18"/>
                  <w:rPrChange w:id="2573" w:author="Jujia Li" w:date="2025-08-10T15:12:00Z" w16du:dateUtc="2025-08-10T20:12:00Z">
                    <w:rPr>
                      <w:rFonts w:ascii="Aptos Narrow" w:hAnsi="Aptos Narrow"/>
                      <w:color w:val="000000"/>
                      <w:sz w:val="22"/>
                      <w:szCs w:val="22"/>
                    </w:rPr>
                  </w:rPrChange>
                </w:rPr>
                <w:t>1.44</w:t>
              </w:r>
            </w:ins>
          </w:p>
        </w:tc>
        <w:tc>
          <w:tcPr>
            <w:tcW w:w="308" w:type="pct"/>
            <w:gridSpan w:val="2"/>
            <w:tcBorders>
              <w:top w:val="single" w:sz="4" w:space="0" w:color="auto"/>
            </w:tcBorders>
            <w:noWrap/>
            <w:vAlign w:val="bottom"/>
            <w:hideMark/>
          </w:tcPr>
          <w:p w14:paraId="63ADA1FF" w14:textId="1886B713" w:rsidR="004D28DD" w:rsidRPr="00286D16" w:rsidRDefault="004D28DD" w:rsidP="004D28DD">
            <w:pPr>
              <w:spacing w:after="120" w:line="360" w:lineRule="auto"/>
              <w:contextualSpacing/>
              <w:jc w:val="right"/>
              <w:rPr>
                <w:ins w:id="2574" w:author="Microsoft Word" w:date="2025-08-11T16:30:00Z" w16du:dateUtc="2025-08-11T21:30:00Z"/>
                <w:rFonts w:ascii="Times New Roman" w:eastAsia="Times New Roman" w:hAnsi="Times New Roman" w:cs="Times New Roman"/>
                <w:color w:val="000000"/>
                <w:kern w:val="0"/>
                <w:sz w:val="18"/>
                <w:szCs w:val="18"/>
                <w14:ligatures w14:val="none"/>
              </w:rPr>
            </w:pPr>
            <w:ins w:id="2575" w:author="Microsoft Word" w:date="2025-08-11T16:30:00Z" w16du:dateUtc="2025-08-11T21:30:00Z">
              <w:r w:rsidRPr="00286D16">
                <w:rPr>
                  <w:rFonts w:ascii="Times New Roman" w:hAnsi="Times New Roman" w:cs="Times New Roman"/>
                  <w:color w:val="000000"/>
                  <w:sz w:val="18"/>
                  <w:szCs w:val="18"/>
                  <w:rPrChange w:id="2576" w:author="Jujia Li" w:date="2025-08-10T15:12:00Z" w16du:dateUtc="2025-08-10T20:12:00Z">
                    <w:rPr>
                      <w:rFonts w:ascii="Aptos Narrow" w:hAnsi="Aptos Narrow"/>
                      <w:color w:val="000000"/>
                      <w:sz w:val="22"/>
                      <w:szCs w:val="22"/>
                    </w:rPr>
                  </w:rPrChange>
                </w:rPr>
                <w:t>0.07</w:t>
              </w:r>
            </w:ins>
          </w:p>
        </w:tc>
        <w:tc>
          <w:tcPr>
            <w:tcW w:w="380" w:type="pct"/>
            <w:tcBorders>
              <w:top w:val="single" w:sz="4" w:space="0" w:color="auto"/>
            </w:tcBorders>
            <w:noWrap/>
            <w:vAlign w:val="bottom"/>
            <w:hideMark/>
          </w:tcPr>
          <w:p w14:paraId="172C9E56" w14:textId="007ACE1E" w:rsidR="004D28DD" w:rsidRPr="00286D16" w:rsidRDefault="004D28DD" w:rsidP="004D28DD">
            <w:pPr>
              <w:spacing w:after="120" w:line="360" w:lineRule="auto"/>
              <w:contextualSpacing/>
              <w:jc w:val="right"/>
              <w:rPr>
                <w:ins w:id="2577" w:author="Microsoft Word" w:date="2025-08-11T16:30:00Z" w16du:dateUtc="2025-08-11T21:30:00Z"/>
                <w:rFonts w:ascii="Times New Roman" w:eastAsia="Times New Roman" w:hAnsi="Times New Roman" w:cs="Times New Roman"/>
                <w:color w:val="000000"/>
                <w:kern w:val="0"/>
                <w:sz w:val="18"/>
                <w:szCs w:val="18"/>
                <w14:ligatures w14:val="none"/>
              </w:rPr>
            </w:pPr>
            <w:ins w:id="2578" w:author="Microsoft Word" w:date="2025-08-11T16:30:00Z" w16du:dateUtc="2025-08-11T21:30:00Z">
              <w:r w:rsidRPr="00286D16">
                <w:rPr>
                  <w:rFonts w:ascii="Times New Roman" w:hAnsi="Times New Roman" w:cs="Times New Roman"/>
                  <w:color w:val="000000"/>
                  <w:sz w:val="18"/>
                  <w:szCs w:val="18"/>
                  <w:rPrChange w:id="2579" w:author="Jujia Li" w:date="2025-08-10T15:12:00Z" w16du:dateUtc="2025-08-10T20:12:00Z">
                    <w:rPr>
                      <w:rFonts w:ascii="Aptos Narrow" w:hAnsi="Aptos Narrow"/>
                      <w:color w:val="000000"/>
                      <w:sz w:val="22"/>
                      <w:szCs w:val="22"/>
                    </w:rPr>
                  </w:rPrChange>
                </w:rPr>
                <w:t>1.45</w:t>
              </w:r>
            </w:ins>
          </w:p>
        </w:tc>
        <w:tc>
          <w:tcPr>
            <w:tcW w:w="315" w:type="pct"/>
            <w:gridSpan w:val="2"/>
            <w:tcBorders>
              <w:top w:val="single" w:sz="4" w:space="0" w:color="auto"/>
            </w:tcBorders>
            <w:noWrap/>
            <w:vAlign w:val="bottom"/>
            <w:hideMark/>
          </w:tcPr>
          <w:p w14:paraId="25C315E5" w14:textId="3B8FE4CD" w:rsidR="004D28DD" w:rsidRPr="00286D16" w:rsidRDefault="004D28DD" w:rsidP="004D28DD">
            <w:pPr>
              <w:spacing w:after="120" w:line="360" w:lineRule="auto"/>
              <w:contextualSpacing/>
              <w:jc w:val="right"/>
              <w:rPr>
                <w:ins w:id="2580" w:author="Microsoft Word" w:date="2025-08-11T16:30:00Z" w16du:dateUtc="2025-08-11T21:30:00Z"/>
                <w:rFonts w:ascii="Times New Roman" w:eastAsia="Times New Roman" w:hAnsi="Times New Roman" w:cs="Times New Roman"/>
                <w:color w:val="000000"/>
                <w:kern w:val="0"/>
                <w:sz w:val="18"/>
                <w:szCs w:val="18"/>
                <w14:ligatures w14:val="none"/>
              </w:rPr>
            </w:pPr>
            <w:ins w:id="2581" w:author="Microsoft Word" w:date="2025-08-11T16:30:00Z" w16du:dateUtc="2025-08-11T21:30:00Z">
              <w:r w:rsidRPr="00286D16">
                <w:rPr>
                  <w:rFonts w:ascii="Times New Roman" w:hAnsi="Times New Roman" w:cs="Times New Roman"/>
                  <w:color w:val="000000"/>
                  <w:sz w:val="18"/>
                  <w:szCs w:val="18"/>
                  <w:rPrChange w:id="2582" w:author="Jujia Li" w:date="2025-08-10T15:12:00Z" w16du:dateUtc="2025-08-10T20:12:00Z">
                    <w:rPr>
                      <w:rFonts w:ascii="Aptos Narrow" w:hAnsi="Aptos Narrow"/>
                      <w:color w:val="000000"/>
                      <w:sz w:val="22"/>
                      <w:szCs w:val="22"/>
                    </w:rPr>
                  </w:rPrChange>
                </w:rPr>
                <w:t>0.07</w:t>
              </w:r>
            </w:ins>
          </w:p>
        </w:tc>
        <w:tc>
          <w:tcPr>
            <w:tcW w:w="380" w:type="pct"/>
            <w:tcBorders>
              <w:top w:val="single" w:sz="4" w:space="0" w:color="auto"/>
            </w:tcBorders>
            <w:noWrap/>
            <w:vAlign w:val="bottom"/>
            <w:hideMark/>
          </w:tcPr>
          <w:p w14:paraId="482BC510" w14:textId="0CF1BB46" w:rsidR="004D28DD" w:rsidRPr="00286D16" w:rsidRDefault="004D28DD" w:rsidP="004D28DD">
            <w:pPr>
              <w:spacing w:after="120" w:line="360" w:lineRule="auto"/>
              <w:contextualSpacing/>
              <w:jc w:val="right"/>
              <w:rPr>
                <w:ins w:id="2583" w:author="Microsoft Word" w:date="2025-08-11T16:30:00Z" w16du:dateUtc="2025-08-11T21:30:00Z"/>
                <w:rFonts w:ascii="Times New Roman" w:eastAsia="Times New Roman" w:hAnsi="Times New Roman" w:cs="Times New Roman"/>
                <w:color w:val="000000"/>
                <w:kern w:val="0"/>
                <w:sz w:val="18"/>
                <w:szCs w:val="18"/>
                <w14:ligatures w14:val="none"/>
              </w:rPr>
            </w:pPr>
            <w:ins w:id="2584" w:author="Microsoft Word" w:date="2025-08-11T16:30:00Z" w16du:dateUtc="2025-08-11T21:30:00Z">
              <w:r w:rsidRPr="00286D16">
                <w:rPr>
                  <w:rFonts w:ascii="Times New Roman" w:hAnsi="Times New Roman" w:cs="Times New Roman"/>
                  <w:color w:val="000000"/>
                  <w:sz w:val="18"/>
                  <w:szCs w:val="18"/>
                  <w:rPrChange w:id="2585" w:author="Jujia Li" w:date="2025-08-10T15:12:00Z" w16du:dateUtc="2025-08-10T20:12:00Z">
                    <w:rPr>
                      <w:rFonts w:ascii="Aptos Narrow" w:hAnsi="Aptos Narrow"/>
                      <w:color w:val="000000"/>
                      <w:sz w:val="22"/>
                      <w:szCs w:val="22"/>
                    </w:rPr>
                  </w:rPrChange>
                </w:rPr>
                <w:t>1.35</w:t>
              </w:r>
            </w:ins>
          </w:p>
        </w:tc>
        <w:tc>
          <w:tcPr>
            <w:tcW w:w="316" w:type="pct"/>
            <w:gridSpan w:val="2"/>
            <w:tcBorders>
              <w:top w:val="single" w:sz="4" w:space="0" w:color="auto"/>
            </w:tcBorders>
            <w:noWrap/>
            <w:vAlign w:val="bottom"/>
            <w:hideMark/>
          </w:tcPr>
          <w:p w14:paraId="5233CC9B" w14:textId="0BDB7ED5" w:rsidR="004D28DD" w:rsidRPr="00286D16" w:rsidRDefault="004D28DD" w:rsidP="004D28DD">
            <w:pPr>
              <w:spacing w:after="120" w:line="360" w:lineRule="auto"/>
              <w:contextualSpacing/>
              <w:jc w:val="right"/>
              <w:rPr>
                <w:ins w:id="2586" w:author="Microsoft Word" w:date="2025-08-11T16:30:00Z" w16du:dateUtc="2025-08-11T21:30:00Z"/>
                <w:rFonts w:ascii="Times New Roman" w:eastAsia="Times New Roman" w:hAnsi="Times New Roman" w:cs="Times New Roman"/>
                <w:color w:val="000000"/>
                <w:kern w:val="0"/>
                <w:sz w:val="18"/>
                <w:szCs w:val="18"/>
                <w14:ligatures w14:val="none"/>
              </w:rPr>
            </w:pPr>
            <w:ins w:id="2587" w:author="Microsoft Word" w:date="2025-08-11T16:30:00Z" w16du:dateUtc="2025-08-11T21:30:00Z">
              <w:r w:rsidRPr="00286D16">
                <w:rPr>
                  <w:rFonts w:ascii="Times New Roman" w:hAnsi="Times New Roman" w:cs="Times New Roman"/>
                  <w:color w:val="000000"/>
                  <w:sz w:val="18"/>
                  <w:szCs w:val="18"/>
                  <w:rPrChange w:id="2588" w:author="Jujia Li" w:date="2025-08-10T15:12:00Z" w16du:dateUtc="2025-08-10T20:12:00Z">
                    <w:rPr>
                      <w:rFonts w:ascii="Aptos Narrow" w:hAnsi="Aptos Narrow"/>
                      <w:color w:val="000000"/>
                      <w:sz w:val="22"/>
                      <w:szCs w:val="22"/>
                    </w:rPr>
                  </w:rPrChange>
                </w:rPr>
                <w:t>0.06</w:t>
              </w:r>
            </w:ins>
          </w:p>
        </w:tc>
        <w:tc>
          <w:tcPr>
            <w:tcW w:w="380" w:type="pct"/>
            <w:tcBorders>
              <w:top w:val="single" w:sz="4" w:space="0" w:color="auto"/>
            </w:tcBorders>
            <w:noWrap/>
            <w:vAlign w:val="bottom"/>
            <w:hideMark/>
          </w:tcPr>
          <w:p w14:paraId="283D2F53" w14:textId="78DC6416" w:rsidR="004D28DD" w:rsidRPr="00286D16" w:rsidRDefault="004D28DD" w:rsidP="004D28DD">
            <w:pPr>
              <w:spacing w:after="120" w:line="360" w:lineRule="auto"/>
              <w:contextualSpacing/>
              <w:jc w:val="right"/>
              <w:rPr>
                <w:ins w:id="2589" w:author="Microsoft Word" w:date="2025-08-11T16:30:00Z" w16du:dateUtc="2025-08-11T21:30:00Z"/>
                <w:rFonts w:ascii="Times New Roman" w:eastAsia="Times New Roman" w:hAnsi="Times New Roman" w:cs="Times New Roman"/>
                <w:color w:val="000000"/>
                <w:kern w:val="0"/>
                <w:sz w:val="18"/>
                <w:szCs w:val="18"/>
                <w14:ligatures w14:val="none"/>
              </w:rPr>
            </w:pPr>
            <w:ins w:id="2590" w:author="Microsoft Word" w:date="2025-08-11T16:30:00Z" w16du:dateUtc="2025-08-11T21:30:00Z">
              <w:r w:rsidRPr="00286D16">
                <w:rPr>
                  <w:rFonts w:ascii="Times New Roman" w:hAnsi="Times New Roman" w:cs="Times New Roman"/>
                  <w:color w:val="000000"/>
                  <w:sz w:val="18"/>
                  <w:szCs w:val="18"/>
                  <w:rPrChange w:id="2591" w:author="Jujia Li" w:date="2025-08-10T15:12:00Z" w16du:dateUtc="2025-08-10T20:12:00Z">
                    <w:rPr>
                      <w:rFonts w:ascii="Aptos Narrow" w:hAnsi="Aptos Narrow"/>
                      <w:color w:val="000000"/>
                      <w:sz w:val="22"/>
                      <w:szCs w:val="22"/>
                    </w:rPr>
                  </w:rPrChange>
                </w:rPr>
                <w:t>1.08</w:t>
              </w:r>
            </w:ins>
          </w:p>
        </w:tc>
        <w:tc>
          <w:tcPr>
            <w:tcW w:w="321" w:type="pct"/>
            <w:tcBorders>
              <w:top w:val="single" w:sz="4" w:space="0" w:color="auto"/>
            </w:tcBorders>
            <w:noWrap/>
            <w:vAlign w:val="bottom"/>
            <w:hideMark/>
          </w:tcPr>
          <w:p w14:paraId="4E4D54E6" w14:textId="12B069B5" w:rsidR="004D28DD" w:rsidRPr="00286D16" w:rsidRDefault="004D28DD" w:rsidP="004D28DD">
            <w:pPr>
              <w:spacing w:after="120" w:line="360" w:lineRule="auto"/>
              <w:contextualSpacing/>
              <w:jc w:val="right"/>
              <w:rPr>
                <w:ins w:id="2592" w:author="Microsoft Word" w:date="2025-08-11T16:30:00Z" w16du:dateUtc="2025-08-11T21:30:00Z"/>
                <w:rFonts w:ascii="Times New Roman" w:eastAsia="Times New Roman" w:hAnsi="Times New Roman" w:cs="Times New Roman"/>
                <w:color w:val="000000"/>
                <w:kern w:val="0"/>
                <w:sz w:val="18"/>
                <w:szCs w:val="18"/>
                <w14:ligatures w14:val="none"/>
              </w:rPr>
            </w:pPr>
            <w:ins w:id="2593" w:author="Microsoft Word" w:date="2025-08-11T16:30:00Z" w16du:dateUtc="2025-08-11T21:30:00Z">
              <w:r w:rsidRPr="00286D16">
                <w:rPr>
                  <w:rFonts w:ascii="Times New Roman" w:hAnsi="Times New Roman" w:cs="Times New Roman"/>
                  <w:color w:val="000000"/>
                  <w:sz w:val="18"/>
                  <w:szCs w:val="18"/>
                  <w:rPrChange w:id="2594" w:author="Jujia Li" w:date="2025-08-10T15:12:00Z" w16du:dateUtc="2025-08-10T20:12:00Z">
                    <w:rPr>
                      <w:rFonts w:ascii="Aptos Narrow" w:hAnsi="Aptos Narrow"/>
                      <w:color w:val="000000"/>
                      <w:sz w:val="22"/>
                      <w:szCs w:val="22"/>
                    </w:rPr>
                  </w:rPrChange>
                </w:rPr>
                <w:t>0.05</w:t>
              </w:r>
            </w:ins>
          </w:p>
        </w:tc>
        <w:tc>
          <w:tcPr>
            <w:tcW w:w="428" w:type="pct"/>
            <w:tcBorders>
              <w:top w:val="single" w:sz="4" w:space="0" w:color="auto"/>
            </w:tcBorders>
            <w:noWrap/>
            <w:vAlign w:val="bottom"/>
            <w:hideMark/>
          </w:tcPr>
          <w:p w14:paraId="07BEDBEB" w14:textId="22FAE034" w:rsidR="004D28DD" w:rsidRPr="00286D16" w:rsidRDefault="004D28DD" w:rsidP="004D28DD">
            <w:pPr>
              <w:spacing w:after="120" w:line="360" w:lineRule="auto"/>
              <w:contextualSpacing/>
              <w:jc w:val="right"/>
              <w:rPr>
                <w:ins w:id="2595" w:author="Microsoft Word" w:date="2025-08-11T16:30:00Z" w16du:dateUtc="2025-08-11T21:30:00Z"/>
                <w:rFonts w:ascii="Times New Roman" w:eastAsia="Times New Roman" w:hAnsi="Times New Roman" w:cs="Times New Roman"/>
                <w:color w:val="000000"/>
                <w:kern w:val="0"/>
                <w:sz w:val="18"/>
                <w:szCs w:val="18"/>
                <w14:ligatures w14:val="none"/>
              </w:rPr>
            </w:pPr>
            <w:ins w:id="2596" w:author="Microsoft Word" w:date="2025-08-11T16:30:00Z" w16du:dateUtc="2025-08-11T21:30:00Z">
              <w:r w:rsidRPr="00286D16">
                <w:rPr>
                  <w:rFonts w:ascii="Times New Roman" w:hAnsi="Times New Roman" w:cs="Times New Roman"/>
                  <w:color w:val="000000"/>
                  <w:sz w:val="18"/>
                  <w:szCs w:val="18"/>
                  <w:rPrChange w:id="2597" w:author="Jujia Li" w:date="2025-08-10T15:12:00Z" w16du:dateUtc="2025-08-10T20:12:00Z">
                    <w:rPr>
                      <w:rFonts w:ascii="Aptos Narrow" w:hAnsi="Aptos Narrow"/>
                      <w:color w:val="000000"/>
                      <w:sz w:val="22"/>
                      <w:szCs w:val="22"/>
                    </w:rPr>
                  </w:rPrChange>
                </w:rPr>
                <w:t>5.32</w:t>
              </w:r>
            </w:ins>
          </w:p>
        </w:tc>
        <w:tc>
          <w:tcPr>
            <w:tcW w:w="344" w:type="pct"/>
            <w:tcBorders>
              <w:top w:val="single" w:sz="4" w:space="0" w:color="auto"/>
            </w:tcBorders>
            <w:vAlign w:val="bottom"/>
          </w:tcPr>
          <w:p w14:paraId="40076A1D" w14:textId="4BF65E2C" w:rsidR="004D28DD" w:rsidRPr="00286D16" w:rsidRDefault="004D28DD" w:rsidP="004D28DD">
            <w:pPr>
              <w:spacing w:after="120" w:line="360" w:lineRule="auto"/>
              <w:contextualSpacing/>
              <w:jc w:val="right"/>
              <w:rPr>
                <w:ins w:id="2598" w:author="Microsoft Word" w:date="2025-08-11T16:30:00Z" w16du:dateUtc="2025-08-11T21:30:00Z"/>
                <w:rFonts w:ascii="Times New Roman" w:hAnsi="Times New Roman" w:cs="Times New Roman"/>
                <w:sz w:val="18"/>
                <w:szCs w:val="18"/>
              </w:rPr>
            </w:pPr>
            <w:ins w:id="2599" w:author="Microsoft Word" w:date="2025-08-11T16:30:00Z" w16du:dateUtc="2025-08-11T21:30:00Z">
              <w:r w:rsidRPr="00286D16">
                <w:rPr>
                  <w:rFonts w:ascii="Times New Roman" w:hAnsi="Times New Roman" w:cs="Times New Roman"/>
                  <w:color w:val="000000"/>
                  <w:sz w:val="18"/>
                  <w:szCs w:val="18"/>
                  <w:rPrChange w:id="2600" w:author="Jujia Li" w:date="2025-08-10T15:12:00Z" w16du:dateUtc="2025-08-10T20:12:00Z">
                    <w:rPr>
                      <w:rFonts w:ascii="Aptos Narrow" w:hAnsi="Aptos Narrow"/>
                      <w:color w:val="000000"/>
                      <w:sz w:val="22"/>
                      <w:szCs w:val="22"/>
                    </w:rPr>
                  </w:rPrChange>
                </w:rPr>
                <w:t>0.06</w:t>
              </w:r>
            </w:ins>
          </w:p>
        </w:tc>
      </w:tr>
      <w:tr w:rsidR="004D28DD" w:rsidRPr="006A0CE7" w14:paraId="6ED10364" w14:textId="77777777" w:rsidTr="005E344C">
        <w:trPr>
          <w:trHeight w:val="290"/>
          <w:ins w:id="2601" w:author="Microsoft Word" w:date="2025-08-11T16:30:00Z"/>
        </w:trPr>
        <w:tc>
          <w:tcPr>
            <w:tcW w:w="808" w:type="pct"/>
            <w:noWrap/>
            <w:vAlign w:val="bottom"/>
            <w:hideMark/>
          </w:tcPr>
          <w:p w14:paraId="50CC9036" w14:textId="77777777" w:rsidR="004D28DD" w:rsidRPr="00221F0A" w:rsidRDefault="004D28DD" w:rsidP="004D28DD">
            <w:pPr>
              <w:spacing w:after="120" w:line="360" w:lineRule="auto"/>
              <w:contextualSpacing/>
              <w:rPr>
                <w:ins w:id="2602" w:author="Microsoft Word" w:date="2025-08-11T16:30:00Z" w16du:dateUtc="2025-08-11T21:30:00Z"/>
                <w:rFonts w:ascii="Times New Roman" w:eastAsia="Times New Roman" w:hAnsi="Times New Roman" w:cs="Times New Roman"/>
                <w:color w:val="000000"/>
                <w:kern w:val="0"/>
                <w:sz w:val="18"/>
                <w:szCs w:val="18"/>
                <w14:ligatures w14:val="none"/>
              </w:rPr>
            </w:pPr>
            <w:ins w:id="2603" w:author="Microsoft Word" w:date="2025-08-11T16:30:00Z" w16du:dateUtc="2025-08-11T21:30:00Z">
              <w:r w:rsidRPr="005E344C">
                <w:rPr>
                  <w:rFonts w:ascii="Times New Roman" w:hAnsi="Times New Roman" w:cs="Times New Roman"/>
                  <w:color w:val="000000"/>
                  <w:sz w:val="18"/>
                  <w:szCs w:val="18"/>
                </w:rPr>
                <w:t>CHEROKEE</w:t>
              </w:r>
            </w:ins>
          </w:p>
        </w:tc>
        <w:tc>
          <w:tcPr>
            <w:tcW w:w="566" w:type="pct"/>
            <w:vAlign w:val="bottom"/>
          </w:tcPr>
          <w:p w14:paraId="52C55A55" w14:textId="372567BB" w:rsidR="004D28DD" w:rsidRPr="00286D16" w:rsidRDefault="004D28DD" w:rsidP="004D28DD">
            <w:pPr>
              <w:spacing w:after="120" w:line="360" w:lineRule="auto"/>
              <w:contextualSpacing/>
              <w:jc w:val="right"/>
              <w:rPr>
                <w:ins w:id="2604" w:author="Microsoft Word" w:date="2025-08-11T16:30:00Z" w16du:dateUtc="2025-08-11T21:30:00Z"/>
                <w:rFonts w:ascii="Times New Roman" w:hAnsi="Times New Roman" w:cs="Times New Roman"/>
                <w:sz w:val="18"/>
                <w:szCs w:val="18"/>
              </w:rPr>
            </w:pPr>
            <w:ins w:id="2605" w:author="Microsoft Word" w:date="2025-08-11T16:30:00Z" w16du:dateUtc="2025-08-11T21:30:00Z">
              <w:r w:rsidRPr="005E344C">
                <w:rPr>
                  <w:rFonts w:ascii="Times New Roman" w:hAnsi="Times New Roman" w:cs="Times New Roman"/>
                  <w:color w:val="000000"/>
                  <w:sz w:val="18"/>
                  <w:szCs w:val="18"/>
                </w:rPr>
                <w:t>25945.63</w:t>
              </w:r>
            </w:ins>
          </w:p>
        </w:tc>
        <w:tc>
          <w:tcPr>
            <w:tcW w:w="454" w:type="pct"/>
            <w:noWrap/>
            <w:vAlign w:val="bottom"/>
            <w:hideMark/>
          </w:tcPr>
          <w:p w14:paraId="78274C3D" w14:textId="2EE7DC83" w:rsidR="004D28DD" w:rsidRPr="00286D16" w:rsidRDefault="004D28DD" w:rsidP="004D28DD">
            <w:pPr>
              <w:spacing w:after="120" w:line="360" w:lineRule="auto"/>
              <w:contextualSpacing/>
              <w:jc w:val="right"/>
              <w:rPr>
                <w:ins w:id="2606" w:author="Microsoft Word" w:date="2025-08-11T16:30:00Z" w16du:dateUtc="2025-08-11T21:30:00Z"/>
                <w:rFonts w:ascii="Times New Roman" w:eastAsia="Times New Roman" w:hAnsi="Times New Roman" w:cs="Times New Roman"/>
                <w:color w:val="000000"/>
                <w:kern w:val="0"/>
                <w:sz w:val="18"/>
                <w:szCs w:val="18"/>
                <w14:ligatures w14:val="none"/>
              </w:rPr>
            </w:pPr>
            <w:ins w:id="2607" w:author="Microsoft Word" w:date="2025-08-11T16:30:00Z" w16du:dateUtc="2025-08-11T21:30:00Z">
              <w:r w:rsidRPr="00286D16">
                <w:rPr>
                  <w:rFonts w:ascii="Times New Roman" w:hAnsi="Times New Roman" w:cs="Times New Roman"/>
                  <w:color w:val="000000"/>
                  <w:sz w:val="18"/>
                  <w:szCs w:val="18"/>
                  <w:rPrChange w:id="2608" w:author="Jujia Li" w:date="2025-08-10T15:12:00Z" w16du:dateUtc="2025-08-10T20:12:00Z">
                    <w:rPr>
                      <w:rFonts w:ascii="Aptos Narrow" w:hAnsi="Aptos Narrow"/>
                      <w:color w:val="000000"/>
                      <w:sz w:val="22"/>
                      <w:szCs w:val="22"/>
                    </w:rPr>
                  </w:rPrChange>
                </w:rPr>
                <w:t>2.3</w:t>
              </w:r>
              <w:r>
                <w:rPr>
                  <w:rFonts w:ascii="Times New Roman" w:hAnsi="Times New Roman" w:cs="Times New Roman"/>
                  <w:color w:val="000000"/>
                  <w:sz w:val="18"/>
                  <w:szCs w:val="18"/>
                </w:rPr>
                <w:t>0</w:t>
              </w:r>
            </w:ins>
          </w:p>
        </w:tc>
        <w:tc>
          <w:tcPr>
            <w:tcW w:w="308" w:type="pct"/>
            <w:gridSpan w:val="2"/>
            <w:noWrap/>
            <w:vAlign w:val="bottom"/>
            <w:hideMark/>
          </w:tcPr>
          <w:p w14:paraId="16A4A671" w14:textId="29CD28D0" w:rsidR="004D28DD" w:rsidRPr="00286D16" w:rsidRDefault="004D28DD" w:rsidP="004D28DD">
            <w:pPr>
              <w:spacing w:after="120" w:line="360" w:lineRule="auto"/>
              <w:contextualSpacing/>
              <w:jc w:val="right"/>
              <w:rPr>
                <w:ins w:id="2609" w:author="Microsoft Word" w:date="2025-08-11T16:30:00Z" w16du:dateUtc="2025-08-11T21:30:00Z"/>
                <w:rFonts w:ascii="Times New Roman" w:eastAsia="Times New Roman" w:hAnsi="Times New Roman" w:cs="Times New Roman"/>
                <w:color w:val="000000"/>
                <w:kern w:val="0"/>
                <w:sz w:val="18"/>
                <w:szCs w:val="18"/>
                <w14:ligatures w14:val="none"/>
              </w:rPr>
            </w:pPr>
            <w:ins w:id="2610" w:author="Microsoft Word" w:date="2025-08-11T16:30:00Z" w16du:dateUtc="2025-08-11T21:30:00Z">
              <w:r w:rsidRPr="00286D16">
                <w:rPr>
                  <w:rFonts w:ascii="Times New Roman" w:hAnsi="Times New Roman" w:cs="Times New Roman"/>
                  <w:color w:val="000000"/>
                  <w:sz w:val="18"/>
                  <w:szCs w:val="18"/>
                  <w:rPrChange w:id="2611" w:author="Jujia Li" w:date="2025-08-10T15:12:00Z" w16du:dateUtc="2025-08-10T20:12:00Z">
                    <w:rPr>
                      <w:rFonts w:ascii="Aptos Narrow" w:hAnsi="Aptos Narrow"/>
                      <w:color w:val="000000"/>
                      <w:sz w:val="22"/>
                      <w:szCs w:val="22"/>
                    </w:rPr>
                  </w:rPrChange>
                </w:rPr>
                <w:t>0.24</w:t>
              </w:r>
            </w:ins>
          </w:p>
        </w:tc>
        <w:tc>
          <w:tcPr>
            <w:tcW w:w="380" w:type="pct"/>
            <w:noWrap/>
            <w:vAlign w:val="bottom"/>
            <w:hideMark/>
          </w:tcPr>
          <w:p w14:paraId="4591EE47" w14:textId="231E3DF9" w:rsidR="004D28DD" w:rsidRPr="00286D16" w:rsidRDefault="004D28DD" w:rsidP="004D28DD">
            <w:pPr>
              <w:spacing w:after="120" w:line="360" w:lineRule="auto"/>
              <w:contextualSpacing/>
              <w:jc w:val="right"/>
              <w:rPr>
                <w:ins w:id="2612" w:author="Microsoft Word" w:date="2025-08-11T16:30:00Z" w16du:dateUtc="2025-08-11T21:30:00Z"/>
                <w:rFonts w:ascii="Times New Roman" w:eastAsia="Times New Roman" w:hAnsi="Times New Roman" w:cs="Times New Roman"/>
                <w:color w:val="000000"/>
                <w:kern w:val="0"/>
                <w:sz w:val="18"/>
                <w:szCs w:val="18"/>
                <w14:ligatures w14:val="none"/>
              </w:rPr>
            </w:pPr>
            <w:ins w:id="2613" w:author="Microsoft Word" w:date="2025-08-11T16:30:00Z" w16du:dateUtc="2025-08-11T21:30:00Z">
              <w:r w:rsidRPr="00286D16">
                <w:rPr>
                  <w:rFonts w:ascii="Times New Roman" w:hAnsi="Times New Roman" w:cs="Times New Roman"/>
                  <w:color w:val="000000"/>
                  <w:sz w:val="18"/>
                  <w:szCs w:val="18"/>
                  <w:rPrChange w:id="2614" w:author="Jujia Li" w:date="2025-08-10T15:12:00Z" w16du:dateUtc="2025-08-10T20:12:00Z">
                    <w:rPr>
                      <w:rFonts w:ascii="Aptos Narrow" w:hAnsi="Aptos Narrow"/>
                      <w:color w:val="000000"/>
                      <w:sz w:val="22"/>
                      <w:szCs w:val="22"/>
                    </w:rPr>
                  </w:rPrChange>
                </w:rPr>
                <w:t>0.77</w:t>
              </w:r>
            </w:ins>
          </w:p>
        </w:tc>
        <w:tc>
          <w:tcPr>
            <w:tcW w:w="315" w:type="pct"/>
            <w:gridSpan w:val="2"/>
            <w:noWrap/>
            <w:vAlign w:val="bottom"/>
            <w:hideMark/>
          </w:tcPr>
          <w:p w14:paraId="0A6F0099" w14:textId="52CB1087" w:rsidR="004D28DD" w:rsidRPr="00286D16" w:rsidRDefault="004D28DD" w:rsidP="004D28DD">
            <w:pPr>
              <w:spacing w:after="120" w:line="360" w:lineRule="auto"/>
              <w:contextualSpacing/>
              <w:jc w:val="right"/>
              <w:rPr>
                <w:ins w:id="2615" w:author="Microsoft Word" w:date="2025-08-11T16:30:00Z" w16du:dateUtc="2025-08-11T21:30:00Z"/>
                <w:rFonts w:ascii="Times New Roman" w:eastAsia="Times New Roman" w:hAnsi="Times New Roman" w:cs="Times New Roman"/>
                <w:color w:val="000000"/>
                <w:kern w:val="0"/>
                <w:sz w:val="18"/>
                <w:szCs w:val="18"/>
                <w14:ligatures w14:val="none"/>
              </w:rPr>
            </w:pPr>
            <w:ins w:id="2616" w:author="Microsoft Word" w:date="2025-08-11T16:30:00Z" w16du:dateUtc="2025-08-11T21:30:00Z">
              <w:r w:rsidRPr="00286D16">
                <w:rPr>
                  <w:rFonts w:ascii="Times New Roman" w:hAnsi="Times New Roman" w:cs="Times New Roman"/>
                  <w:color w:val="000000"/>
                  <w:sz w:val="18"/>
                  <w:szCs w:val="18"/>
                  <w:rPrChange w:id="2617"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5F76A926" w14:textId="3DA3AA2B" w:rsidR="004D28DD" w:rsidRPr="00286D16" w:rsidRDefault="004D28DD" w:rsidP="004D28DD">
            <w:pPr>
              <w:spacing w:after="120" w:line="360" w:lineRule="auto"/>
              <w:contextualSpacing/>
              <w:jc w:val="right"/>
              <w:rPr>
                <w:ins w:id="2618" w:author="Microsoft Word" w:date="2025-08-11T16:30:00Z" w16du:dateUtc="2025-08-11T21:30:00Z"/>
                <w:rFonts w:ascii="Times New Roman" w:eastAsia="Times New Roman" w:hAnsi="Times New Roman" w:cs="Times New Roman"/>
                <w:color w:val="000000"/>
                <w:kern w:val="0"/>
                <w:sz w:val="18"/>
                <w:szCs w:val="18"/>
                <w14:ligatures w14:val="none"/>
              </w:rPr>
            </w:pPr>
            <w:ins w:id="2619" w:author="Microsoft Word" w:date="2025-08-11T16:30:00Z" w16du:dateUtc="2025-08-11T21:30:00Z">
              <w:r w:rsidRPr="00286D16">
                <w:rPr>
                  <w:rFonts w:ascii="Times New Roman" w:hAnsi="Times New Roman" w:cs="Times New Roman"/>
                  <w:color w:val="000000"/>
                  <w:sz w:val="18"/>
                  <w:szCs w:val="18"/>
                  <w:rPrChange w:id="2620" w:author="Jujia Li" w:date="2025-08-10T15:12:00Z" w16du:dateUtc="2025-08-10T20:12:00Z">
                    <w:rPr>
                      <w:rFonts w:ascii="Aptos Narrow" w:hAnsi="Aptos Narrow"/>
                      <w:color w:val="000000"/>
                      <w:sz w:val="22"/>
                      <w:szCs w:val="22"/>
                    </w:rPr>
                  </w:rPrChange>
                </w:rPr>
                <w:t>0.78</w:t>
              </w:r>
            </w:ins>
          </w:p>
        </w:tc>
        <w:tc>
          <w:tcPr>
            <w:tcW w:w="316" w:type="pct"/>
            <w:gridSpan w:val="2"/>
            <w:noWrap/>
            <w:vAlign w:val="bottom"/>
            <w:hideMark/>
          </w:tcPr>
          <w:p w14:paraId="66440027" w14:textId="5CA74C29" w:rsidR="004D28DD" w:rsidRPr="00286D16" w:rsidRDefault="004D28DD" w:rsidP="004D28DD">
            <w:pPr>
              <w:spacing w:after="120" w:line="360" w:lineRule="auto"/>
              <w:contextualSpacing/>
              <w:jc w:val="right"/>
              <w:rPr>
                <w:ins w:id="2621" w:author="Microsoft Word" w:date="2025-08-11T16:30:00Z" w16du:dateUtc="2025-08-11T21:30:00Z"/>
                <w:rFonts w:ascii="Times New Roman" w:eastAsia="Times New Roman" w:hAnsi="Times New Roman" w:cs="Times New Roman"/>
                <w:color w:val="000000"/>
                <w:kern w:val="0"/>
                <w:sz w:val="18"/>
                <w:szCs w:val="18"/>
                <w14:ligatures w14:val="none"/>
              </w:rPr>
            </w:pPr>
            <w:ins w:id="2622" w:author="Microsoft Word" w:date="2025-08-11T16:30:00Z" w16du:dateUtc="2025-08-11T21:30:00Z">
              <w:r w:rsidRPr="00286D16">
                <w:rPr>
                  <w:rFonts w:ascii="Times New Roman" w:hAnsi="Times New Roman" w:cs="Times New Roman"/>
                  <w:color w:val="000000"/>
                  <w:sz w:val="18"/>
                  <w:szCs w:val="18"/>
                  <w:rPrChange w:id="2623"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59C6C0D7" w14:textId="3BDA91B5" w:rsidR="004D28DD" w:rsidRPr="00286D16" w:rsidRDefault="004D28DD" w:rsidP="004D28DD">
            <w:pPr>
              <w:spacing w:after="120" w:line="360" w:lineRule="auto"/>
              <w:contextualSpacing/>
              <w:jc w:val="right"/>
              <w:rPr>
                <w:ins w:id="2624" w:author="Microsoft Word" w:date="2025-08-11T16:30:00Z" w16du:dateUtc="2025-08-11T21:30:00Z"/>
                <w:rFonts w:ascii="Times New Roman" w:eastAsia="Times New Roman" w:hAnsi="Times New Roman" w:cs="Times New Roman"/>
                <w:color w:val="000000"/>
                <w:kern w:val="0"/>
                <w:sz w:val="18"/>
                <w:szCs w:val="18"/>
                <w14:ligatures w14:val="none"/>
              </w:rPr>
            </w:pPr>
            <w:ins w:id="2625" w:author="Microsoft Word" w:date="2025-08-11T16:30:00Z" w16du:dateUtc="2025-08-11T21:30:00Z">
              <w:r w:rsidRPr="00286D16">
                <w:rPr>
                  <w:rFonts w:ascii="Times New Roman" w:hAnsi="Times New Roman" w:cs="Times New Roman"/>
                  <w:color w:val="000000"/>
                  <w:sz w:val="18"/>
                  <w:szCs w:val="18"/>
                  <w:rPrChange w:id="2626" w:author="Jujia Li" w:date="2025-08-10T15:12:00Z" w16du:dateUtc="2025-08-10T20:12:00Z">
                    <w:rPr>
                      <w:rFonts w:ascii="Aptos Narrow" w:hAnsi="Aptos Narrow"/>
                      <w:color w:val="000000"/>
                      <w:sz w:val="22"/>
                      <w:szCs w:val="22"/>
                    </w:rPr>
                  </w:rPrChange>
                </w:rPr>
                <w:t>0.43</w:t>
              </w:r>
            </w:ins>
          </w:p>
        </w:tc>
        <w:tc>
          <w:tcPr>
            <w:tcW w:w="321" w:type="pct"/>
            <w:noWrap/>
            <w:vAlign w:val="bottom"/>
            <w:hideMark/>
          </w:tcPr>
          <w:p w14:paraId="38E0EECB" w14:textId="716D70B7" w:rsidR="004D28DD" w:rsidRPr="00286D16" w:rsidRDefault="004D28DD" w:rsidP="004D28DD">
            <w:pPr>
              <w:spacing w:after="120" w:line="360" w:lineRule="auto"/>
              <w:contextualSpacing/>
              <w:jc w:val="right"/>
              <w:rPr>
                <w:ins w:id="2627" w:author="Microsoft Word" w:date="2025-08-11T16:30:00Z" w16du:dateUtc="2025-08-11T21:30:00Z"/>
                <w:rFonts w:ascii="Times New Roman" w:eastAsia="Times New Roman" w:hAnsi="Times New Roman" w:cs="Times New Roman"/>
                <w:color w:val="000000"/>
                <w:kern w:val="0"/>
                <w:sz w:val="18"/>
                <w:szCs w:val="18"/>
                <w14:ligatures w14:val="none"/>
              </w:rPr>
            </w:pPr>
            <w:ins w:id="2628" w:author="Microsoft Word" w:date="2025-08-11T16:30:00Z" w16du:dateUtc="2025-08-11T21:30:00Z">
              <w:r w:rsidRPr="00286D16">
                <w:rPr>
                  <w:rFonts w:ascii="Times New Roman" w:hAnsi="Times New Roman" w:cs="Times New Roman"/>
                  <w:color w:val="000000"/>
                  <w:sz w:val="18"/>
                  <w:szCs w:val="18"/>
                  <w:rPrChange w:id="2629" w:author="Jujia Li" w:date="2025-08-10T15:12:00Z" w16du:dateUtc="2025-08-10T20:12:00Z">
                    <w:rPr>
                      <w:rFonts w:ascii="Aptos Narrow" w:hAnsi="Aptos Narrow"/>
                      <w:color w:val="000000"/>
                      <w:sz w:val="22"/>
                      <w:szCs w:val="22"/>
                    </w:rPr>
                  </w:rPrChange>
                </w:rPr>
                <w:t>0.05</w:t>
              </w:r>
            </w:ins>
          </w:p>
        </w:tc>
        <w:tc>
          <w:tcPr>
            <w:tcW w:w="428" w:type="pct"/>
            <w:noWrap/>
            <w:vAlign w:val="bottom"/>
            <w:hideMark/>
          </w:tcPr>
          <w:p w14:paraId="2835B0CC" w14:textId="645B6D3B" w:rsidR="004D28DD" w:rsidRPr="00286D16" w:rsidRDefault="004D28DD" w:rsidP="004D28DD">
            <w:pPr>
              <w:spacing w:after="120" w:line="360" w:lineRule="auto"/>
              <w:contextualSpacing/>
              <w:jc w:val="right"/>
              <w:rPr>
                <w:ins w:id="2630" w:author="Microsoft Word" w:date="2025-08-11T16:30:00Z" w16du:dateUtc="2025-08-11T21:30:00Z"/>
                <w:rFonts w:ascii="Times New Roman" w:eastAsia="Times New Roman" w:hAnsi="Times New Roman" w:cs="Times New Roman"/>
                <w:color w:val="000000"/>
                <w:kern w:val="0"/>
                <w:sz w:val="18"/>
                <w:szCs w:val="18"/>
                <w14:ligatures w14:val="none"/>
              </w:rPr>
            </w:pPr>
            <w:ins w:id="2631" w:author="Microsoft Word" w:date="2025-08-11T16:30:00Z" w16du:dateUtc="2025-08-11T21:30:00Z">
              <w:r w:rsidRPr="00286D16">
                <w:rPr>
                  <w:rFonts w:ascii="Times New Roman" w:hAnsi="Times New Roman" w:cs="Times New Roman"/>
                  <w:color w:val="000000"/>
                  <w:sz w:val="18"/>
                  <w:szCs w:val="18"/>
                  <w:rPrChange w:id="2632" w:author="Jujia Li" w:date="2025-08-10T15:12:00Z" w16du:dateUtc="2025-08-10T20:12:00Z">
                    <w:rPr>
                      <w:rFonts w:ascii="Aptos Narrow" w:hAnsi="Aptos Narrow"/>
                      <w:color w:val="000000"/>
                      <w:sz w:val="22"/>
                      <w:szCs w:val="22"/>
                    </w:rPr>
                  </w:rPrChange>
                </w:rPr>
                <w:t>4.28</w:t>
              </w:r>
            </w:ins>
          </w:p>
        </w:tc>
        <w:tc>
          <w:tcPr>
            <w:tcW w:w="344" w:type="pct"/>
            <w:vAlign w:val="bottom"/>
          </w:tcPr>
          <w:p w14:paraId="2ECC4DCA" w14:textId="4D0C5CB9" w:rsidR="004D28DD" w:rsidRPr="00286D16" w:rsidRDefault="004D28DD" w:rsidP="004D28DD">
            <w:pPr>
              <w:spacing w:after="120" w:line="360" w:lineRule="auto"/>
              <w:contextualSpacing/>
              <w:jc w:val="right"/>
              <w:rPr>
                <w:ins w:id="2633" w:author="Microsoft Word" w:date="2025-08-11T16:30:00Z" w16du:dateUtc="2025-08-11T21:30:00Z"/>
                <w:rFonts w:ascii="Times New Roman" w:hAnsi="Times New Roman" w:cs="Times New Roman"/>
                <w:sz w:val="18"/>
                <w:szCs w:val="18"/>
              </w:rPr>
            </w:pPr>
            <w:ins w:id="2634" w:author="Microsoft Word" w:date="2025-08-11T16:30:00Z" w16du:dateUtc="2025-08-11T21:30:00Z">
              <w:r w:rsidRPr="00286D16">
                <w:rPr>
                  <w:rFonts w:ascii="Times New Roman" w:hAnsi="Times New Roman" w:cs="Times New Roman"/>
                  <w:color w:val="000000"/>
                  <w:sz w:val="18"/>
                  <w:szCs w:val="18"/>
                  <w:rPrChange w:id="2635" w:author="Jujia Li" w:date="2025-08-10T15:12:00Z" w16du:dateUtc="2025-08-10T20:12:00Z">
                    <w:rPr>
                      <w:rFonts w:ascii="Aptos Narrow" w:hAnsi="Aptos Narrow"/>
                      <w:color w:val="000000"/>
                      <w:sz w:val="22"/>
                      <w:szCs w:val="22"/>
                    </w:rPr>
                  </w:rPrChange>
                </w:rPr>
                <w:t>0.11</w:t>
              </w:r>
            </w:ins>
          </w:p>
        </w:tc>
      </w:tr>
      <w:tr w:rsidR="004D28DD" w:rsidRPr="006A0CE7" w14:paraId="2AF1D774" w14:textId="77777777" w:rsidTr="005E344C">
        <w:trPr>
          <w:trHeight w:val="290"/>
          <w:ins w:id="2636" w:author="Microsoft Word" w:date="2025-08-11T16:30:00Z"/>
        </w:trPr>
        <w:tc>
          <w:tcPr>
            <w:tcW w:w="808" w:type="pct"/>
            <w:noWrap/>
            <w:vAlign w:val="bottom"/>
            <w:hideMark/>
          </w:tcPr>
          <w:p w14:paraId="637BF854" w14:textId="77777777" w:rsidR="004D28DD" w:rsidRPr="00221F0A" w:rsidRDefault="004D28DD" w:rsidP="004D28DD">
            <w:pPr>
              <w:spacing w:after="120" w:line="360" w:lineRule="auto"/>
              <w:contextualSpacing/>
              <w:rPr>
                <w:ins w:id="2637" w:author="Microsoft Word" w:date="2025-08-11T16:30:00Z" w16du:dateUtc="2025-08-11T21:30:00Z"/>
                <w:rFonts w:ascii="Times New Roman" w:eastAsia="Times New Roman" w:hAnsi="Times New Roman" w:cs="Times New Roman"/>
                <w:color w:val="000000"/>
                <w:kern w:val="0"/>
                <w:sz w:val="18"/>
                <w:szCs w:val="18"/>
                <w14:ligatures w14:val="none"/>
              </w:rPr>
            </w:pPr>
            <w:ins w:id="2638" w:author="Microsoft Word" w:date="2025-08-11T16:30:00Z" w16du:dateUtc="2025-08-11T21:30:00Z">
              <w:r w:rsidRPr="005E344C">
                <w:rPr>
                  <w:rFonts w:ascii="Times New Roman" w:hAnsi="Times New Roman" w:cs="Times New Roman"/>
                  <w:color w:val="000000"/>
                  <w:sz w:val="18"/>
                  <w:szCs w:val="18"/>
                </w:rPr>
                <w:t>COLBERT</w:t>
              </w:r>
            </w:ins>
          </w:p>
        </w:tc>
        <w:tc>
          <w:tcPr>
            <w:tcW w:w="566" w:type="pct"/>
            <w:vAlign w:val="bottom"/>
          </w:tcPr>
          <w:p w14:paraId="25F2A906" w14:textId="4D949372" w:rsidR="004D28DD" w:rsidRPr="00286D16" w:rsidRDefault="004D28DD" w:rsidP="004D28DD">
            <w:pPr>
              <w:spacing w:after="120" w:line="360" w:lineRule="auto"/>
              <w:contextualSpacing/>
              <w:jc w:val="right"/>
              <w:rPr>
                <w:ins w:id="2639" w:author="Microsoft Word" w:date="2025-08-11T16:30:00Z" w16du:dateUtc="2025-08-11T21:30:00Z"/>
                <w:rFonts w:ascii="Times New Roman" w:hAnsi="Times New Roman" w:cs="Times New Roman"/>
                <w:sz w:val="18"/>
                <w:szCs w:val="18"/>
              </w:rPr>
            </w:pPr>
            <w:ins w:id="2640" w:author="Microsoft Word" w:date="2025-08-11T16:30:00Z" w16du:dateUtc="2025-08-11T21:30:00Z">
              <w:r w:rsidRPr="005E344C">
                <w:rPr>
                  <w:rFonts w:ascii="Times New Roman" w:hAnsi="Times New Roman" w:cs="Times New Roman"/>
                  <w:color w:val="000000"/>
                  <w:sz w:val="18"/>
                  <w:szCs w:val="18"/>
                </w:rPr>
                <w:t>54859.00</w:t>
              </w:r>
            </w:ins>
          </w:p>
        </w:tc>
        <w:tc>
          <w:tcPr>
            <w:tcW w:w="454" w:type="pct"/>
            <w:noWrap/>
            <w:vAlign w:val="bottom"/>
            <w:hideMark/>
          </w:tcPr>
          <w:p w14:paraId="694B2458" w14:textId="627CD8C9" w:rsidR="004D28DD" w:rsidRPr="00286D16" w:rsidRDefault="004D28DD" w:rsidP="004D28DD">
            <w:pPr>
              <w:spacing w:after="120" w:line="360" w:lineRule="auto"/>
              <w:contextualSpacing/>
              <w:jc w:val="right"/>
              <w:rPr>
                <w:ins w:id="2641" w:author="Microsoft Word" w:date="2025-08-11T16:30:00Z" w16du:dateUtc="2025-08-11T21:30:00Z"/>
                <w:rFonts w:ascii="Times New Roman" w:eastAsia="Times New Roman" w:hAnsi="Times New Roman" w:cs="Times New Roman"/>
                <w:color w:val="000000"/>
                <w:kern w:val="0"/>
                <w:sz w:val="18"/>
                <w:szCs w:val="18"/>
                <w14:ligatures w14:val="none"/>
              </w:rPr>
            </w:pPr>
            <w:ins w:id="2642" w:author="Microsoft Word" w:date="2025-08-11T16:30:00Z" w16du:dateUtc="2025-08-11T21:30:00Z">
              <w:r w:rsidRPr="00286D16">
                <w:rPr>
                  <w:rFonts w:ascii="Times New Roman" w:hAnsi="Times New Roman" w:cs="Times New Roman"/>
                  <w:color w:val="000000"/>
                  <w:sz w:val="18"/>
                  <w:szCs w:val="18"/>
                  <w:rPrChange w:id="2643" w:author="Jujia Li" w:date="2025-08-10T15:12:00Z" w16du:dateUtc="2025-08-10T20:12:00Z">
                    <w:rPr>
                      <w:rFonts w:ascii="Aptos Narrow" w:hAnsi="Aptos Narrow"/>
                      <w:color w:val="000000"/>
                      <w:sz w:val="22"/>
                      <w:szCs w:val="22"/>
                    </w:rPr>
                  </w:rPrChange>
                </w:rPr>
                <w:t>6.89</w:t>
              </w:r>
            </w:ins>
          </w:p>
        </w:tc>
        <w:tc>
          <w:tcPr>
            <w:tcW w:w="308" w:type="pct"/>
            <w:gridSpan w:val="2"/>
            <w:noWrap/>
            <w:vAlign w:val="bottom"/>
            <w:hideMark/>
          </w:tcPr>
          <w:p w14:paraId="02BE23A8" w14:textId="06FCC136" w:rsidR="004D28DD" w:rsidRPr="00286D16" w:rsidRDefault="004D28DD" w:rsidP="004D28DD">
            <w:pPr>
              <w:spacing w:after="120" w:line="360" w:lineRule="auto"/>
              <w:contextualSpacing/>
              <w:jc w:val="right"/>
              <w:rPr>
                <w:ins w:id="2644" w:author="Microsoft Word" w:date="2025-08-11T16:30:00Z" w16du:dateUtc="2025-08-11T21:30:00Z"/>
                <w:rFonts w:ascii="Times New Roman" w:eastAsia="Times New Roman" w:hAnsi="Times New Roman" w:cs="Times New Roman"/>
                <w:color w:val="000000"/>
                <w:kern w:val="0"/>
                <w:sz w:val="18"/>
                <w:szCs w:val="18"/>
                <w14:ligatures w14:val="none"/>
              </w:rPr>
            </w:pPr>
            <w:ins w:id="2645" w:author="Microsoft Word" w:date="2025-08-11T16:30:00Z" w16du:dateUtc="2025-08-11T21:30:00Z">
              <w:r w:rsidRPr="00286D16">
                <w:rPr>
                  <w:rFonts w:ascii="Times New Roman" w:hAnsi="Times New Roman" w:cs="Times New Roman"/>
                  <w:color w:val="000000"/>
                  <w:sz w:val="18"/>
                  <w:szCs w:val="18"/>
                  <w:rPrChange w:id="2646" w:author="Jujia Li" w:date="2025-08-10T15:12:00Z" w16du:dateUtc="2025-08-10T20:12:00Z">
                    <w:rPr>
                      <w:rFonts w:ascii="Aptos Narrow" w:hAnsi="Aptos Narrow"/>
                      <w:color w:val="000000"/>
                      <w:sz w:val="22"/>
                      <w:szCs w:val="22"/>
                    </w:rPr>
                  </w:rPrChange>
                </w:rPr>
                <w:t>0.35</w:t>
              </w:r>
            </w:ins>
          </w:p>
        </w:tc>
        <w:tc>
          <w:tcPr>
            <w:tcW w:w="380" w:type="pct"/>
            <w:noWrap/>
            <w:vAlign w:val="bottom"/>
            <w:hideMark/>
          </w:tcPr>
          <w:p w14:paraId="536A95C8" w14:textId="1E90E84E" w:rsidR="004D28DD" w:rsidRPr="00286D16" w:rsidRDefault="004D28DD" w:rsidP="004D28DD">
            <w:pPr>
              <w:spacing w:after="120" w:line="360" w:lineRule="auto"/>
              <w:contextualSpacing/>
              <w:jc w:val="right"/>
              <w:rPr>
                <w:ins w:id="2647" w:author="Microsoft Word" w:date="2025-08-11T16:30:00Z" w16du:dateUtc="2025-08-11T21:30:00Z"/>
                <w:rFonts w:ascii="Times New Roman" w:eastAsia="Times New Roman" w:hAnsi="Times New Roman" w:cs="Times New Roman"/>
                <w:color w:val="000000"/>
                <w:kern w:val="0"/>
                <w:sz w:val="18"/>
                <w:szCs w:val="18"/>
                <w14:ligatures w14:val="none"/>
              </w:rPr>
            </w:pPr>
            <w:ins w:id="2648" w:author="Microsoft Word" w:date="2025-08-11T16:30:00Z" w16du:dateUtc="2025-08-11T21:30:00Z">
              <w:r w:rsidRPr="00286D16">
                <w:rPr>
                  <w:rFonts w:ascii="Times New Roman" w:hAnsi="Times New Roman" w:cs="Times New Roman"/>
                  <w:color w:val="000000"/>
                  <w:sz w:val="18"/>
                  <w:szCs w:val="18"/>
                  <w:rPrChange w:id="2649" w:author="Jujia Li" w:date="2025-08-10T15:12:00Z" w16du:dateUtc="2025-08-10T20:12:00Z">
                    <w:rPr>
                      <w:rFonts w:ascii="Aptos Narrow" w:hAnsi="Aptos Narrow"/>
                      <w:color w:val="000000"/>
                      <w:sz w:val="22"/>
                      <w:szCs w:val="22"/>
                    </w:rPr>
                  </w:rPrChange>
                </w:rPr>
                <w:t>4.86</w:t>
              </w:r>
            </w:ins>
          </w:p>
        </w:tc>
        <w:tc>
          <w:tcPr>
            <w:tcW w:w="315" w:type="pct"/>
            <w:gridSpan w:val="2"/>
            <w:noWrap/>
            <w:vAlign w:val="bottom"/>
            <w:hideMark/>
          </w:tcPr>
          <w:p w14:paraId="3B010AE0" w14:textId="2848F3E3" w:rsidR="004D28DD" w:rsidRPr="00286D16" w:rsidRDefault="004D28DD" w:rsidP="004D28DD">
            <w:pPr>
              <w:spacing w:after="120" w:line="360" w:lineRule="auto"/>
              <w:contextualSpacing/>
              <w:jc w:val="right"/>
              <w:rPr>
                <w:ins w:id="2650" w:author="Microsoft Word" w:date="2025-08-11T16:30:00Z" w16du:dateUtc="2025-08-11T21:30:00Z"/>
                <w:rFonts w:ascii="Times New Roman" w:eastAsia="Times New Roman" w:hAnsi="Times New Roman" w:cs="Times New Roman"/>
                <w:color w:val="000000"/>
                <w:kern w:val="0"/>
                <w:sz w:val="18"/>
                <w:szCs w:val="18"/>
                <w14:ligatures w14:val="none"/>
              </w:rPr>
            </w:pPr>
            <w:ins w:id="2651" w:author="Microsoft Word" w:date="2025-08-11T16:30:00Z" w16du:dateUtc="2025-08-11T21:30:00Z">
              <w:r w:rsidRPr="00286D16">
                <w:rPr>
                  <w:rFonts w:ascii="Times New Roman" w:hAnsi="Times New Roman" w:cs="Times New Roman"/>
                  <w:color w:val="000000"/>
                  <w:sz w:val="18"/>
                  <w:szCs w:val="18"/>
                  <w:rPrChange w:id="2652" w:author="Jujia Li" w:date="2025-08-10T15:12:00Z" w16du:dateUtc="2025-08-10T20:12:00Z">
                    <w:rPr>
                      <w:rFonts w:ascii="Aptos Narrow" w:hAnsi="Aptos Narrow"/>
                      <w:color w:val="000000"/>
                      <w:sz w:val="22"/>
                      <w:szCs w:val="22"/>
                    </w:rPr>
                  </w:rPrChange>
                </w:rPr>
                <w:t>0.24</w:t>
              </w:r>
            </w:ins>
          </w:p>
        </w:tc>
        <w:tc>
          <w:tcPr>
            <w:tcW w:w="380" w:type="pct"/>
            <w:noWrap/>
            <w:vAlign w:val="bottom"/>
            <w:hideMark/>
          </w:tcPr>
          <w:p w14:paraId="320B0F77" w14:textId="36B8D5ED" w:rsidR="004D28DD" w:rsidRPr="00286D16" w:rsidRDefault="004D28DD" w:rsidP="004D28DD">
            <w:pPr>
              <w:spacing w:after="120" w:line="360" w:lineRule="auto"/>
              <w:contextualSpacing/>
              <w:jc w:val="right"/>
              <w:rPr>
                <w:ins w:id="2653" w:author="Microsoft Word" w:date="2025-08-11T16:30:00Z" w16du:dateUtc="2025-08-11T21:30:00Z"/>
                <w:rFonts w:ascii="Times New Roman" w:eastAsia="Times New Roman" w:hAnsi="Times New Roman" w:cs="Times New Roman"/>
                <w:color w:val="000000"/>
                <w:kern w:val="0"/>
                <w:sz w:val="18"/>
                <w:szCs w:val="18"/>
                <w14:ligatures w14:val="none"/>
              </w:rPr>
            </w:pPr>
            <w:ins w:id="2654" w:author="Microsoft Word" w:date="2025-08-11T16:30:00Z" w16du:dateUtc="2025-08-11T21:30:00Z">
              <w:r w:rsidRPr="00286D16">
                <w:rPr>
                  <w:rFonts w:ascii="Times New Roman" w:hAnsi="Times New Roman" w:cs="Times New Roman"/>
                  <w:color w:val="000000"/>
                  <w:sz w:val="18"/>
                  <w:szCs w:val="18"/>
                  <w:rPrChange w:id="2655" w:author="Jujia Li" w:date="2025-08-10T15:12:00Z" w16du:dateUtc="2025-08-10T20:12:00Z">
                    <w:rPr>
                      <w:rFonts w:ascii="Aptos Narrow" w:hAnsi="Aptos Narrow"/>
                      <w:color w:val="000000"/>
                      <w:sz w:val="22"/>
                      <w:szCs w:val="22"/>
                    </w:rPr>
                  </w:rPrChange>
                </w:rPr>
                <w:t>4.22</w:t>
              </w:r>
            </w:ins>
          </w:p>
        </w:tc>
        <w:tc>
          <w:tcPr>
            <w:tcW w:w="316" w:type="pct"/>
            <w:gridSpan w:val="2"/>
            <w:noWrap/>
            <w:vAlign w:val="bottom"/>
            <w:hideMark/>
          </w:tcPr>
          <w:p w14:paraId="6D5D04C5" w14:textId="00E54F61" w:rsidR="004D28DD" w:rsidRPr="00286D16" w:rsidRDefault="004D28DD" w:rsidP="004D28DD">
            <w:pPr>
              <w:spacing w:after="120" w:line="360" w:lineRule="auto"/>
              <w:contextualSpacing/>
              <w:jc w:val="right"/>
              <w:rPr>
                <w:ins w:id="2656" w:author="Microsoft Word" w:date="2025-08-11T16:30:00Z" w16du:dateUtc="2025-08-11T21:30:00Z"/>
                <w:rFonts w:ascii="Times New Roman" w:eastAsia="Times New Roman" w:hAnsi="Times New Roman" w:cs="Times New Roman"/>
                <w:color w:val="000000"/>
                <w:kern w:val="0"/>
                <w:sz w:val="18"/>
                <w:szCs w:val="18"/>
                <w14:ligatures w14:val="none"/>
              </w:rPr>
            </w:pPr>
            <w:ins w:id="2657" w:author="Microsoft Word" w:date="2025-08-11T16:30:00Z" w16du:dateUtc="2025-08-11T21:30:00Z">
              <w:r w:rsidRPr="00286D16">
                <w:rPr>
                  <w:rFonts w:ascii="Times New Roman" w:hAnsi="Times New Roman" w:cs="Times New Roman"/>
                  <w:color w:val="000000"/>
                  <w:sz w:val="18"/>
                  <w:szCs w:val="18"/>
                  <w:rPrChange w:id="2658" w:author="Jujia Li" w:date="2025-08-10T15:12:00Z" w16du:dateUtc="2025-08-10T20:12:00Z">
                    <w:rPr>
                      <w:rFonts w:ascii="Aptos Narrow" w:hAnsi="Aptos Narrow"/>
                      <w:color w:val="000000"/>
                      <w:sz w:val="22"/>
                      <w:szCs w:val="22"/>
                    </w:rPr>
                  </w:rPrChange>
                </w:rPr>
                <w:t>0.21</w:t>
              </w:r>
            </w:ins>
          </w:p>
        </w:tc>
        <w:tc>
          <w:tcPr>
            <w:tcW w:w="380" w:type="pct"/>
            <w:noWrap/>
            <w:vAlign w:val="bottom"/>
            <w:hideMark/>
          </w:tcPr>
          <w:p w14:paraId="248CF0C8" w14:textId="71BFF537" w:rsidR="004D28DD" w:rsidRPr="00286D16" w:rsidRDefault="004D28DD" w:rsidP="004D28DD">
            <w:pPr>
              <w:spacing w:after="120" w:line="360" w:lineRule="auto"/>
              <w:contextualSpacing/>
              <w:jc w:val="right"/>
              <w:rPr>
                <w:ins w:id="2659" w:author="Microsoft Word" w:date="2025-08-11T16:30:00Z" w16du:dateUtc="2025-08-11T21:30:00Z"/>
                <w:rFonts w:ascii="Times New Roman" w:eastAsia="Times New Roman" w:hAnsi="Times New Roman" w:cs="Times New Roman"/>
                <w:color w:val="000000"/>
                <w:kern w:val="0"/>
                <w:sz w:val="18"/>
                <w:szCs w:val="18"/>
                <w14:ligatures w14:val="none"/>
              </w:rPr>
            </w:pPr>
            <w:ins w:id="2660" w:author="Microsoft Word" w:date="2025-08-11T16:30:00Z" w16du:dateUtc="2025-08-11T21:30:00Z">
              <w:r w:rsidRPr="00286D16">
                <w:rPr>
                  <w:rFonts w:ascii="Times New Roman" w:hAnsi="Times New Roman" w:cs="Times New Roman"/>
                  <w:color w:val="000000"/>
                  <w:sz w:val="18"/>
                  <w:szCs w:val="18"/>
                  <w:rPrChange w:id="2661" w:author="Jujia Li" w:date="2025-08-10T15:12:00Z" w16du:dateUtc="2025-08-10T20:12:00Z">
                    <w:rPr>
                      <w:rFonts w:ascii="Aptos Narrow" w:hAnsi="Aptos Narrow"/>
                      <w:color w:val="000000"/>
                      <w:sz w:val="22"/>
                      <w:szCs w:val="22"/>
                    </w:rPr>
                  </w:rPrChange>
                </w:rPr>
                <w:t>3.45</w:t>
              </w:r>
            </w:ins>
          </w:p>
        </w:tc>
        <w:tc>
          <w:tcPr>
            <w:tcW w:w="321" w:type="pct"/>
            <w:noWrap/>
            <w:vAlign w:val="bottom"/>
            <w:hideMark/>
          </w:tcPr>
          <w:p w14:paraId="4DFDDBD5" w14:textId="6C163A21" w:rsidR="004D28DD" w:rsidRPr="00286D16" w:rsidRDefault="004D28DD" w:rsidP="004D28DD">
            <w:pPr>
              <w:spacing w:after="120" w:line="360" w:lineRule="auto"/>
              <w:contextualSpacing/>
              <w:jc w:val="right"/>
              <w:rPr>
                <w:ins w:id="2662" w:author="Microsoft Word" w:date="2025-08-11T16:30:00Z" w16du:dateUtc="2025-08-11T21:30:00Z"/>
                <w:rFonts w:ascii="Times New Roman" w:eastAsia="Times New Roman" w:hAnsi="Times New Roman" w:cs="Times New Roman"/>
                <w:color w:val="000000"/>
                <w:kern w:val="0"/>
                <w:sz w:val="18"/>
                <w:szCs w:val="18"/>
                <w14:ligatures w14:val="none"/>
              </w:rPr>
            </w:pPr>
            <w:ins w:id="2663" w:author="Microsoft Word" w:date="2025-08-11T16:30:00Z" w16du:dateUtc="2025-08-11T21:30:00Z">
              <w:r w:rsidRPr="00286D16">
                <w:rPr>
                  <w:rFonts w:ascii="Times New Roman" w:hAnsi="Times New Roman" w:cs="Times New Roman"/>
                  <w:color w:val="000000"/>
                  <w:sz w:val="18"/>
                  <w:szCs w:val="18"/>
                  <w:rPrChange w:id="2664" w:author="Jujia Li" w:date="2025-08-10T15:12:00Z" w16du:dateUtc="2025-08-10T20:12:00Z">
                    <w:rPr>
                      <w:rFonts w:ascii="Aptos Narrow" w:hAnsi="Aptos Narrow"/>
                      <w:color w:val="000000"/>
                      <w:sz w:val="22"/>
                      <w:szCs w:val="22"/>
                    </w:rPr>
                  </w:rPrChange>
                </w:rPr>
                <w:t>0.17</w:t>
              </w:r>
            </w:ins>
          </w:p>
        </w:tc>
        <w:tc>
          <w:tcPr>
            <w:tcW w:w="428" w:type="pct"/>
            <w:noWrap/>
            <w:vAlign w:val="bottom"/>
            <w:hideMark/>
          </w:tcPr>
          <w:p w14:paraId="1EE7568B" w14:textId="239A4247" w:rsidR="004D28DD" w:rsidRPr="00286D16" w:rsidRDefault="004D28DD" w:rsidP="004D28DD">
            <w:pPr>
              <w:spacing w:after="120" w:line="360" w:lineRule="auto"/>
              <w:contextualSpacing/>
              <w:jc w:val="right"/>
              <w:rPr>
                <w:ins w:id="2665" w:author="Microsoft Word" w:date="2025-08-11T16:30:00Z" w16du:dateUtc="2025-08-11T21:30:00Z"/>
                <w:rFonts w:ascii="Times New Roman" w:eastAsia="Times New Roman" w:hAnsi="Times New Roman" w:cs="Times New Roman"/>
                <w:color w:val="000000"/>
                <w:kern w:val="0"/>
                <w:sz w:val="18"/>
                <w:szCs w:val="18"/>
                <w14:ligatures w14:val="none"/>
              </w:rPr>
            </w:pPr>
            <w:ins w:id="2666" w:author="Microsoft Word" w:date="2025-08-11T16:30:00Z" w16du:dateUtc="2025-08-11T21:30:00Z">
              <w:r w:rsidRPr="00286D16">
                <w:rPr>
                  <w:rFonts w:ascii="Times New Roman" w:hAnsi="Times New Roman" w:cs="Times New Roman"/>
                  <w:color w:val="000000"/>
                  <w:sz w:val="18"/>
                  <w:szCs w:val="18"/>
                  <w:rPrChange w:id="2667" w:author="Jujia Li" w:date="2025-08-10T15:12:00Z" w16du:dateUtc="2025-08-10T20:12:00Z">
                    <w:rPr>
                      <w:rFonts w:ascii="Aptos Narrow" w:hAnsi="Aptos Narrow"/>
                      <w:color w:val="000000"/>
                      <w:sz w:val="22"/>
                      <w:szCs w:val="22"/>
                    </w:rPr>
                  </w:rPrChange>
                </w:rPr>
                <w:t>19.42</w:t>
              </w:r>
            </w:ins>
          </w:p>
        </w:tc>
        <w:tc>
          <w:tcPr>
            <w:tcW w:w="344" w:type="pct"/>
            <w:vAlign w:val="bottom"/>
          </w:tcPr>
          <w:p w14:paraId="2BEFD602" w14:textId="023908DE" w:rsidR="004D28DD" w:rsidRPr="00286D16" w:rsidRDefault="004D28DD" w:rsidP="004D28DD">
            <w:pPr>
              <w:spacing w:after="120" w:line="360" w:lineRule="auto"/>
              <w:contextualSpacing/>
              <w:jc w:val="right"/>
              <w:rPr>
                <w:ins w:id="2668" w:author="Microsoft Word" w:date="2025-08-11T16:30:00Z" w16du:dateUtc="2025-08-11T21:30:00Z"/>
                <w:rFonts w:ascii="Times New Roman" w:hAnsi="Times New Roman" w:cs="Times New Roman"/>
                <w:sz w:val="18"/>
                <w:szCs w:val="18"/>
              </w:rPr>
            </w:pPr>
            <w:ins w:id="2669" w:author="Microsoft Word" w:date="2025-08-11T16:30:00Z" w16du:dateUtc="2025-08-11T21:30:00Z">
              <w:r w:rsidRPr="00286D16">
                <w:rPr>
                  <w:rFonts w:ascii="Times New Roman" w:hAnsi="Times New Roman" w:cs="Times New Roman"/>
                  <w:color w:val="000000"/>
                  <w:sz w:val="18"/>
                  <w:szCs w:val="18"/>
                  <w:rPrChange w:id="2670" w:author="Jujia Li" w:date="2025-08-10T15:12:00Z" w16du:dateUtc="2025-08-10T20:12:00Z">
                    <w:rPr>
                      <w:rFonts w:ascii="Aptos Narrow" w:hAnsi="Aptos Narrow"/>
                      <w:color w:val="000000"/>
                      <w:sz w:val="22"/>
                      <w:szCs w:val="22"/>
                    </w:rPr>
                  </w:rPrChange>
                </w:rPr>
                <w:t>0.24</w:t>
              </w:r>
            </w:ins>
          </w:p>
        </w:tc>
      </w:tr>
      <w:tr w:rsidR="004D28DD" w:rsidRPr="006A0CE7" w14:paraId="0DE99CB7" w14:textId="77777777" w:rsidTr="005E344C">
        <w:trPr>
          <w:trHeight w:val="290"/>
          <w:ins w:id="2671" w:author="Microsoft Word" w:date="2025-08-11T16:30:00Z"/>
        </w:trPr>
        <w:tc>
          <w:tcPr>
            <w:tcW w:w="808" w:type="pct"/>
            <w:noWrap/>
            <w:vAlign w:val="bottom"/>
            <w:hideMark/>
          </w:tcPr>
          <w:p w14:paraId="1AE356FB" w14:textId="77777777" w:rsidR="004D28DD" w:rsidRPr="00221F0A" w:rsidRDefault="004D28DD" w:rsidP="004D28DD">
            <w:pPr>
              <w:spacing w:after="120" w:line="360" w:lineRule="auto"/>
              <w:contextualSpacing/>
              <w:rPr>
                <w:ins w:id="2672" w:author="Microsoft Word" w:date="2025-08-11T16:30:00Z" w16du:dateUtc="2025-08-11T21:30:00Z"/>
                <w:rFonts w:ascii="Times New Roman" w:eastAsia="Times New Roman" w:hAnsi="Times New Roman" w:cs="Times New Roman"/>
                <w:color w:val="000000"/>
                <w:kern w:val="0"/>
                <w:sz w:val="18"/>
                <w:szCs w:val="18"/>
                <w14:ligatures w14:val="none"/>
              </w:rPr>
            </w:pPr>
            <w:ins w:id="2673" w:author="Microsoft Word" w:date="2025-08-11T16:30:00Z" w16du:dateUtc="2025-08-11T21:30:00Z">
              <w:r w:rsidRPr="005E344C">
                <w:rPr>
                  <w:rFonts w:ascii="Times New Roman" w:hAnsi="Times New Roman" w:cs="Times New Roman"/>
                  <w:color w:val="000000"/>
                  <w:sz w:val="18"/>
                  <w:szCs w:val="18"/>
                </w:rPr>
                <w:t>CULLMAN</w:t>
              </w:r>
            </w:ins>
          </w:p>
        </w:tc>
        <w:tc>
          <w:tcPr>
            <w:tcW w:w="566" w:type="pct"/>
            <w:vAlign w:val="bottom"/>
          </w:tcPr>
          <w:p w14:paraId="1E8CACDC" w14:textId="2CFDD487" w:rsidR="004D28DD" w:rsidRPr="00286D16" w:rsidRDefault="004D28DD" w:rsidP="004D28DD">
            <w:pPr>
              <w:spacing w:after="120" w:line="360" w:lineRule="auto"/>
              <w:contextualSpacing/>
              <w:jc w:val="right"/>
              <w:rPr>
                <w:ins w:id="2674" w:author="Microsoft Word" w:date="2025-08-11T16:30:00Z" w16du:dateUtc="2025-08-11T21:30:00Z"/>
                <w:rFonts w:ascii="Times New Roman" w:hAnsi="Times New Roman" w:cs="Times New Roman"/>
                <w:sz w:val="18"/>
                <w:szCs w:val="18"/>
              </w:rPr>
            </w:pPr>
            <w:ins w:id="2675" w:author="Microsoft Word" w:date="2025-08-11T16:30:00Z" w16du:dateUtc="2025-08-11T21:30:00Z">
              <w:r w:rsidRPr="005E344C">
                <w:rPr>
                  <w:rFonts w:ascii="Times New Roman" w:hAnsi="Times New Roman" w:cs="Times New Roman"/>
                  <w:color w:val="000000"/>
                  <w:sz w:val="18"/>
                  <w:szCs w:val="18"/>
                </w:rPr>
                <w:t>83125.29</w:t>
              </w:r>
            </w:ins>
          </w:p>
        </w:tc>
        <w:tc>
          <w:tcPr>
            <w:tcW w:w="454" w:type="pct"/>
            <w:noWrap/>
            <w:vAlign w:val="bottom"/>
            <w:hideMark/>
          </w:tcPr>
          <w:p w14:paraId="15D026F3" w14:textId="2F0056EB" w:rsidR="004D28DD" w:rsidRPr="00286D16" w:rsidRDefault="004D28DD" w:rsidP="004D28DD">
            <w:pPr>
              <w:spacing w:after="120" w:line="360" w:lineRule="auto"/>
              <w:contextualSpacing/>
              <w:jc w:val="right"/>
              <w:rPr>
                <w:ins w:id="2676" w:author="Microsoft Word" w:date="2025-08-11T16:30:00Z" w16du:dateUtc="2025-08-11T21:30:00Z"/>
                <w:rFonts w:ascii="Times New Roman" w:eastAsia="Times New Roman" w:hAnsi="Times New Roman" w:cs="Times New Roman"/>
                <w:color w:val="000000"/>
                <w:kern w:val="0"/>
                <w:sz w:val="18"/>
                <w:szCs w:val="18"/>
                <w14:ligatures w14:val="none"/>
              </w:rPr>
            </w:pPr>
            <w:ins w:id="2677" w:author="Microsoft Word" w:date="2025-08-11T16:30:00Z" w16du:dateUtc="2025-08-11T21:30:00Z">
              <w:r w:rsidRPr="00286D16">
                <w:rPr>
                  <w:rFonts w:ascii="Times New Roman" w:hAnsi="Times New Roman" w:cs="Times New Roman"/>
                  <w:color w:val="000000"/>
                  <w:sz w:val="18"/>
                  <w:szCs w:val="18"/>
                  <w:rPrChange w:id="2678" w:author="Jujia Li" w:date="2025-08-10T15:12:00Z" w16du:dateUtc="2025-08-10T20:12:00Z">
                    <w:rPr>
                      <w:rFonts w:ascii="Aptos Narrow" w:hAnsi="Aptos Narrow"/>
                      <w:color w:val="000000"/>
                      <w:sz w:val="22"/>
                      <w:szCs w:val="22"/>
                    </w:rPr>
                  </w:rPrChange>
                </w:rPr>
                <w:t>11.48</w:t>
              </w:r>
            </w:ins>
          </w:p>
        </w:tc>
        <w:tc>
          <w:tcPr>
            <w:tcW w:w="308" w:type="pct"/>
            <w:gridSpan w:val="2"/>
            <w:noWrap/>
            <w:vAlign w:val="bottom"/>
            <w:hideMark/>
          </w:tcPr>
          <w:p w14:paraId="6D730680" w14:textId="6F25F889" w:rsidR="004D28DD" w:rsidRPr="00286D16" w:rsidRDefault="004D28DD" w:rsidP="004D28DD">
            <w:pPr>
              <w:spacing w:after="120" w:line="360" w:lineRule="auto"/>
              <w:contextualSpacing/>
              <w:jc w:val="right"/>
              <w:rPr>
                <w:ins w:id="2679" w:author="Microsoft Word" w:date="2025-08-11T16:30:00Z" w16du:dateUtc="2025-08-11T21:30:00Z"/>
                <w:rFonts w:ascii="Times New Roman" w:eastAsia="Times New Roman" w:hAnsi="Times New Roman" w:cs="Times New Roman"/>
                <w:color w:val="000000"/>
                <w:kern w:val="0"/>
                <w:sz w:val="18"/>
                <w:szCs w:val="18"/>
                <w14:ligatures w14:val="none"/>
              </w:rPr>
            </w:pPr>
            <w:ins w:id="2680" w:author="Microsoft Word" w:date="2025-08-11T16:30:00Z" w16du:dateUtc="2025-08-11T21:30:00Z">
              <w:r w:rsidRPr="00286D16">
                <w:rPr>
                  <w:rFonts w:ascii="Times New Roman" w:hAnsi="Times New Roman" w:cs="Times New Roman"/>
                  <w:color w:val="000000"/>
                  <w:sz w:val="18"/>
                  <w:szCs w:val="18"/>
                  <w:rPrChange w:id="2681" w:author="Jujia Li" w:date="2025-08-10T15:12:00Z" w16du:dateUtc="2025-08-10T20:12:00Z">
                    <w:rPr>
                      <w:rFonts w:ascii="Aptos Narrow" w:hAnsi="Aptos Narrow"/>
                      <w:color w:val="000000"/>
                      <w:sz w:val="22"/>
                      <w:szCs w:val="22"/>
                    </w:rPr>
                  </w:rPrChange>
                </w:rPr>
                <w:t>0.38</w:t>
              </w:r>
            </w:ins>
          </w:p>
        </w:tc>
        <w:tc>
          <w:tcPr>
            <w:tcW w:w="380" w:type="pct"/>
            <w:noWrap/>
            <w:vAlign w:val="bottom"/>
            <w:hideMark/>
          </w:tcPr>
          <w:p w14:paraId="70CD4E9D" w14:textId="44970DAF" w:rsidR="004D28DD" w:rsidRPr="00286D16" w:rsidRDefault="004D28DD" w:rsidP="004D28DD">
            <w:pPr>
              <w:spacing w:after="120" w:line="360" w:lineRule="auto"/>
              <w:contextualSpacing/>
              <w:jc w:val="right"/>
              <w:rPr>
                <w:ins w:id="2682" w:author="Microsoft Word" w:date="2025-08-11T16:30:00Z" w16du:dateUtc="2025-08-11T21:30:00Z"/>
                <w:rFonts w:ascii="Times New Roman" w:eastAsia="Times New Roman" w:hAnsi="Times New Roman" w:cs="Times New Roman"/>
                <w:color w:val="000000"/>
                <w:kern w:val="0"/>
                <w:sz w:val="18"/>
                <w:szCs w:val="18"/>
                <w14:ligatures w14:val="none"/>
              </w:rPr>
            </w:pPr>
            <w:ins w:id="2683" w:author="Microsoft Word" w:date="2025-08-11T16:30:00Z" w16du:dateUtc="2025-08-11T21:30:00Z">
              <w:r w:rsidRPr="00286D16">
                <w:rPr>
                  <w:rFonts w:ascii="Times New Roman" w:hAnsi="Times New Roman" w:cs="Times New Roman"/>
                  <w:color w:val="000000"/>
                  <w:sz w:val="18"/>
                  <w:szCs w:val="18"/>
                  <w:rPrChange w:id="2684" w:author="Jujia Li" w:date="2025-08-10T15:12:00Z" w16du:dateUtc="2025-08-10T20:12:00Z">
                    <w:rPr>
                      <w:rFonts w:ascii="Aptos Narrow" w:hAnsi="Aptos Narrow"/>
                      <w:color w:val="000000"/>
                      <w:sz w:val="22"/>
                      <w:szCs w:val="22"/>
                    </w:rPr>
                  </w:rPrChange>
                </w:rPr>
                <w:t>8.04</w:t>
              </w:r>
            </w:ins>
          </w:p>
        </w:tc>
        <w:tc>
          <w:tcPr>
            <w:tcW w:w="315" w:type="pct"/>
            <w:gridSpan w:val="2"/>
            <w:noWrap/>
            <w:vAlign w:val="bottom"/>
            <w:hideMark/>
          </w:tcPr>
          <w:p w14:paraId="0F4DCF74" w14:textId="4812097B" w:rsidR="004D28DD" w:rsidRPr="00286D16" w:rsidRDefault="004D28DD" w:rsidP="004D28DD">
            <w:pPr>
              <w:spacing w:after="120" w:line="360" w:lineRule="auto"/>
              <w:contextualSpacing/>
              <w:jc w:val="right"/>
              <w:rPr>
                <w:ins w:id="2685" w:author="Microsoft Word" w:date="2025-08-11T16:30:00Z" w16du:dateUtc="2025-08-11T21:30:00Z"/>
                <w:rFonts w:ascii="Times New Roman" w:eastAsia="Times New Roman" w:hAnsi="Times New Roman" w:cs="Times New Roman"/>
                <w:color w:val="000000"/>
                <w:kern w:val="0"/>
                <w:sz w:val="18"/>
                <w:szCs w:val="18"/>
                <w14:ligatures w14:val="none"/>
              </w:rPr>
            </w:pPr>
            <w:ins w:id="2686" w:author="Microsoft Word" w:date="2025-08-11T16:30:00Z" w16du:dateUtc="2025-08-11T21:30:00Z">
              <w:r w:rsidRPr="00286D16">
                <w:rPr>
                  <w:rFonts w:ascii="Times New Roman" w:hAnsi="Times New Roman" w:cs="Times New Roman"/>
                  <w:color w:val="000000"/>
                  <w:sz w:val="18"/>
                  <w:szCs w:val="18"/>
                  <w:rPrChange w:id="2687" w:author="Jujia Li" w:date="2025-08-10T15:12:00Z" w16du:dateUtc="2025-08-10T20:12:00Z">
                    <w:rPr>
                      <w:rFonts w:ascii="Aptos Narrow" w:hAnsi="Aptos Narrow"/>
                      <w:color w:val="000000"/>
                      <w:sz w:val="22"/>
                      <w:szCs w:val="22"/>
                    </w:rPr>
                  </w:rPrChange>
                </w:rPr>
                <w:t>0.27</w:t>
              </w:r>
            </w:ins>
          </w:p>
        </w:tc>
        <w:tc>
          <w:tcPr>
            <w:tcW w:w="380" w:type="pct"/>
            <w:noWrap/>
            <w:vAlign w:val="bottom"/>
            <w:hideMark/>
          </w:tcPr>
          <w:p w14:paraId="371C56B4" w14:textId="35641D3A" w:rsidR="004D28DD" w:rsidRPr="00286D16" w:rsidRDefault="004D28DD" w:rsidP="004D28DD">
            <w:pPr>
              <w:spacing w:after="120" w:line="360" w:lineRule="auto"/>
              <w:contextualSpacing/>
              <w:jc w:val="right"/>
              <w:rPr>
                <w:ins w:id="2688" w:author="Microsoft Word" w:date="2025-08-11T16:30:00Z" w16du:dateUtc="2025-08-11T21:30:00Z"/>
                <w:rFonts w:ascii="Times New Roman" w:eastAsia="Times New Roman" w:hAnsi="Times New Roman" w:cs="Times New Roman"/>
                <w:color w:val="000000"/>
                <w:kern w:val="0"/>
                <w:sz w:val="18"/>
                <w:szCs w:val="18"/>
                <w14:ligatures w14:val="none"/>
              </w:rPr>
            </w:pPr>
            <w:ins w:id="2689" w:author="Microsoft Word" w:date="2025-08-11T16:30:00Z" w16du:dateUtc="2025-08-11T21:30:00Z">
              <w:r w:rsidRPr="00286D16">
                <w:rPr>
                  <w:rFonts w:ascii="Times New Roman" w:hAnsi="Times New Roman" w:cs="Times New Roman"/>
                  <w:color w:val="000000"/>
                  <w:sz w:val="18"/>
                  <w:szCs w:val="18"/>
                  <w:rPrChange w:id="2690" w:author="Jujia Li" w:date="2025-08-10T15:12:00Z" w16du:dateUtc="2025-08-10T20:12:00Z">
                    <w:rPr>
                      <w:rFonts w:ascii="Aptos Narrow" w:hAnsi="Aptos Narrow"/>
                      <w:color w:val="000000"/>
                      <w:sz w:val="22"/>
                      <w:szCs w:val="22"/>
                    </w:rPr>
                  </w:rPrChange>
                </w:rPr>
                <w:t>5.81</w:t>
              </w:r>
            </w:ins>
          </w:p>
        </w:tc>
        <w:tc>
          <w:tcPr>
            <w:tcW w:w="316" w:type="pct"/>
            <w:gridSpan w:val="2"/>
            <w:noWrap/>
            <w:vAlign w:val="bottom"/>
            <w:hideMark/>
          </w:tcPr>
          <w:p w14:paraId="55370EC2" w14:textId="1B633040" w:rsidR="004D28DD" w:rsidRPr="00286D16" w:rsidRDefault="004D28DD" w:rsidP="004D28DD">
            <w:pPr>
              <w:spacing w:after="120" w:line="360" w:lineRule="auto"/>
              <w:contextualSpacing/>
              <w:jc w:val="right"/>
              <w:rPr>
                <w:ins w:id="2691" w:author="Microsoft Word" w:date="2025-08-11T16:30:00Z" w16du:dateUtc="2025-08-11T21:30:00Z"/>
                <w:rFonts w:ascii="Times New Roman" w:eastAsia="Times New Roman" w:hAnsi="Times New Roman" w:cs="Times New Roman"/>
                <w:color w:val="000000"/>
                <w:kern w:val="0"/>
                <w:sz w:val="18"/>
                <w:szCs w:val="18"/>
                <w14:ligatures w14:val="none"/>
              </w:rPr>
            </w:pPr>
            <w:ins w:id="2692" w:author="Microsoft Word" w:date="2025-08-11T16:30:00Z" w16du:dateUtc="2025-08-11T21:30:00Z">
              <w:r w:rsidRPr="00286D16">
                <w:rPr>
                  <w:rFonts w:ascii="Times New Roman" w:hAnsi="Times New Roman" w:cs="Times New Roman"/>
                  <w:color w:val="000000"/>
                  <w:sz w:val="18"/>
                  <w:szCs w:val="18"/>
                  <w:rPrChange w:id="2693" w:author="Jujia Li" w:date="2025-08-10T15:12:00Z" w16du:dateUtc="2025-08-10T20:12:00Z">
                    <w:rPr>
                      <w:rFonts w:ascii="Aptos Narrow" w:hAnsi="Aptos Narrow"/>
                      <w:color w:val="000000"/>
                      <w:sz w:val="22"/>
                      <w:szCs w:val="22"/>
                    </w:rPr>
                  </w:rPrChange>
                </w:rPr>
                <w:t>0.19</w:t>
              </w:r>
            </w:ins>
          </w:p>
        </w:tc>
        <w:tc>
          <w:tcPr>
            <w:tcW w:w="380" w:type="pct"/>
            <w:noWrap/>
            <w:vAlign w:val="bottom"/>
            <w:hideMark/>
          </w:tcPr>
          <w:p w14:paraId="3C3DFA60" w14:textId="50C152E0" w:rsidR="004D28DD" w:rsidRPr="00286D16" w:rsidRDefault="004D28DD" w:rsidP="004D28DD">
            <w:pPr>
              <w:spacing w:after="120" w:line="360" w:lineRule="auto"/>
              <w:contextualSpacing/>
              <w:jc w:val="right"/>
              <w:rPr>
                <w:ins w:id="2694" w:author="Microsoft Word" w:date="2025-08-11T16:30:00Z" w16du:dateUtc="2025-08-11T21:30:00Z"/>
                <w:rFonts w:ascii="Times New Roman" w:eastAsia="Times New Roman" w:hAnsi="Times New Roman" w:cs="Times New Roman"/>
                <w:color w:val="000000"/>
                <w:kern w:val="0"/>
                <w:sz w:val="18"/>
                <w:szCs w:val="18"/>
                <w14:ligatures w14:val="none"/>
              </w:rPr>
            </w:pPr>
            <w:ins w:id="2695" w:author="Microsoft Word" w:date="2025-08-11T16:30:00Z" w16du:dateUtc="2025-08-11T21:30:00Z">
              <w:r w:rsidRPr="00286D16">
                <w:rPr>
                  <w:rFonts w:ascii="Times New Roman" w:hAnsi="Times New Roman" w:cs="Times New Roman"/>
                  <w:color w:val="000000"/>
                  <w:sz w:val="18"/>
                  <w:szCs w:val="18"/>
                  <w:rPrChange w:id="2696" w:author="Jujia Li" w:date="2025-08-10T15:12:00Z" w16du:dateUtc="2025-08-10T20:12:00Z">
                    <w:rPr>
                      <w:rFonts w:ascii="Aptos Narrow" w:hAnsi="Aptos Narrow"/>
                      <w:color w:val="000000"/>
                      <w:sz w:val="22"/>
                      <w:szCs w:val="22"/>
                    </w:rPr>
                  </w:rPrChange>
                </w:rPr>
                <w:t>3.78</w:t>
              </w:r>
            </w:ins>
          </w:p>
        </w:tc>
        <w:tc>
          <w:tcPr>
            <w:tcW w:w="321" w:type="pct"/>
            <w:noWrap/>
            <w:vAlign w:val="bottom"/>
            <w:hideMark/>
          </w:tcPr>
          <w:p w14:paraId="30BAFCCF" w14:textId="2D135D12" w:rsidR="004D28DD" w:rsidRPr="00286D16" w:rsidRDefault="004D28DD" w:rsidP="004D28DD">
            <w:pPr>
              <w:spacing w:after="120" w:line="360" w:lineRule="auto"/>
              <w:contextualSpacing/>
              <w:jc w:val="right"/>
              <w:rPr>
                <w:ins w:id="2697" w:author="Microsoft Word" w:date="2025-08-11T16:30:00Z" w16du:dateUtc="2025-08-11T21:30:00Z"/>
                <w:rFonts w:ascii="Times New Roman" w:eastAsia="Times New Roman" w:hAnsi="Times New Roman" w:cs="Times New Roman"/>
                <w:color w:val="000000"/>
                <w:kern w:val="0"/>
                <w:sz w:val="18"/>
                <w:szCs w:val="18"/>
                <w14:ligatures w14:val="none"/>
              </w:rPr>
            </w:pPr>
            <w:ins w:id="2698" w:author="Microsoft Word" w:date="2025-08-11T16:30:00Z" w16du:dateUtc="2025-08-11T21:30:00Z">
              <w:r w:rsidRPr="00286D16">
                <w:rPr>
                  <w:rFonts w:ascii="Times New Roman" w:hAnsi="Times New Roman" w:cs="Times New Roman"/>
                  <w:color w:val="000000"/>
                  <w:sz w:val="18"/>
                  <w:szCs w:val="18"/>
                  <w:rPrChange w:id="2699" w:author="Jujia Li" w:date="2025-08-10T15:12:00Z" w16du:dateUtc="2025-08-10T20:12:00Z">
                    <w:rPr>
                      <w:rFonts w:ascii="Aptos Narrow" w:hAnsi="Aptos Narrow"/>
                      <w:color w:val="000000"/>
                      <w:sz w:val="22"/>
                      <w:szCs w:val="22"/>
                    </w:rPr>
                  </w:rPrChange>
                </w:rPr>
                <w:t>0.12</w:t>
              </w:r>
            </w:ins>
          </w:p>
        </w:tc>
        <w:tc>
          <w:tcPr>
            <w:tcW w:w="428" w:type="pct"/>
            <w:noWrap/>
            <w:vAlign w:val="bottom"/>
            <w:hideMark/>
          </w:tcPr>
          <w:p w14:paraId="10815310" w14:textId="4D612A35" w:rsidR="004D28DD" w:rsidRPr="00286D16" w:rsidRDefault="004D28DD" w:rsidP="004D28DD">
            <w:pPr>
              <w:spacing w:after="120" w:line="360" w:lineRule="auto"/>
              <w:contextualSpacing/>
              <w:jc w:val="right"/>
              <w:rPr>
                <w:ins w:id="2700" w:author="Microsoft Word" w:date="2025-08-11T16:30:00Z" w16du:dateUtc="2025-08-11T21:30:00Z"/>
                <w:rFonts w:ascii="Times New Roman" w:eastAsia="Times New Roman" w:hAnsi="Times New Roman" w:cs="Times New Roman"/>
                <w:color w:val="000000"/>
                <w:kern w:val="0"/>
                <w:sz w:val="18"/>
                <w:szCs w:val="18"/>
                <w14:ligatures w14:val="none"/>
              </w:rPr>
            </w:pPr>
            <w:ins w:id="2701" w:author="Microsoft Word" w:date="2025-08-11T16:30:00Z" w16du:dateUtc="2025-08-11T21:30:00Z">
              <w:r w:rsidRPr="00286D16">
                <w:rPr>
                  <w:rFonts w:ascii="Times New Roman" w:hAnsi="Times New Roman" w:cs="Times New Roman"/>
                  <w:color w:val="000000"/>
                  <w:sz w:val="18"/>
                  <w:szCs w:val="18"/>
                  <w:rPrChange w:id="2702" w:author="Jujia Li" w:date="2025-08-10T15:12:00Z" w16du:dateUtc="2025-08-10T20:12:00Z">
                    <w:rPr>
                      <w:rFonts w:ascii="Aptos Narrow" w:hAnsi="Aptos Narrow"/>
                      <w:color w:val="000000"/>
                      <w:sz w:val="22"/>
                      <w:szCs w:val="22"/>
                    </w:rPr>
                  </w:rPrChange>
                </w:rPr>
                <w:t>29.11</w:t>
              </w:r>
            </w:ins>
          </w:p>
        </w:tc>
        <w:tc>
          <w:tcPr>
            <w:tcW w:w="344" w:type="pct"/>
            <w:vAlign w:val="bottom"/>
          </w:tcPr>
          <w:p w14:paraId="4C5C59B0" w14:textId="5D9B85E7" w:rsidR="004D28DD" w:rsidRPr="00286D16" w:rsidRDefault="004D28DD" w:rsidP="004D28DD">
            <w:pPr>
              <w:spacing w:after="120" w:line="360" w:lineRule="auto"/>
              <w:contextualSpacing/>
              <w:jc w:val="right"/>
              <w:rPr>
                <w:ins w:id="2703" w:author="Microsoft Word" w:date="2025-08-11T16:30:00Z" w16du:dateUtc="2025-08-11T21:30:00Z"/>
                <w:rFonts w:ascii="Times New Roman" w:hAnsi="Times New Roman" w:cs="Times New Roman"/>
                <w:sz w:val="18"/>
                <w:szCs w:val="18"/>
              </w:rPr>
            </w:pPr>
            <w:ins w:id="2704" w:author="Microsoft Word" w:date="2025-08-11T16:30:00Z" w16du:dateUtc="2025-08-11T21:30:00Z">
              <w:r w:rsidRPr="00286D16">
                <w:rPr>
                  <w:rFonts w:ascii="Times New Roman" w:hAnsi="Times New Roman" w:cs="Times New Roman"/>
                  <w:color w:val="000000"/>
                  <w:sz w:val="18"/>
                  <w:szCs w:val="18"/>
                  <w:rPrChange w:id="2705" w:author="Jujia Li" w:date="2025-08-10T15:12:00Z" w16du:dateUtc="2025-08-10T20:12:00Z">
                    <w:rPr>
                      <w:rFonts w:ascii="Aptos Narrow" w:hAnsi="Aptos Narrow"/>
                      <w:color w:val="000000"/>
                      <w:sz w:val="22"/>
                      <w:szCs w:val="22"/>
                    </w:rPr>
                  </w:rPrChange>
                </w:rPr>
                <w:t>0.24</w:t>
              </w:r>
            </w:ins>
          </w:p>
        </w:tc>
      </w:tr>
      <w:tr w:rsidR="004D28DD" w:rsidRPr="006A0CE7" w14:paraId="4BC36C3F" w14:textId="77777777" w:rsidTr="005E344C">
        <w:trPr>
          <w:trHeight w:val="290"/>
          <w:ins w:id="2706" w:author="Microsoft Word" w:date="2025-08-11T16:30:00Z"/>
        </w:trPr>
        <w:tc>
          <w:tcPr>
            <w:tcW w:w="808" w:type="pct"/>
            <w:noWrap/>
            <w:vAlign w:val="bottom"/>
            <w:hideMark/>
          </w:tcPr>
          <w:p w14:paraId="562DE1E9" w14:textId="77777777" w:rsidR="004D28DD" w:rsidRPr="00221F0A" w:rsidRDefault="004D28DD" w:rsidP="004D28DD">
            <w:pPr>
              <w:spacing w:after="120" w:line="360" w:lineRule="auto"/>
              <w:contextualSpacing/>
              <w:rPr>
                <w:ins w:id="2707" w:author="Microsoft Word" w:date="2025-08-11T16:30:00Z" w16du:dateUtc="2025-08-11T21:30:00Z"/>
                <w:rFonts w:ascii="Times New Roman" w:eastAsia="Times New Roman" w:hAnsi="Times New Roman" w:cs="Times New Roman"/>
                <w:color w:val="000000"/>
                <w:kern w:val="0"/>
                <w:sz w:val="18"/>
                <w:szCs w:val="18"/>
                <w14:ligatures w14:val="none"/>
              </w:rPr>
            </w:pPr>
            <w:ins w:id="2708" w:author="Microsoft Word" w:date="2025-08-11T16:30:00Z" w16du:dateUtc="2025-08-11T21:30:00Z">
              <w:r w:rsidRPr="005E344C">
                <w:rPr>
                  <w:rFonts w:ascii="Times New Roman" w:hAnsi="Times New Roman" w:cs="Times New Roman"/>
                  <w:color w:val="000000"/>
                  <w:sz w:val="18"/>
                  <w:szCs w:val="18"/>
                </w:rPr>
                <w:t>ETOWAH</w:t>
              </w:r>
            </w:ins>
          </w:p>
        </w:tc>
        <w:tc>
          <w:tcPr>
            <w:tcW w:w="566" w:type="pct"/>
            <w:vAlign w:val="bottom"/>
          </w:tcPr>
          <w:p w14:paraId="394081C9" w14:textId="44002784" w:rsidR="004D28DD" w:rsidRPr="00286D16" w:rsidRDefault="004D28DD" w:rsidP="004D28DD">
            <w:pPr>
              <w:spacing w:after="120" w:line="360" w:lineRule="auto"/>
              <w:contextualSpacing/>
              <w:jc w:val="right"/>
              <w:rPr>
                <w:ins w:id="2709" w:author="Microsoft Word" w:date="2025-08-11T16:30:00Z" w16du:dateUtc="2025-08-11T21:30:00Z"/>
                <w:rFonts w:ascii="Times New Roman" w:hAnsi="Times New Roman" w:cs="Times New Roman"/>
                <w:sz w:val="18"/>
                <w:szCs w:val="18"/>
              </w:rPr>
            </w:pPr>
            <w:ins w:id="2710" w:author="Microsoft Word" w:date="2025-08-11T16:30:00Z" w16du:dateUtc="2025-08-11T21:30:00Z">
              <w:r w:rsidRPr="005E344C">
                <w:rPr>
                  <w:rFonts w:ascii="Times New Roman" w:hAnsi="Times New Roman" w:cs="Times New Roman"/>
                  <w:color w:val="000000"/>
                  <w:sz w:val="18"/>
                  <w:szCs w:val="18"/>
                </w:rPr>
                <w:t>102685.37</w:t>
              </w:r>
            </w:ins>
          </w:p>
        </w:tc>
        <w:tc>
          <w:tcPr>
            <w:tcW w:w="454" w:type="pct"/>
            <w:noWrap/>
            <w:vAlign w:val="bottom"/>
            <w:hideMark/>
          </w:tcPr>
          <w:p w14:paraId="7ABFC333" w14:textId="24C24AE5" w:rsidR="004D28DD" w:rsidRPr="00286D16" w:rsidRDefault="004D28DD" w:rsidP="004D28DD">
            <w:pPr>
              <w:spacing w:after="120" w:line="360" w:lineRule="auto"/>
              <w:contextualSpacing/>
              <w:jc w:val="right"/>
              <w:rPr>
                <w:ins w:id="2711" w:author="Microsoft Word" w:date="2025-08-11T16:30:00Z" w16du:dateUtc="2025-08-11T21:30:00Z"/>
                <w:rFonts w:ascii="Times New Roman" w:eastAsia="Times New Roman" w:hAnsi="Times New Roman" w:cs="Times New Roman"/>
                <w:color w:val="000000"/>
                <w:kern w:val="0"/>
                <w:sz w:val="18"/>
                <w:szCs w:val="18"/>
                <w14:ligatures w14:val="none"/>
              </w:rPr>
            </w:pPr>
            <w:ins w:id="2712" w:author="Microsoft Word" w:date="2025-08-11T16:30:00Z" w16du:dateUtc="2025-08-11T21:30:00Z">
              <w:r w:rsidRPr="00286D16">
                <w:rPr>
                  <w:rFonts w:ascii="Times New Roman" w:hAnsi="Times New Roman" w:cs="Times New Roman"/>
                  <w:color w:val="000000"/>
                  <w:sz w:val="18"/>
                  <w:szCs w:val="18"/>
                  <w:rPrChange w:id="2713" w:author="Jujia Li" w:date="2025-08-10T15:12:00Z" w16du:dateUtc="2025-08-10T20:12:00Z">
                    <w:rPr>
                      <w:rFonts w:ascii="Aptos Narrow" w:hAnsi="Aptos Narrow"/>
                      <w:color w:val="000000"/>
                      <w:sz w:val="22"/>
                      <w:szCs w:val="22"/>
                    </w:rPr>
                  </w:rPrChange>
                </w:rPr>
                <w:t>19.48</w:t>
              </w:r>
            </w:ins>
          </w:p>
        </w:tc>
        <w:tc>
          <w:tcPr>
            <w:tcW w:w="308" w:type="pct"/>
            <w:gridSpan w:val="2"/>
            <w:noWrap/>
            <w:vAlign w:val="bottom"/>
            <w:hideMark/>
          </w:tcPr>
          <w:p w14:paraId="29B06ACC" w14:textId="7AD2AAD7" w:rsidR="004D28DD" w:rsidRPr="00286D16" w:rsidRDefault="004D28DD" w:rsidP="004D28DD">
            <w:pPr>
              <w:spacing w:after="120" w:line="360" w:lineRule="auto"/>
              <w:contextualSpacing/>
              <w:jc w:val="right"/>
              <w:rPr>
                <w:ins w:id="2714" w:author="Microsoft Word" w:date="2025-08-11T16:30:00Z" w16du:dateUtc="2025-08-11T21:30:00Z"/>
                <w:rFonts w:ascii="Times New Roman" w:eastAsia="Times New Roman" w:hAnsi="Times New Roman" w:cs="Times New Roman"/>
                <w:color w:val="000000"/>
                <w:kern w:val="0"/>
                <w:sz w:val="18"/>
                <w:szCs w:val="18"/>
                <w14:ligatures w14:val="none"/>
              </w:rPr>
            </w:pPr>
            <w:ins w:id="2715" w:author="Microsoft Word" w:date="2025-08-11T16:30:00Z" w16du:dateUtc="2025-08-11T21:30:00Z">
              <w:r w:rsidRPr="00286D16">
                <w:rPr>
                  <w:rFonts w:ascii="Times New Roman" w:hAnsi="Times New Roman" w:cs="Times New Roman"/>
                  <w:color w:val="000000"/>
                  <w:sz w:val="18"/>
                  <w:szCs w:val="18"/>
                  <w:rPrChange w:id="2716" w:author="Jujia Li" w:date="2025-08-10T15:12:00Z" w16du:dateUtc="2025-08-10T20:12:00Z">
                    <w:rPr>
                      <w:rFonts w:ascii="Aptos Narrow" w:hAnsi="Aptos Narrow"/>
                      <w:color w:val="000000"/>
                      <w:sz w:val="22"/>
                      <w:szCs w:val="22"/>
                    </w:rPr>
                  </w:rPrChange>
                </w:rPr>
                <w:t>0.52</w:t>
              </w:r>
            </w:ins>
          </w:p>
        </w:tc>
        <w:tc>
          <w:tcPr>
            <w:tcW w:w="380" w:type="pct"/>
            <w:noWrap/>
            <w:vAlign w:val="bottom"/>
            <w:hideMark/>
          </w:tcPr>
          <w:p w14:paraId="6FFDE3E8" w14:textId="7B5E15DC" w:rsidR="004D28DD" w:rsidRPr="00286D16" w:rsidRDefault="004D28DD" w:rsidP="004D28DD">
            <w:pPr>
              <w:spacing w:after="120" w:line="360" w:lineRule="auto"/>
              <w:contextualSpacing/>
              <w:jc w:val="right"/>
              <w:rPr>
                <w:ins w:id="2717" w:author="Microsoft Word" w:date="2025-08-11T16:30:00Z" w16du:dateUtc="2025-08-11T21:30:00Z"/>
                <w:rFonts w:ascii="Times New Roman" w:eastAsia="Times New Roman" w:hAnsi="Times New Roman" w:cs="Times New Roman"/>
                <w:color w:val="000000"/>
                <w:kern w:val="0"/>
                <w:sz w:val="18"/>
                <w:szCs w:val="18"/>
                <w14:ligatures w14:val="none"/>
              </w:rPr>
            </w:pPr>
            <w:ins w:id="2718" w:author="Microsoft Word" w:date="2025-08-11T16:30:00Z" w16du:dateUtc="2025-08-11T21:30:00Z">
              <w:r w:rsidRPr="00286D16">
                <w:rPr>
                  <w:rFonts w:ascii="Times New Roman" w:hAnsi="Times New Roman" w:cs="Times New Roman"/>
                  <w:color w:val="000000"/>
                  <w:sz w:val="18"/>
                  <w:szCs w:val="18"/>
                  <w:rPrChange w:id="2719" w:author="Jujia Li" w:date="2025-08-10T15:12:00Z" w16du:dateUtc="2025-08-10T20:12:00Z">
                    <w:rPr>
                      <w:rFonts w:ascii="Aptos Narrow" w:hAnsi="Aptos Narrow"/>
                      <w:color w:val="000000"/>
                      <w:sz w:val="22"/>
                      <w:szCs w:val="22"/>
                    </w:rPr>
                  </w:rPrChange>
                </w:rPr>
                <w:t>10.42</w:t>
              </w:r>
            </w:ins>
          </w:p>
        </w:tc>
        <w:tc>
          <w:tcPr>
            <w:tcW w:w="315" w:type="pct"/>
            <w:gridSpan w:val="2"/>
            <w:noWrap/>
            <w:vAlign w:val="bottom"/>
            <w:hideMark/>
          </w:tcPr>
          <w:p w14:paraId="7A1D2647" w14:textId="4AA3B5FE" w:rsidR="004D28DD" w:rsidRPr="00286D16" w:rsidRDefault="004D28DD" w:rsidP="004D28DD">
            <w:pPr>
              <w:spacing w:after="120" w:line="360" w:lineRule="auto"/>
              <w:contextualSpacing/>
              <w:jc w:val="right"/>
              <w:rPr>
                <w:ins w:id="2720" w:author="Microsoft Word" w:date="2025-08-11T16:30:00Z" w16du:dateUtc="2025-08-11T21:30:00Z"/>
                <w:rFonts w:ascii="Times New Roman" w:eastAsia="Times New Roman" w:hAnsi="Times New Roman" w:cs="Times New Roman"/>
                <w:color w:val="000000"/>
                <w:kern w:val="0"/>
                <w:sz w:val="18"/>
                <w:szCs w:val="18"/>
                <w14:ligatures w14:val="none"/>
              </w:rPr>
            </w:pPr>
            <w:ins w:id="2721" w:author="Microsoft Word" w:date="2025-08-11T16:30:00Z" w16du:dateUtc="2025-08-11T21:30:00Z">
              <w:r w:rsidRPr="00286D16">
                <w:rPr>
                  <w:rFonts w:ascii="Times New Roman" w:hAnsi="Times New Roman" w:cs="Times New Roman"/>
                  <w:color w:val="000000"/>
                  <w:sz w:val="18"/>
                  <w:szCs w:val="18"/>
                  <w:rPrChange w:id="2722" w:author="Jujia Li" w:date="2025-08-10T15:12:00Z" w16du:dateUtc="2025-08-10T20:12:00Z">
                    <w:rPr>
                      <w:rFonts w:ascii="Aptos Narrow" w:hAnsi="Aptos Narrow"/>
                      <w:color w:val="000000"/>
                      <w:sz w:val="22"/>
                      <w:szCs w:val="22"/>
                    </w:rPr>
                  </w:rPrChange>
                </w:rPr>
                <w:t>0.28</w:t>
              </w:r>
            </w:ins>
          </w:p>
        </w:tc>
        <w:tc>
          <w:tcPr>
            <w:tcW w:w="380" w:type="pct"/>
            <w:noWrap/>
            <w:vAlign w:val="bottom"/>
            <w:hideMark/>
          </w:tcPr>
          <w:p w14:paraId="4B525A51" w14:textId="0E7BDD71" w:rsidR="004D28DD" w:rsidRPr="00286D16" w:rsidRDefault="004D28DD" w:rsidP="004D28DD">
            <w:pPr>
              <w:spacing w:after="120" w:line="360" w:lineRule="auto"/>
              <w:contextualSpacing/>
              <w:jc w:val="right"/>
              <w:rPr>
                <w:ins w:id="2723" w:author="Microsoft Word" w:date="2025-08-11T16:30:00Z" w16du:dateUtc="2025-08-11T21:30:00Z"/>
                <w:rFonts w:ascii="Times New Roman" w:eastAsia="Times New Roman" w:hAnsi="Times New Roman" w:cs="Times New Roman"/>
                <w:color w:val="000000"/>
                <w:kern w:val="0"/>
                <w:sz w:val="18"/>
                <w:szCs w:val="18"/>
                <w14:ligatures w14:val="none"/>
              </w:rPr>
            </w:pPr>
            <w:ins w:id="2724" w:author="Microsoft Word" w:date="2025-08-11T16:30:00Z" w16du:dateUtc="2025-08-11T21:30:00Z">
              <w:r w:rsidRPr="00286D16">
                <w:rPr>
                  <w:rFonts w:ascii="Times New Roman" w:hAnsi="Times New Roman" w:cs="Times New Roman"/>
                  <w:color w:val="000000"/>
                  <w:sz w:val="18"/>
                  <w:szCs w:val="18"/>
                  <w:rPrChange w:id="2725" w:author="Jujia Li" w:date="2025-08-10T15:12:00Z" w16du:dateUtc="2025-08-10T20:12:00Z">
                    <w:rPr>
                      <w:rFonts w:ascii="Aptos Narrow" w:hAnsi="Aptos Narrow"/>
                      <w:color w:val="000000"/>
                      <w:sz w:val="22"/>
                      <w:szCs w:val="22"/>
                    </w:rPr>
                  </w:rPrChange>
                </w:rPr>
                <w:t>8.29</w:t>
              </w:r>
            </w:ins>
          </w:p>
        </w:tc>
        <w:tc>
          <w:tcPr>
            <w:tcW w:w="316" w:type="pct"/>
            <w:gridSpan w:val="2"/>
            <w:noWrap/>
            <w:vAlign w:val="bottom"/>
            <w:hideMark/>
          </w:tcPr>
          <w:p w14:paraId="315FBE40" w14:textId="1093BD9F" w:rsidR="004D28DD" w:rsidRPr="00286D16" w:rsidRDefault="004D28DD" w:rsidP="004D28DD">
            <w:pPr>
              <w:spacing w:after="120" w:line="360" w:lineRule="auto"/>
              <w:contextualSpacing/>
              <w:jc w:val="right"/>
              <w:rPr>
                <w:ins w:id="2726" w:author="Microsoft Word" w:date="2025-08-11T16:30:00Z" w16du:dateUtc="2025-08-11T21:30:00Z"/>
                <w:rFonts w:ascii="Times New Roman" w:eastAsia="Times New Roman" w:hAnsi="Times New Roman" w:cs="Times New Roman"/>
                <w:color w:val="000000"/>
                <w:kern w:val="0"/>
                <w:sz w:val="18"/>
                <w:szCs w:val="18"/>
                <w14:ligatures w14:val="none"/>
              </w:rPr>
            </w:pPr>
            <w:ins w:id="2727" w:author="Microsoft Word" w:date="2025-08-11T16:30:00Z" w16du:dateUtc="2025-08-11T21:30:00Z">
              <w:r w:rsidRPr="00286D16">
                <w:rPr>
                  <w:rFonts w:ascii="Times New Roman" w:hAnsi="Times New Roman" w:cs="Times New Roman"/>
                  <w:color w:val="000000"/>
                  <w:sz w:val="18"/>
                  <w:szCs w:val="18"/>
                  <w:rPrChange w:id="2728" w:author="Jujia Li" w:date="2025-08-10T15:12:00Z" w16du:dateUtc="2025-08-10T20:12:00Z">
                    <w:rPr>
                      <w:rFonts w:ascii="Aptos Narrow" w:hAnsi="Aptos Narrow"/>
                      <w:color w:val="000000"/>
                      <w:sz w:val="22"/>
                      <w:szCs w:val="22"/>
                    </w:rPr>
                  </w:rPrChange>
                </w:rPr>
                <w:t>0.22</w:t>
              </w:r>
            </w:ins>
          </w:p>
        </w:tc>
        <w:tc>
          <w:tcPr>
            <w:tcW w:w="380" w:type="pct"/>
            <w:noWrap/>
            <w:vAlign w:val="bottom"/>
            <w:hideMark/>
          </w:tcPr>
          <w:p w14:paraId="41127B83" w14:textId="7E887356" w:rsidR="004D28DD" w:rsidRPr="00286D16" w:rsidRDefault="004D28DD" w:rsidP="004D28DD">
            <w:pPr>
              <w:spacing w:after="120" w:line="360" w:lineRule="auto"/>
              <w:contextualSpacing/>
              <w:jc w:val="right"/>
              <w:rPr>
                <w:ins w:id="2729" w:author="Microsoft Word" w:date="2025-08-11T16:30:00Z" w16du:dateUtc="2025-08-11T21:30:00Z"/>
                <w:rFonts w:ascii="Times New Roman" w:eastAsia="Times New Roman" w:hAnsi="Times New Roman" w:cs="Times New Roman"/>
                <w:color w:val="000000"/>
                <w:kern w:val="0"/>
                <w:sz w:val="18"/>
                <w:szCs w:val="18"/>
                <w14:ligatures w14:val="none"/>
              </w:rPr>
            </w:pPr>
            <w:ins w:id="2730" w:author="Microsoft Word" w:date="2025-08-11T16:30:00Z" w16du:dateUtc="2025-08-11T21:30:00Z">
              <w:r w:rsidRPr="00286D16">
                <w:rPr>
                  <w:rFonts w:ascii="Times New Roman" w:hAnsi="Times New Roman" w:cs="Times New Roman"/>
                  <w:color w:val="000000"/>
                  <w:sz w:val="18"/>
                  <w:szCs w:val="18"/>
                  <w:rPrChange w:id="2731" w:author="Jujia Li" w:date="2025-08-10T15:12:00Z" w16du:dateUtc="2025-08-10T20:12:00Z">
                    <w:rPr>
                      <w:rFonts w:ascii="Aptos Narrow" w:hAnsi="Aptos Narrow"/>
                      <w:color w:val="000000"/>
                      <w:sz w:val="22"/>
                      <w:szCs w:val="22"/>
                    </w:rPr>
                  </w:rPrChange>
                </w:rPr>
                <w:t>6.76</w:t>
              </w:r>
            </w:ins>
          </w:p>
        </w:tc>
        <w:tc>
          <w:tcPr>
            <w:tcW w:w="321" w:type="pct"/>
            <w:noWrap/>
            <w:vAlign w:val="bottom"/>
            <w:hideMark/>
          </w:tcPr>
          <w:p w14:paraId="7D191765" w14:textId="2C1BA1CA" w:rsidR="004D28DD" w:rsidRPr="00286D16" w:rsidRDefault="004D28DD" w:rsidP="004D28DD">
            <w:pPr>
              <w:spacing w:after="120" w:line="360" w:lineRule="auto"/>
              <w:contextualSpacing/>
              <w:jc w:val="right"/>
              <w:rPr>
                <w:ins w:id="2732" w:author="Microsoft Word" w:date="2025-08-11T16:30:00Z" w16du:dateUtc="2025-08-11T21:30:00Z"/>
                <w:rFonts w:ascii="Times New Roman" w:eastAsia="Times New Roman" w:hAnsi="Times New Roman" w:cs="Times New Roman"/>
                <w:color w:val="000000"/>
                <w:kern w:val="0"/>
                <w:sz w:val="18"/>
                <w:szCs w:val="18"/>
                <w14:ligatures w14:val="none"/>
              </w:rPr>
            </w:pPr>
            <w:ins w:id="2733" w:author="Microsoft Word" w:date="2025-08-11T16:30:00Z" w16du:dateUtc="2025-08-11T21:30:00Z">
              <w:r w:rsidRPr="00286D16">
                <w:rPr>
                  <w:rFonts w:ascii="Times New Roman" w:hAnsi="Times New Roman" w:cs="Times New Roman"/>
                  <w:color w:val="000000"/>
                  <w:sz w:val="18"/>
                  <w:szCs w:val="18"/>
                  <w:rPrChange w:id="2734" w:author="Jujia Li" w:date="2025-08-10T15:12:00Z" w16du:dateUtc="2025-08-10T20:12:00Z">
                    <w:rPr>
                      <w:rFonts w:ascii="Aptos Narrow" w:hAnsi="Aptos Narrow"/>
                      <w:color w:val="000000"/>
                      <w:sz w:val="22"/>
                      <w:szCs w:val="22"/>
                    </w:rPr>
                  </w:rPrChange>
                </w:rPr>
                <w:t>0.18</w:t>
              </w:r>
            </w:ins>
          </w:p>
        </w:tc>
        <w:tc>
          <w:tcPr>
            <w:tcW w:w="428" w:type="pct"/>
            <w:noWrap/>
            <w:vAlign w:val="bottom"/>
            <w:hideMark/>
          </w:tcPr>
          <w:p w14:paraId="46A3707B" w14:textId="0410C91A" w:rsidR="004D28DD" w:rsidRPr="00286D16" w:rsidRDefault="004D28DD" w:rsidP="004D28DD">
            <w:pPr>
              <w:spacing w:after="120" w:line="360" w:lineRule="auto"/>
              <w:contextualSpacing/>
              <w:jc w:val="right"/>
              <w:rPr>
                <w:ins w:id="2735" w:author="Microsoft Word" w:date="2025-08-11T16:30:00Z" w16du:dateUtc="2025-08-11T21:30:00Z"/>
                <w:rFonts w:ascii="Times New Roman" w:eastAsia="Times New Roman" w:hAnsi="Times New Roman" w:cs="Times New Roman"/>
                <w:color w:val="000000"/>
                <w:kern w:val="0"/>
                <w:sz w:val="18"/>
                <w:szCs w:val="18"/>
                <w14:ligatures w14:val="none"/>
              </w:rPr>
            </w:pPr>
            <w:ins w:id="2736" w:author="Microsoft Word" w:date="2025-08-11T16:30:00Z" w16du:dateUtc="2025-08-11T21:30:00Z">
              <w:r w:rsidRPr="00286D16">
                <w:rPr>
                  <w:rFonts w:ascii="Times New Roman" w:hAnsi="Times New Roman" w:cs="Times New Roman"/>
                  <w:color w:val="000000"/>
                  <w:sz w:val="18"/>
                  <w:szCs w:val="18"/>
                  <w:rPrChange w:id="2737" w:author="Jujia Li" w:date="2025-08-10T15:12:00Z" w16du:dateUtc="2025-08-10T20:12:00Z">
                    <w:rPr>
                      <w:rFonts w:ascii="Aptos Narrow" w:hAnsi="Aptos Narrow"/>
                      <w:color w:val="000000"/>
                      <w:sz w:val="22"/>
                      <w:szCs w:val="22"/>
                    </w:rPr>
                  </w:rPrChange>
                </w:rPr>
                <w:t>44.95</w:t>
              </w:r>
            </w:ins>
          </w:p>
        </w:tc>
        <w:tc>
          <w:tcPr>
            <w:tcW w:w="344" w:type="pct"/>
            <w:vAlign w:val="bottom"/>
          </w:tcPr>
          <w:p w14:paraId="071F0304" w14:textId="7ACE0C57" w:rsidR="004D28DD" w:rsidRPr="00286D16" w:rsidRDefault="004D28DD" w:rsidP="004D28DD">
            <w:pPr>
              <w:spacing w:after="120" w:line="360" w:lineRule="auto"/>
              <w:contextualSpacing/>
              <w:jc w:val="right"/>
              <w:rPr>
                <w:ins w:id="2738" w:author="Microsoft Word" w:date="2025-08-11T16:30:00Z" w16du:dateUtc="2025-08-11T21:30:00Z"/>
                <w:rFonts w:ascii="Times New Roman" w:hAnsi="Times New Roman" w:cs="Times New Roman"/>
                <w:sz w:val="18"/>
                <w:szCs w:val="18"/>
              </w:rPr>
            </w:pPr>
            <w:ins w:id="2739" w:author="Microsoft Word" w:date="2025-08-11T16:30:00Z" w16du:dateUtc="2025-08-11T21:30:00Z">
              <w:r w:rsidRPr="00286D16">
                <w:rPr>
                  <w:rFonts w:ascii="Times New Roman" w:hAnsi="Times New Roman" w:cs="Times New Roman"/>
                  <w:color w:val="000000"/>
                  <w:sz w:val="18"/>
                  <w:szCs w:val="18"/>
                  <w:rPrChange w:id="2740" w:author="Jujia Li" w:date="2025-08-10T15:12:00Z" w16du:dateUtc="2025-08-10T20:12:00Z">
                    <w:rPr>
                      <w:rFonts w:ascii="Aptos Narrow" w:hAnsi="Aptos Narrow"/>
                      <w:color w:val="000000"/>
                      <w:sz w:val="22"/>
                      <w:szCs w:val="22"/>
                    </w:rPr>
                  </w:rPrChange>
                </w:rPr>
                <w:t>0.3</w:t>
              </w:r>
              <w:r>
                <w:rPr>
                  <w:rFonts w:ascii="Times New Roman" w:hAnsi="Times New Roman" w:cs="Times New Roman"/>
                  <w:color w:val="000000"/>
                  <w:sz w:val="18"/>
                  <w:szCs w:val="18"/>
                </w:rPr>
                <w:t>0</w:t>
              </w:r>
            </w:ins>
          </w:p>
        </w:tc>
      </w:tr>
      <w:tr w:rsidR="004D28DD" w:rsidRPr="006A0CE7" w14:paraId="1DCA9C42" w14:textId="77777777" w:rsidTr="005E344C">
        <w:trPr>
          <w:trHeight w:val="290"/>
          <w:ins w:id="2741" w:author="Microsoft Word" w:date="2025-08-11T16:30:00Z"/>
        </w:trPr>
        <w:tc>
          <w:tcPr>
            <w:tcW w:w="808" w:type="pct"/>
            <w:noWrap/>
            <w:vAlign w:val="bottom"/>
          </w:tcPr>
          <w:p w14:paraId="231C84C8" w14:textId="77777777" w:rsidR="004D28DD" w:rsidRPr="00221F0A" w:rsidRDefault="004D28DD" w:rsidP="004D28DD">
            <w:pPr>
              <w:spacing w:after="120" w:line="360" w:lineRule="auto"/>
              <w:contextualSpacing/>
              <w:rPr>
                <w:ins w:id="2742" w:author="Microsoft Word" w:date="2025-08-11T16:30:00Z" w16du:dateUtc="2025-08-11T21:30:00Z"/>
                <w:rFonts w:ascii="Times New Roman" w:eastAsia="Times New Roman" w:hAnsi="Times New Roman" w:cs="Times New Roman"/>
                <w:color w:val="000000"/>
                <w:kern w:val="0"/>
                <w:sz w:val="18"/>
                <w:szCs w:val="18"/>
                <w14:ligatures w14:val="none"/>
              </w:rPr>
            </w:pPr>
            <w:ins w:id="2743" w:author="Microsoft Word" w:date="2025-08-11T16:30:00Z" w16du:dateUtc="2025-08-11T21:30:00Z">
              <w:r w:rsidRPr="005E344C">
                <w:rPr>
                  <w:rFonts w:ascii="Times New Roman" w:hAnsi="Times New Roman" w:cs="Times New Roman"/>
                  <w:color w:val="000000"/>
                  <w:sz w:val="18"/>
                  <w:szCs w:val="18"/>
                </w:rPr>
                <w:t>FAYETTE</w:t>
              </w:r>
            </w:ins>
          </w:p>
        </w:tc>
        <w:tc>
          <w:tcPr>
            <w:tcW w:w="566" w:type="pct"/>
            <w:vAlign w:val="bottom"/>
          </w:tcPr>
          <w:p w14:paraId="181EA29B" w14:textId="6687E86B" w:rsidR="004D28DD" w:rsidRPr="00286D16" w:rsidRDefault="004D28DD" w:rsidP="004D28DD">
            <w:pPr>
              <w:spacing w:after="120" w:line="360" w:lineRule="auto"/>
              <w:contextualSpacing/>
              <w:jc w:val="right"/>
              <w:rPr>
                <w:ins w:id="2744" w:author="Microsoft Word" w:date="2025-08-11T16:30:00Z" w16du:dateUtc="2025-08-11T21:30:00Z"/>
                <w:rFonts w:ascii="Times New Roman" w:hAnsi="Times New Roman" w:cs="Times New Roman"/>
                <w:color w:val="000000"/>
                <w:sz w:val="18"/>
                <w:szCs w:val="18"/>
              </w:rPr>
            </w:pPr>
            <w:ins w:id="2745" w:author="Microsoft Word" w:date="2025-08-11T16:30:00Z" w16du:dateUtc="2025-08-11T21:30:00Z">
              <w:r w:rsidRPr="005E344C">
                <w:rPr>
                  <w:rFonts w:ascii="Times New Roman" w:hAnsi="Times New Roman" w:cs="Times New Roman"/>
                  <w:color w:val="000000"/>
                  <w:sz w:val="18"/>
                  <w:szCs w:val="18"/>
                </w:rPr>
                <w:t>16444.08</w:t>
              </w:r>
            </w:ins>
          </w:p>
        </w:tc>
        <w:tc>
          <w:tcPr>
            <w:tcW w:w="454" w:type="pct"/>
            <w:noWrap/>
            <w:vAlign w:val="bottom"/>
          </w:tcPr>
          <w:p w14:paraId="6A50E5C1" w14:textId="54E38351" w:rsidR="004D28DD" w:rsidRPr="00286D16" w:rsidRDefault="004D28DD" w:rsidP="004D28DD">
            <w:pPr>
              <w:spacing w:after="120" w:line="360" w:lineRule="auto"/>
              <w:contextualSpacing/>
              <w:jc w:val="right"/>
              <w:rPr>
                <w:ins w:id="2746" w:author="Microsoft Word" w:date="2025-08-11T16:30:00Z" w16du:dateUtc="2025-08-11T21:30:00Z"/>
                <w:rFonts w:ascii="Times New Roman" w:hAnsi="Times New Roman" w:cs="Times New Roman"/>
                <w:color w:val="000000"/>
                <w:sz w:val="18"/>
                <w:szCs w:val="18"/>
              </w:rPr>
            </w:pPr>
            <w:ins w:id="2747" w:author="Microsoft Word" w:date="2025-08-11T16:30:00Z" w16du:dateUtc="2025-08-11T21:30:00Z">
              <w:r w:rsidRPr="00286D16">
                <w:rPr>
                  <w:rFonts w:ascii="Times New Roman" w:hAnsi="Times New Roman" w:cs="Times New Roman"/>
                  <w:color w:val="000000"/>
                  <w:sz w:val="18"/>
                  <w:szCs w:val="18"/>
                  <w:rPrChange w:id="2748" w:author="Jujia Li" w:date="2025-08-10T15:12:00Z" w16du:dateUtc="2025-08-10T20:12:00Z">
                    <w:rPr>
                      <w:rFonts w:ascii="Aptos Narrow" w:hAnsi="Aptos Narrow"/>
                      <w:color w:val="000000"/>
                      <w:sz w:val="22"/>
                      <w:szCs w:val="22"/>
                    </w:rPr>
                  </w:rPrChange>
                </w:rPr>
                <w:t>3.91</w:t>
              </w:r>
            </w:ins>
          </w:p>
        </w:tc>
        <w:tc>
          <w:tcPr>
            <w:tcW w:w="308" w:type="pct"/>
            <w:gridSpan w:val="2"/>
            <w:noWrap/>
            <w:vAlign w:val="bottom"/>
          </w:tcPr>
          <w:p w14:paraId="3C8B07F6" w14:textId="061A25F9" w:rsidR="004D28DD" w:rsidRPr="00286D16" w:rsidRDefault="004D28DD" w:rsidP="004D28DD">
            <w:pPr>
              <w:spacing w:after="120" w:line="360" w:lineRule="auto"/>
              <w:contextualSpacing/>
              <w:jc w:val="right"/>
              <w:rPr>
                <w:ins w:id="2749" w:author="Microsoft Word" w:date="2025-08-11T16:30:00Z" w16du:dateUtc="2025-08-11T21:30:00Z"/>
                <w:rFonts w:ascii="Times New Roman" w:hAnsi="Times New Roman" w:cs="Times New Roman"/>
                <w:color w:val="000000"/>
                <w:sz w:val="18"/>
                <w:szCs w:val="18"/>
              </w:rPr>
            </w:pPr>
            <w:ins w:id="2750" w:author="Microsoft Word" w:date="2025-08-11T16:30:00Z" w16du:dateUtc="2025-08-11T21:30:00Z">
              <w:r w:rsidRPr="00286D16">
                <w:rPr>
                  <w:rFonts w:ascii="Times New Roman" w:hAnsi="Times New Roman" w:cs="Times New Roman"/>
                  <w:color w:val="000000"/>
                  <w:sz w:val="18"/>
                  <w:szCs w:val="18"/>
                  <w:rPrChange w:id="2751" w:author="Jujia Li" w:date="2025-08-10T15:12:00Z" w16du:dateUtc="2025-08-10T20:12:00Z">
                    <w:rPr>
                      <w:rFonts w:ascii="Aptos Narrow" w:hAnsi="Aptos Narrow"/>
                      <w:color w:val="000000"/>
                      <w:sz w:val="22"/>
                      <w:szCs w:val="22"/>
                    </w:rPr>
                  </w:rPrChange>
                </w:rPr>
                <w:t>0.65</w:t>
              </w:r>
            </w:ins>
          </w:p>
        </w:tc>
        <w:tc>
          <w:tcPr>
            <w:tcW w:w="380" w:type="pct"/>
            <w:noWrap/>
            <w:vAlign w:val="bottom"/>
          </w:tcPr>
          <w:p w14:paraId="3CBD42F5" w14:textId="1D6BF211" w:rsidR="004D28DD" w:rsidRPr="00286D16" w:rsidRDefault="004D28DD" w:rsidP="004D28DD">
            <w:pPr>
              <w:spacing w:after="120" w:line="360" w:lineRule="auto"/>
              <w:contextualSpacing/>
              <w:jc w:val="right"/>
              <w:rPr>
                <w:ins w:id="2752" w:author="Microsoft Word" w:date="2025-08-11T16:30:00Z" w16du:dateUtc="2025-08-11T21:30:00Z"/>
                <w:rFonts w:ascii="Times New Roman" w:hAnsi="Times New Roman" w:cs="Times New Roman"/>
                <w:color w:val="000000"/>
                <w:sz w:val="18"/>
                <w:szCs w:val="18"/>
              </w:rPr>
            </w:pPr>
            <w:ins w:id="2753" w:author="Microsoft Word" w:date="2025-08-11T16:30:00Z" w16du:dateUtc="2025-08-11T21:30:00Z">
              <w:r w:rsidRPr="00286D16">
                <w:rPr>
                  <w:rFonts w:ascii="Times New Roman" w:hAnsi="Times New Roman" w:cs="Times New Roman"/>
                  <w:color w:val="000000"/>
                  <w:sz w:val="18"/>
                  <w:szCs w:val="18"/>
                  <w:rPrChange w:id="2754" w:author="Jujia Li" w:date="2025-08-10T15:12:00Z" w16du:dateUtc="2025-08-10T20:12:00Z">
                    <w:rPr>
                      <w:rFonts w:ascii="Aptos Narrow" w:hAnsi="Aptos Narrow"/>
                      <w:color w:val="000000"/>
                      <w:sz w:val="22"/>
                      <w:szCs w:val="22"/>
                    </w:rPr>
                  </w:rPrChange>
                </w:rPr>
                <w:t>3.53</w:t>
              </w:r>
            </w:ins>
          </w:p>
        </w:tc>
        <w:tc>
          <w:tcPr>
            <w:tcW w:w="315" w:type="pct"/>
            <w:gridSpan w:val="2"/>
            <w:noWrap/>
            <w:vAlign w:val="bottom"/>
          </w:tcPr>
          <w:p w14:paraId="43BE7BA2" w14:textId="0C8BBC4F" w:rsidR="004D28DD" w:rsidRPr="00286D16" w:rsidRDefault="004D28DD" w:rsidP="004D28DD">
            <w:pPr>
              <w:spacing w:after="120" w:line="360" w:lineRule="auto"/>
              <w:contextualSpacing/>
              <w:jc w:val="right"/>
              <w:rPr>
                <w:ins w:id="2755" w:author="Microsoft Word" w:date="2025-08-11T16:30:00Z" w16du:dateUtc="2025-08-11T21:30:00Z"/>
                <w:rFonts w:ascii="Times New Roman" w:hAnsi="Times New Roman" w:cs="Times New Roman"/>
                <w:color w:val="000000"/>
                <w:sz w:val="18"/>
                <w:szCs w:val="18"/>
              </w:rPr>
            </w:pPr>
            <w:ins w:id="2756" w:author="Microsoft Word" w:date="2025-08-11T16:30:00Z" w16du:dateUtc="2025-08-11T21:30:00Z">
              <w:r w:rsidRPr="00286D16">
                <w:rPr>
                  <w:rFonts w:ascii="Times New Roman" w:hAnsi="Times New Roman" w:cs="Times New Roman"/>
                  <w:color w:val="000000"/>
                  <w:sz w:val="18"/>
                  <w:szCs w:val="18"/>
                  <w:rPrChange w:id="2757" w:author="Jujia Li" w:date="2025-08-10T15:12:00Z" w16du:dateUtc="2025-08-10T20:12:00Z">
                    <w:rPr>
                      <w:rFonts w:ascii="Aptos Narrow" w:hAnsi="Aptos Narrow"/>
                      <w:color w:val="000000"/>
                      <w:sz w:val="22"/>
                      <w:szCs w:val="22"/>
                    </w:rPr>
                  </w:rPrChange>
                </w:rPr>
                <w:t>0.59</w:t>
              </w:r>
            </w:ins>
          </w:p>
        </w:tc>
        <w:tc>
          <w:tcPr>
            <w:tcW w:w="380" w:type="pct"/>
            <w:noWrap/>
            <w:vAlign w:val="bottom"/>
          </w:tcPr>
          <w:p w14:paraId="7D99CC64" w14:textId="5FBA057B" w:rsidR="004D28DD" w:rsidRPr="00286D16" w:rsidRDefault="004D28DD" w:rsidP="004D28DD">
            <w:pPr>
              <w:spacing w:after="120" w:line="360" w:lineRule="auto"/>
              <w:contextualSpacing/>
              <w:jc w:val="right"/>
              <w:rPr>
                <w:ins w:id="2758" w:author="Microsoft Word" w:date="2025-08-11T16:30:00Z" w16du:dateUtc="2025-08-11T21:30:00Z"/>
                <w:rFonts w:ascii="Times New Roman" w:hAnsi="Times New Roman" w:cs="Times New Roman"/>
                <w:color w:val="000000"/>
                <w:sz w:val="18"/>
                <w:szCs w:val="18"/>
              </w:rPr>
            </w:pPr>
            <w:ins w:id="2759" w:author="Microsoft Word" w:date="2025-08-11T16:30:00Z" w16du:dateUtc="2025-08-11T21:30:00Z">
              <w:r w:rsidRPr="00286D16">
                <w:rPr>
                  <w:rFonts w:ascii="Times New Roman" w:hAnsi="Times New Roman" w:cs="Times New Roman"/>
                  <w:color w:val="000000"/>
                  <w:sz w:val="18"/>
                  <w:szCs w:val="18"/>
                  <w:rPrChange w:id="2760" w:author="Jujia Li" w:date="2025-08-10T15:12:00Z" w16du:dateUtc="2025-08-10T20:12:00Z">
                    <w:rPr>
                      <w:rFonts w:ascii="Aptos Narrow" w:hAnsi="Aptos Narrow"/>
                      <w:color w:val="000000"/>
                      <w:sz w:val="22"/>
                      <w:szCs w:val="22"/>
                    </w:rPr>
                  </w:rPrChange>
                </w:rPr>
                <w:t>2.77</w:t>
              </w:r>
            </w:ins>
          </w:p>
        </w:tc>
        <w:tc>
          <w:tcPr>
            <w:tcW w:w="316" w:type="pct"/>
            <w:gridSpan w:val="2"/>
            <w:noWrap/>
            <w:vAlign w:val="bottom"/>
          </w:tcPr>
          <w:p w14:paraId="104310AB" w14:textId="59173FDC" w:rsidR="004D28DD" w:rsidRPr="00286D16" w:rsidRDefault="004D28DD" w:rsidP="004D28DD">
            <w:pPr>
              <w:spacing w:after="120" w:line="360" w:lineRule="auto"/>
              <w:contextualSpacing/>
              <w:jc w:val="right"/>
              <w:rPr>
                <w:ins w:id="2761" w:author="Microsoft Word" w:date="2025-08-11T16:30:00Z" w16du:dateUtc="2025-08-11T21:30:00Z"/>
                <w:rFonts w:ascii="Times New Roman" w:hAnsi="Times New Roman" w:cs="Times New Roman"/>
                <w:color w:val="000000"/>
                <w:sz w:val="18"/>
                <w:szCs w:val="18"/>
              </w:rPr>
            </w:pPr>
            <w:ins w:id="2762" w:author="Microsoft Word" w:date="2025-08-11T16:30:00Z" w16du:dateUtc="2025-08-11T21:30:00Z">
              <w:r w:rsidRPr="00286D16">
                <w:rPr>
                  <w:rFonts w:ascii="Times New Roman" w:hAnsi="Times New Roman" w:cs="Times New Roman"/>
                  <w:color w:val="000000"/>
                  <w:sz w:val="18"/>
                  <w:szCs w:val="18"/>
                  <w:rPrChange w:id="2763" w:author="Jujia Li" w:date="2025-08-10T15:12:00Z" w16du:dateUtc="2025-08-10T20:12:00Z">
                    <w:rPr>
                      <w:rFonts w:ascii="Aptos Narrow" w:hAnsi="Aptos Narrow"/>
                      <w:color w:val="000000"/>
                      <w:sz w:val="22"/>
                      <w:szCs w:val="22"/>
                    </w:rPr>
                  </w:rPrChange>
                </w:rPr>
                <w:t>0.46</w:t>
              </w:r>
            </w:ins>
          </w:p>
        </w:tc>
        <w:tc>
          <w:tcPr>
            <w:tcW w:w="380" w:type="pct"/>
            <w:noWrap/>
            <w:vAlign w:val="bottom"/>
          </w:tcPr>
          <w:p w14:paraId="77E318CE" w14:textId="68EB483B" w:rsidR="004D28DD" w:rsidRPr="00286D16" w:rsidRDefault="004D28DD" w:rsidP="004D28DD">
            <w:pPr>
              <w:spacing w:after="120" w:line="360" w:lineRule="auto"/>
              <w:contextualSpacing/>
              <w:jc w:val="right"/>
              <w:rPr>
                <w:ins w:id="2764" w:author="Microsoft Word" w:date="2025-08-11T16:30:00Z" w16du:dateUtc="2025-08-11T21:30:00Z"/>
                <w:rFonts w:ascii="Times New Roman" w:hAnsi="Times New Roman" w:cs="Times New Roman"/>
                <w:color w:val="000000"/>
                <w:sz w:val="18"/>
                <w:szCs w:val="18"/>
              </w:rPr>
            </w:pPr>
            <w:ins w:id="2765" w:author="Microsoft Word" w:date="2025-08-11T16:30:00Z" w16du:dateUtc="2025-08-11T21:30:00Z">
              <w:r w:rsidRPr="00286D16">
                <w:rPr>
                  <w:rFonts w:ascii="Times New Roman" w:hAnsi="Times New Roman" w:cs="Times New Roman"/>
                  <w:color w:val="000000"/>
                  <w:sz w:val="18"/>
                  <w:szCs w:val="18"/>
                  <w:rPrChange w:id="2766" w:author="Jujia Li" w:date="2025-08-10T15:12:00Z" w16du:dateUtc="2025-08-10T20:12:00Z">
                    <w:rPr>
                      <w:rFonts w:ascii="Aptos Narrow" w:hAnsi="Aptos Narrow"/>
                      <w:color w:val="000000"/>
                      <w:sz w:val="22"/>
                      <w:szCs w:val="22"/>
                    </w:rPr>
                  </w:rPrChange>
                </w:rPr>
                <w:t>2.41</w:t>
              </w:r>
            </w:ins>
          </w:p>
        </w:tc>
        <w:tc>
          <w:tcPr>
            <w:tcW w:w="321" w:type="pct"/>
            <w:noWrap/>
            <w:vAlign w:val="bottom"/>
          </w:tcPr>
          <w:p w14:paraId="5E3B88E0" w14:textId="768E2B04" w:rsidR="004D28DD" w:rsidRPr="00286D16" w:rsidRDefault="004D28DD" w:rsidP="004D28DD">
            <w:pPr>
              <w:spacing w:after="120" w:line="360" w:lineRule="auto"/>
              <w:contextualSpacing/>
              <w:jc w:val="right"/>
              <w:rPr>
                <w:ins w:id="2767" w:author="Microsoft Word" w:date="2025-08-11T16:30:00Z" w16du:dateUtc="2025-08-11T21:30:00Z"/>
                <w:rFonts w:ascii="Times New Roman" w:hAnsi="Times New Roman" w:cs="Times New Roman"/>
                <w:color w:val="000000"/>
                <w:sz w:val="18"/>
                <w:szCs w:val="18"/>
              </w:rPr>
            </w:pPr>
            <w:ins w:id="2768" w:author="Microsoft Word" w:date="2025-08-11T16:30:00Z" w16du:dateUtc="2025-08-11T21:30:00Z">
              <w:r w:rsidRPr="00286D16">
                <w:rPr>
                  <w:rFonts w:ascii="Times New Roman" w:hAnsi="Times New Roman" w:cs="Times New Roman"/>
                  <w:color w:val="000000"/>
                  <w:sz w:val="18"/>
                  <w:szCs w:val="18"/>
                  <w:rPrChange w:id="2769" w:author="Jujia Li" w:date="2025-08-10T15:12:00Z" w16du:dateUtc="2025-08-10T20:12: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428" w:type="pct"/>
            <w:noWrap/>
            <w:vAlign w:val="bottom"/>
          </w:tcPr>
          <w:p w14:paraId="2CFEE4E6" w14:textId="50A77E51" w:rsidR="004D28DD" w:rsidRPr="00286D16" w:rsidRDefault="004D28DD" w:rsidP="004D28DD">
            <w:pPr>
              <w:spacing w:after="120" w:line="360" w:lineRule="auto"/>
              <w:contextualSpacing/>
              <w:jc w:val="right"/>
              <w:rPr>
                <w:ins w:id="2770" w:author="Microsoft Word" w:date="2025-08-11T16:30:00Z" w16du:dateUtc="2025-08-11T21:30:00Z"/>
                <w:rFonts w:ascii="Times New Roman" w:hAnsi="Times New Roman" w:cs="Times New Roman"/>
                <w:color w:val="000000"/>
                <w:sz w:val="18"/>
                <w:szCs w:val="18"/>
              </w:rPr>
            </w:pPr>
            <w:ins w:id="2771" w:author="Microsoft Word" w:date="2025-08-11T16:30:00Z" w16du:dateUtc="2025-08-11T21:30:00Z">
              <w:r w:rsidRPr="00286D16">
                <w:rPr>
                  <w:rFonts w:ascii="Times New Roman" w:hAnsi="Times New Roman" w:cs="Times New Roman"/>
                  <w:color w:val="000000"/>
                  <w:sz w:val="18"/>
                  <w:szCs w:val="18"/>
                  <w:rPrChange w:id="2772" w:author="Jujia Li" w:date="2025-08-10T15:12:00Z" w16du:dateUtc="2025-08-10T20:12:00Z">
                    <w:rPr>
                      <w:rFonts w:ascii="Aptos Narrow" w:hAnsi="Aptos Narrow"/>
                      <w:color w:val="000000"/>
                      <w:sz w:val="22"/>
                      <w:szCs w:val="22"/>
                    </w:rPr>
                  </w:rPrChange>
                </w:rPr>
                <w:t>12.62</w:t>
              </w:r>
            </w:ins>
          </w:p>
        </w:tc>
        <w:tc>
          <w:tcPr>
            <w:tcW w:w="344" w:type="pct"/>
            <w:vAlign w:val="bottom"/>
          </w:tcPr>
          <w:p w14:paraId="49A01822" w14:textId="29E70F59" w:rsidR="004D28DD" w:rsidRPr="00286D16" w:rsidRDefault="004D28DD" w:rsidP="004D28DD">
            <w:pPr>
              <w:spacing w:after="120" w:line="360" w:lineRule="auto"/>
              <w:contextualSpacing/>
              <w:jc w:val="right"/>
              <w:rPr>
                <w:ins w:id="2773" w:author="Microsoft Word" w:date="2025-08-11T16:30:00Z" w16du:dateUtc="2025-08-11T21:30:00Z"/>
                <w:rFonts w:ascii="Times New Roman" w:hAnsi="Times New Roman" w:cs="Times New Roman"/>
                <w:color w:val="000000"/>
                <w:sz w:val="18"/>
                <w:szCs w:val="18"/>
              </w:rPr>
            </w:pPr>
            <w:ins w:id="2774" w:author="Microsoft Word" w:date="2025-08-11T16:30:00Z" w16du:dateUtc="2025-08-11T21:30:00Z">
              <w:r w:rsidRPr="00286D16">
                <w:rPr>
                  <w:rFonts w:ascii="Times New Roman" w:hAnsi="Times New Roman" w:cs="Times New Roman"/>
                  <w:color w:val="000000"/>
                  <w:sz w:val="18"/>
                  <w:szCs w:val="18"/>
                  <w:rPrChange w:id="2775" w:author="Jujia Li" w:date="2025-08-10T15:12:00Z" w16du:dateUtc="2025-08-10T20:12:00Z">
                    <w:rPr>
                      <w:rFonts w:ascii="Aptos Narrow" w:hAnsi="Aptos Narrow"/>
                      <w:color w:val="000000"/>
                      <w:sz w:val="22"/>
                      <w:szCs w:val="22"/>
                    </w:rPr>
                  </w:rPrChange>
                </w:rPr>
                <w:t>0.52</w:t>
              </w:r>
            </w:ins>
          </w:p>
        </w:tc>
      </w:tr>
      <w:tr w:rsidR="004D28DD" w:rsidRPr="006A0CE7" w14:paraId="38EF6F9D" w14:textId="77777777" w:rsidTr="005E344C">
        <w:trPr>
          <w:trHeight w:val="290"/>
          <w:ins w:id="2776" w:author="Microsoft Word" w:date="2025-08-11T16:30:00Z"/>
        </w:trPr>
        <w:tc>
          <w:tcPr>
            <w:tcW w:w="808" w:type="pct"/>
            <w:noWrap/>
            <w:vAlign w:val="bottom"/>
          </w:tcPr>
          <w:p w14:paraId="00D94388" w14:textId="77777777" w:rsidR="004D28DD" w:rsidRPr="00221F0A" w:rsidRDefault="004D28DD" w:rsidP="004D28DD">
            <w:pPr>
              <w:spacing w:after="120" w:line="360" w:lineRule="auto"/>
              <w:contextualSpacing/>
              <w:rPr>
                <w:ins w:id="2777" w:author="Microsoft Word" w:date="2025-08-11T16:30:00Z" w16du:dateUtc="2025-08-11T21:30:00Z"/>
                <w:rFonts w:ascii="Times New Roman" w:eastAsia="Times New Roman" w:hAnsi="Times New Roman" w:cs="Times New Roman"/>
                <w:color w:val="000000"/>
                <w:kern w:val="0"/>
                <w:sz w:val="18"/>
                <w:szCs w:val="18"/>
                <w14:ligatures w14:val="none"/>
              </w:rPr>
            </w:pPr>
            <w:ins w:id="2778" w:author="Microsoft Word" w:date="2025-08-11T16:30:00Z" w16du:dateUtc="2025-08-11T21:30:00Z">
              <w:r w:rsidRPr="005E344C">
                <w:rPr>
                  <w:rFonts w:ascii="Times New Roman" w:hAnsi="Times New Roman" w:cs="Times New Roman"/>
                  <w:color w:val="000000"/>
                  <w:sz w:val="18"/>
                  <w:szCs w:val="18"/>
                </w:rPr>
                <w:t>FRANKLIN</w:t>
              </w:r>
            </w:ins>
          </w:p>
        </w:tc>
        <w:tc>
          <w:tcPr>
            <w:tcW w:w="566" w:type="pct"/>
            <w:vAlign w:val="bottom"/>
          </w:tcPr>
          <w:p w14:paraId="2A006AAF" w14:textId="2FC47C0C" w:rsidR="004D28DD" w:rsidRPr="00286D16" w:rsidRDefault="004D28DD" w:rsidP="004D28DD">
            <w:pPr>
              <w:spacing w:after="120" w:line="360" w:lineRule="auto"/>
              <w:contextualSpacing/>
              <w:jc w:val="right"/>
              <w:rPr>
                <w:ins w:id="2779" w:author="Microsoft Word" w:date="2025-08-11T16:30:00Z" w16du:dateUtc="2025-08-11T21:30:00Z"/>
                <w:rFonts w:ascii="Times New Roman" w:hAnsi="Times New Roman" w:cs="Times New Roman"/>
                <w:color w:val="000000"/>
                <w:sz w:val="18"/>
                <w:szCs w:val="18"/>
              </w:rPr>
            </w:pPr>
            <w:ins w:id="2780" w:author="Microsoft Word" w:date="2025-08-11T16:30:00Z" w16du:dateUtc="2025-08-11T21:30:00Z">
              <w:r w:rsidRPr="005E344C">
                <w:rPr>
                  <w:rFonts w:ascii="Times New Roman" w:hAnsi="Times New Roman" w:cs="Times New Roman"/>
                  <w:color w:val="000000"/>
                  <w:sz w:val="18"/>
                  <w:szCs w:val="18"/>
                </w:rPr>
                <w:t>31453.36</w:t>
              </w:r>
            </w:ins>
          </w:p>
        </w:tc>
        <w:tc>
          <w:tcPr>
            <w:tcW w:w="454" w:type="pct"/>
            <w:noWrap/>
            <w:vAlign w:val="bottom"/>
          </w:tcPr>
          <w:p w14:paraId="6D0990D7" w14:textId="0C429B8E" w:rsidR="004D28DD" w:rsidRPr="00286D16" w:rsidRDefault="004D28DD" w:rsidP="004D28DD">
            <w:pPr>
              <w:spacing w:after="120" w:line="360" w:lineRule="auto"/>
              <w:contextualSpacing/>
              <w:jc w:val="right"/>
              <w:rPr>
                <w:ins w:id="2781" w:author="Microsoft Word" w:date="2025-08-11T16:30:00Z" w16du:dateUtc="2025-08-11T21:30:00Z"/>
                <w:rFonts w:ascii="Times New Roman" w:hAnsi="Times New Roman" w:cs="Times New Roman"/>
                <w:color w:val="000000"/>
                <w:sz w:val="18"/>
                <w:szCs w:val="18"/>
              </w:rPr>
            </w:pPr>
            <w:ins w:id="2782" w:author="Microsoft Word" w:date="2025-08-11T16:30:00Z" w16du:dateUtc="2025-08-11T21:30:00Z">
              <w:r w:rsidRPr="00286D16">
                <w:rPr>
                  <w:rFonts w:ascii="Times New Roman" w:hAnsi="Times New Roman" w:cs="Times New Roman"/>
                  <w:color w:val="000000"/>
                  <w:sz w:val="18"/>
                  <w:szCs w:val="18"/>
                  <w:rPrChange w:id="2783" w:author="Jujia Li" w:date="2025-08-10T15:12:00Z" w16du:dateUtc="2025-08-10T20:12:00Z">
                    <w:rPr>
                      <w:rFonts w:ascii="Aptos Narrow" w:hAnsi="Aptos Narrow"/>
                      <w:color w:val="000000"/>
                      <w:sz w:val="22"/>
                      <w:szCs w:val="22"/>
                    </w:rPr>
                  </w:rPrChange>
                </w:rPr>
                <w:t>2.31</w:t>
              </w:r>
            </w:ins>
          </w:p>
        </w:tc>
        <w:tc>
          <w:tcPr>
            <w:tcW w:w="308" w:type="pct"/>
            <w:gridSpan w:val="2"/>
            <w:noWrap/>
            <w:vAlign w:val="bottom"/>
          </w:tcPr>
          <w:p w14:paraId="23068892" w14:textId="77079B80" w:rsidR="004D28DD" w:rsidRPr="00286D16" w:rsidRDefault="004D28DD" w:rsidP="004D28DD">
            <w:pPr>
              <w:spacing w:after="120" w:line="360" w:lineRule="auto"/>
              <w:contextualSpacing/>
              <w:jc w:val="right"/>
              <w:rPr>
                <w:ins w:id="2784" w:author="Microsoft Word" w:date="2025-08-11T16:30:00Z" w16du:dateUtc="2025-08-11T21:30:00Z"/>
                <w:rFonts w:ascii="Times New Roman" w:hAnsi="Times New Roman" w:cs="Times New Roman"/>
                <w:color w:val="000000"/>
                <w:sz w:val="18"/>
                <w:szCs w:val="18"/>
              </w:rPr>
            </w:pPr>
            <w:ins w:id="2785" w:author="Microsoft Word" w:date="2025-08-11T16:30:00Z" w16du:dateUtc="2025-08-11T21:30:00Z">
              <w:r w:rsidRPr="00286D16">
                <w:rPr>
                  <w:rFonts w:ascii="Times New Roman" w:hAnsi="Times New Roman" w:cs="Times New Roman"/>
                  <w:color w:val="000000"/>
                  <w:sz w:val="18"/>
                  <w:szCs w:val="18"/>
                  <w:rPrChange w:id="2786"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380" w:type="pct"/>
            <w:noWrap/>
            <w:vAlign w:val="bottom"/>
          </w:tcPr>
          <w:p w14:paraId="4CB22008" w14:textId="1BD3367D" w:rsidR="004D28DD" w:rsidRPr="00286D16" w:rsidRDefault="004D28DD" w:rsidP="004D28DD">
            <w:pPr>
              <w:spacing w:after="120" w:line="360" w:lineRule="auto"/>
              <w:contextualSpacing/>
              <w:jc w:val="right"/>
              <w:rPr>
                <w:ins w:id="2787" w:author="Microsoft Word" w:date="2025-08-11T16:30:00Z" w16du:dateUtc="2025-08-11T21:30:00Z"/>
                <w:rFonts w:ascii="Times New Roman" w:hAnsi="Times New Roman" w:cs="Times New Roman"/>
                <w:color w:val="000000"/>
                <w:sz w:val="18"/>
                <w:szCs w:val="18"/>
              </w:rPr>
            </w:pPr>
            <w:ins w:id="2788" w:author="Microsoft Word" w:date="2025-08-11T16:30:00Z" w16du:dateUtc="2025-08-11T21:30:00Z">
              <w:r w:rsidRPr="00286D16">
                <w:rPr>
                  <w:rFonts w:ascii="Times New Roman" w:hAnsi="Times New Roman" w:cs="Times New Roman"/>
                  <w:color w:val="000000"/>
                  <w:sz w:val="18"/>
                  <w:szCs w:val="18"/>
                  <w:rPrChange w:id="2789" w:author="Jujia Li" w:date="2025-08-10T15:12:00Z" w16du:dateUtc="2025-08-10T20:12:00Z">
                    <w:rPr>
                      <w:rFonts w:ascii="Aptos Narrow" w:hAnsi="Aptos Narrow"/>
                      <w:color w:val="000000"/>
                      <w:sz w:val="22"/>
                      <w:szCs w:val="22"/>
                    </w:rPr>
                  </w:rPrChange>
                </w:rPr>
                <w:t>1.58</w:t>
              </w:r>
            </w:ins>
          </w:p>
        </w:tc>
        <w:tc>
          <w:tcPr>
            <w:tcW w:w="315" w:type="pct"/>
            <w:gridSpan w:val="2"/>
            <w:noWrap/>
            <w:vAlign w:val="bottom"/>
          </w:tcPr>
          <w:p w14:paraId="6883A853" w14:textId="31DAAF8D" w:rsidR="004D28DD" w:rsidRPr="00286D16" w:rsidRDefault="004D28DD" w:rsidP="004D28DD">
            <w:pPr>
              <w:spacing w:after="120" w:line="360" w:lineRule="auto"/>
              <w:contextualSpacing/>
              <w:jc w:val="right"/>
              <w:rPr>
                <w:ins w:id="2790" w:author="Microsoft Word" w:date="2025-08-11T16:30:00Z" w16du:dateUtc="2025-08-11T21:30:00Z"/>
                <w:rFonts w:ascii="Times New Roman" w:hAnsi="Times New Roman" w:cs="Times New Roman"/>
                <w:color w:val="000000"/>
                <w:sz w:val="18"/>
                <w:szCs w:val="18"/>
              </w:rPr>
            </w:pPr>
            <w:ins w:id="2791" w:author="Microsoft Word" w:date="2025-08-11T16:30:00Z" w16du:dateUtc="2025-08-11T21:30:00Z">
              <w:r w:rsidRPr="00286D16">
                <w:rPr>
                  <w:rFonts w:ascii="Times New Roman" w:hAnsi="Times New Roman" w:cs="Times New Roman"/>
                  <w:color w:val="000000"/>
                  <w:sz w:val="18"/>
                  <w:szCs w:val="18"/>
                  <w:rPrChange w:id="2792" w:author="Jujia Li" w:date="2025-08-10T15:12:00Z" w16du:dateUtc="2025-08-10T20:12:00Z">
                    <w:rPr>
                      <w:rFonts w:ascii="Aptos Narrow" w:hAnsi="Aptos Narrow"/>
                      <w:color w:val="000000"/>
                      <w:sz w:val="22"/>
                      <w:szCs w:val="22"/>
                    </w:rPr>
                  </w:rPrChange>
                </w:rPr>
                <w:t>0.14</w:t>
              </w:r>
            </w:ins>
          </w:p>
        </w:tc>
        <w:tc>
          <w:tcPr>
            <w:tcW w:w="380" w:type="pct"/>
            <w:noWrap/>
            <w:vAlign w:val="bottom"/>
          </w:tcPr>
          <w:p w14:paraId="1DDD54B1" w14:textId="29A41817" w:rsidR="004D28DD" w:rsidRPr="00286D16" w:rsidRDefault="004D28DD" w:rsidP="004D28DD">
            <w:pPr>
              <w:spacing w:after="120" w:line="360" w:lineRule="auto"/>
              <w:contextualSpacing/>
              <w:jc w:val="right"/>
              <w:rPr>
                <w:ins w:id="2793" w:author="Microsoft Word" w:date="2025-08-11T16:30:00Z" w16du:dateUtc="2025-08-11T21:30:00Z"/>
                <w:rFonts w:ascii="Times New Roman" w:hAnsi="Times New Roman" w:cs="Times New Roman"/>
                <w:color w:val="000000"/>
                <w:sz w:val="18"/>
                <w:szCs w:val="18"/>
              </w:rPr>
            </w:pPr>
            <w:ins w:id="2794" w:author="Microsoft Word" w:date="2025-08-11T16:30:00Z" w16du:dateUtc="2025-08-11T21:30:00Z">
              <w:r w:rsidRPr="00286D16">
                <w:rPr>
                  <w:rFonts w:ascii="Times New Roman" w:hAnsi="Times New Roman" w:cs="Times New Roman"/>
                  <w:color w:val="000000"/>
                  <w:sz w:val="18"/>
                  <w:szCs w:val="18"/>
                  <w:rPrChange w:id="2795" w:author="Jujia Li" w:date="2025-08-10T15:12:00Z" w16du:dateUtc="2025-08-10T20:12:00Z">
                    <w:rPr>
                      <w:rFonts w:ascii="Aptos Narrow" w:hAnsi="Aptos Narrow"/>
                      <w:color w:val="000000"/>
                      <w:sz w:val="22"/>
                      <w:szCs w:val="22"/>
                    </w:rPr>
                  </w:rPrChange>
                </w:rPr>
                <w:t>1.13</w:t>
              </w:r>
            </w:ins>
          </w:p>
        </w:tc>
        <w:tc>
          <w:tcPr>
            <w:tcW w:w="316" w:type="pct"/>
            <w:gridSpan w:val="2"/>
            <w:noWrap/>
            <w:vAlign w:val="bottom"/>
          </w:tcPr>
          <w:p w14:paraId="4F06CA4A" w14:textId="23776EF1" w:rsidR="004D28DD" w:rsidRPr="00286D16" w:rsidRDefault="004D28DD" w:rsidP="004D28DD">
            <w:pPr>
              <w:spacing w:after="120" w:line="360" w:lineRule="auto"/>
              <w:contextualSpacing/>
              <w:jc w:val="right"/>
              <w:rPr>
                <w:ins w:id="2796" w:author="Microsoft Word" w:date="2025-08-11T16:30:00Z" w16du:dateUtc="2025-08-11T21:30:00Z"/>
                <w:rFonts w:ascii="Times New Roman" w:hAnsi="Times New Roman" w:cs="Times New Roman"/>
                <w:color w:val="000000"/>
                <w:sz w:val="18"/>
                <w:szCs w:val="18"/>
              </w:rPr>
            </w:pPr>
            <w:ins w:id="2797" w:author="Microsoft Word" w:date="2025-08-11T16:30:00Z" w16du:dateUtc="2025-08-11T21:30:00Z">
              <w:r w:rsidRPr="00286D16">
                <w:rPr>
                  <w:rFonts w:ascii="Times New Roman" w:hAnsi="Times New Roman" w:cs="Times New Roman"/>
                  <w:color w:val="000000"/>
                  <w:sz w:val="18"/>
                  <w:szCs w:val="18"/>
                  <w:rPrChange w:id="2798"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380" w:type="pct"/>
            <w:noWrap/>
            <w:vAlign w:val="bottom"/>
          </w:tcPr>
          <w:p w14:paraId="528B575E" w14:textId="6BDACB7D" w:rsidR="004D28DD" w:rsidRPr="00286D16" w:rsidRDefault="004D28DD" w:rsidP="004D28DD">
            <w:pPr>
              <w:spacing w:after="120" w:line="360" w:lineRule="auto"/>
              <w:contextualSpacing/>
              <w:jc w:val="right"/>
              <w:rPr>
                <w:ins w:id="2799" w:author="Microsoft Word" w:date="2025-08-11T16:30:00Z" w16du:dateUtc="2025-08-11T21:30:00Z"/>
                <w:rFonts w:ascii="Times New Roman" w:hAnsi="Times New Roman" w:cs="Times New Roman"/>
                <w:color w:val="000000"/>
                <w:sz w:val="18"/>
                <w:szCs w:val="18"/>
              </w:rPr>
            </w:pPr>
            <w:ins w:id="2800" w:author="Microsoft Word" w:date="2025-08-11T16:30:00Z" w16du:dateUtc="2025-08-11T21:30:00Z">
              <w:r w:rsidRPr="00286D16">
                <w:rPr>
                  <w:rFonts w:ascii="Times New Roman" w:hAnsi="Times New Roman" w:cs="Times New Roman"/>
                  <w:color w:val="000000"/>
                  <w:sz w:val="18"/>
                  <w:szCs w:val="18"/>
                  <w:rPrChange w:id="2801" w:author="Jujia Li" w:date="2025-08-10T15:12:00Z" w16du:dateUtc="2025-08-10T20:12:00Z">
                    <w:rPr>
                      <w:rFonts w:ascii="Aptos Narrow" w:hAnsi="Aptos Narrow"/>
                      <w:color w:val="000000"/>
                      <w:sz w:val="22"/>
                      <w:szCs w:val="22"/>
                    </w:rPr>
                  </w:rPrChange>
                </w:rPr>
                <w:t>0.76</w:t>
              </w:r>
            </w:ins>
          </w:p>
        </w:tc>
        <w:tc>
          <w:tcPr>
            <w:tcW w:w="321" w:type="pct"/>
            <w:noWrap/>
            <w:vAlign w:val="bottom"/>
          </w:tcPr>
          <w:p w14:paraId="46A38CDC" w14:textId="525E6119" w:rsidR="004D28DD" w:rsidRPr="00286D16" w:rsidRDefault="004D28DD" w:rsidP="004D28DD">
            <w:pPr>
              <w:spacing w:after="120" w:line="360" w:lineRule="auto"/>
              <w:contextualSpacing/>
              <w:jc w:val="right"/>
              <w:rPr>
                <w:ins w:id="2802" w:author="Microsoft Word" w:date="2025-08-11T16:30:00Z" w16du:dateUtc="2025-08-11T21:30:00Z"/>
                <w:rFonts w:ascii="Times New Roman" w:hAnsi="Times New Roman" w:cs="Times New Roman"/>
                <w:color w:val="000000"/>
                <w:sz w:val="18"/>
                <w:szCs w:val="18"/>
              </w:rPr>
            </w:pPr>
            <w:ins w:id="2803" w:author="Microsoft Word" w:date="2025-08-11T16:30:00Z" w16du:dateUtc="2025-08-11T21:30:00Z">
              <w:r w:rsidRPr="00286D16">
                <w:rPr>
                  <w:rFonts w:ascii="Times New Roman" w:hAnsi="Times New Roman" w:cs="Times New Roman"/>
                  <w:color w:val="000000"/>
                  <w:sz w:val="18"/>
                  <w:szCs w:val="18"/>
                  <w:rPrChange w:id="2804" w:author="Jujia Li" w:date="2025-08-10T15:12:00Z" w16du:dateUtc="2025-08-10T20:12:00Z">
                    <w:rPr>
                      <w:rFonts w:ascii="Aptos Narrow" w:hAnsi="Aptos Narrow"/>
                      <w:color w:val="000000"/>
                      <w:sz w:val="22"/>
                      <w:szCs w:val="22"/>
                    </w:rPr>
                  </w:rPrChange>
                </w:rPr>
                <w:t>0.07</w:t>
              </w:r>
            </w:ins>
          </w:p>
        </w:tc>
        <w:tc>
          <w:tcPr>
            <w:tcW w:w="428" w:type="pct"/>
            <w:noWrap/>
            <w:vAlign w:val="bottom"/>
          </w:tcPr>
          <w:p w14:paraId="0B5FBA5A" w14:textId="21251D66" w:rsidR="004D28DD" w:rsidRPr="00286D16" w:rsidRDefault="004D28DD" w:rsidP="004D28DD">
            <w:pPr>
              <w:spacing w:after="120" w:line="360" w:lineRule="auto"/>
              <w:contextualSpacing/>
              <w:jc w:val="right"/>
              <w:rPr>
                <w:ins w:id="2805" w:author="Microsoft Word" w:date="2025-08-11T16:30:00Z" w16du:dateUtc="2025-08-11T21:30:00Z"/>
                <w:rFonts w:ascii="Times New Roman" w:hAnsi="Times New Roman" w:cs="Times New Roman"/>
                <w:color w:val="000000"/>
                <w:sz w:val="18"/>
                <w:szCs w:val="18"/>
              </w:rPr>
            </w:pPr>
            <w:ins w:id="2806" w:author="Microsoft Word" w:date="2025-08-11T16:30:00Z" w16du:dateUtc="2025-08-11T21:30:00Z">
              <w:r w:rsidRPr="00286D16">
                <w:rPr>
                  <w:rFonts w:ascii="Times New Roman" w:hAnsi="Times New Roman" w:cs="Times New Roman"/>
                  <w:color w:val="000000"/>
                  <w:sz w:val="18"/>
                  <w:szCs w:val="18"/>
                  <w:rPrChange w:id="2807" w:author="Jujia Li" w:date="2025-08-10T15:12:00Z" w16du:dateUtc="2025-08-10T20:12:00Z">
                    <w:rPr>
                      <w:rFonts w:ascii="Aptos Narrow" w:hAnsi="Aptos Narrow"/>
                      <w:color w:val="000000"/>
                      <w:sz w:val="22"/>
                      <w:szCs w:val="22"/>
                    </w:rPr>
                  </w:rPrChange>
                </w:rPr>
                <w:t>5.78</w:t>
              </w:r>
            </w:ins>
          </w:p>
        </w:tc>
        <w:tc>
          <w:tcPr>
            <w:tcW w:w="344" w:type="pct"/>
            <w:vAlign w:val="bottom"/>
          </w:tcPr>
          <w:p w14:paraId="727CCDC8" w14:textId="2C62D705" w:rsidR="004D28DD" w:rsidRPr="00286D16" w:rsidRDefault="004D28DD" w:rsidP="004D28DD">
            <w:pPr>
              <w:spacing w:after="120" w:line="360" w:lineRule="auto"/>
              <w:contextualSpacing/>
              <w:jc w:val="right"/>
              <w:rPr>
                <w:ins w:id="2808" w:author="Microsoft Word" w:date="2025-08-11T16:30:00Z" w16du:dateUtc="2025-08-11T21:30:00Z"/>
                <w:rFonts w:ascii="Times New Roman" w:hAnsi="Times New Roman" w:cs="Times New Roman"/>
                <w:color w:val="000000"/>
                <w:sz w:val="18"/>
                <w:szCs w:val="18"/>
              </w:rPr>
            </w:pPr>
            <w:ins w:id="2809" w:author="Microsoft Word" w:date="2025-08-11T16:30:00Z" w16du:dateUtc="2025-08-11T21:30:00Z">
              <w:r w:rsidRPr="00286D16">
                <w:rPr>
                  <w:rFonts w:ascii="Times New Roman" w:hAnsi="Times New Roman" w:cs="Times New Roman"/>
                  <w:color w:val="000000"/>
                  <w:sz w:val="18"/>
                  <w:szCs w:val="18"/>
                  <w:rPrChange w:id="2810" w:author="Jujia Li" w:date="2025-08-10T15:12:00Z" w16du:dateUtc="2025-08-10T20:12:00Z">
                    <w:rPr>
                      <w:rFonts w:ascii="Aptos Narrow" w:hAnsi="Aptos Narrow"/>
                      <w:color w:val="000000"/>
                      <w:sz w:val="22"/>
                      <w:szCs w:val="22"/>
                    </w:rPr>
                  </w:rPrChange>
                </w:rPr>
                <w:t>0.13</w:t>
              </w:r>
            </w:ins>
          </w:p>
        </w:tc>
      </w:tr>
      <w:tr w:rsidR="004D28DD" w:rsidRPr="006A0CE7" w14:paraId="3B9A69EB" w14:textId="77777777" w:rsidTr="005E344C">
        <w:trPr>
          <w:trHeight w:val="290"/>
          <w:ins w:id="2811" w:author="Microsoft Word" w:date="2025-08-11T16:30:00Z"/>
        </w:trPr>
        <w:tc>
          <w:tcPr>
            <w:tcW w:w="808" w:type="pct"/>
            <w:noWrap/>
            <w:vAlign w:val="bottom"/>
            <w:hideMark/>
          </w:tcPr>
          <w:p w14:paraId="54999A8C" w14:textId="77777777" w:rsidR="004D28DD" w:rsidRPr="00221F0A" w:rsidRDefault="004D28DD" w:rsidP="004D28DD">
            <w:pPr>
              <w:spacing w:after="120" w:line="360" w:lineRule="auto"/>
              <w:contextualSpacing/>
              <w:rPr>
                <w:ins w:id="2812" w:author="Microsoft Word" w:date="2025-08-11T16:30:00Z" w16du:dateUtc="2025-08-11T21:30:00Z"/>
                <w:rFonts w:ascii="Times New Roman" w:eastAsia="Times New Roman" w:hAnsi="Times New Roman" w:cs="Times New Roman"/>
                <w:color w:val="000000"/>
                <w:kern w:val="0"/>
                <w:sz w:val="18"/>
                <w:szCs w:val="18"/>
                <w14:ligatures w14:val="none"/>
              </w:rPr>
            </w:pPr>
            <w:ins w:id="2813" w:author="Microsoft Word" w:date="2025-08-11T16:30:00Z" w16du:dateUtc="2025-08-11T21:30:00Z">
              <w:r w:rsidRPr="005E344C">
                <w:rPr>
                  <w:rFonts w:ascii="Times New Roman" w:hAnsi="Times New Roman" w:cs="Times New Roman"/>
                  <w:color w:val="000000"/>
                  <w:sz w:val="18"/>
                  <w:szCs w:val="18"/>
                </w:rPr>
                <w:t>JACKSON</w:t>
              </w:r>
            </w:ins>
          </w:p>
        </w:tc>
        <w:tc>
          <w:tcPr>
            <w:tcW w:w="566" w:type="pct"/>
            <w:vAlign w:val="bottom"/>
          </w:tcPr>
          <w:p w14:paraId="23CAD5C3" w14:textId="2CBA4FCB" w:rsidR="004D28DD" w:rsidRPr="00286D16" w:rsidRDefault="004D28DD" w:rsidP="004D28DD">
            <w:pPr>
              <w:spacing w:after="120" w:line="360" w:lineRule="auto"/>
              <w:contextualSpacing/>
              <w:jc w:val="right"/>
              <w:rPr>
                <w:ins w:id="2814" w:author="Microsoft Word" w:date="2025-08-11T16:30:00Z" w16du:dateUtc="2025-08-11T21:30:00Z"/>
                <w:rFonts w:ascii="Times New Roman" w:hAnsi="Times New Roman" w:cs="Times New Roman"/>
                <w:sz w:val="18"/>
                <w:szCs w:val="18"/>
              </w:rPr>
            </w:pPr>
            <w:ins w:id="2815" w:author="Microsoft Word" w:date="2025-08-11T16:30:00Z" w16du:dateUtc="2025-08-11T21:30:00Z">
              <w:r w:rsidRPr="005E344C">
                <w:rPr>
                  <w:rFonts w:ascii="Times New Roman" w:hAnsi="Times New Roman" w:cs="Times New Roman"/>
                  <w:color w:val="000000"/>
                  <w:sz w:val="18"/>
                  <w:szCs w:val="18"/>
                </w:rPr>
                <w:t>51765.90</w:t>
              </w:r>
            </w:ins>
          </w:p>
        </w:tc>
        <w:tc>
          <w:tcPr>
            <w:tcW w:w="454" w:type="pct"/>
            <w:noWrap/>
            <w:vAlign w:val="bottom"/>
            <w:hideMark/>
          </w:tcPr>
          <w:p w14:paraId="377758B5" w14:textId="7584E2AE" w:rsidR="004D28DD" w:rsidRPr="00286D16" w:rsidRDefault="004D28DD" w:rsidP="004D28DD">
            <w:pPr>
              <w:spacing w:after="120" w:line="360" w:lineRule="auto"/>
              <w:contextualSpacing/>
              <w:jc w:val="right"/>
              <w:rPr>
                <w:ins w:id="2816" w:author="Microsoft Word" w:date="2025-08-11T16:30:00Z" w16du:dateUtc="2025-08-11T21:30:00Z"/>
                <w:rFonts w:ascii="Times New Roman" w:eastAsia="Times New Roman" w:hAnsi="Times New Roman" w:cs="Times New Roman"/>
                <w:color w:val="000000"/>
                <w:kern w:val="0"/>
                <w:sz w:val="18"/>
                <w:szCs w:val="18"/>
                <w14:ligatures w14:val="none"/>
              </w:rPr>
            </w:pPr>
            <w:ins w:id="2817" w:author="Microsoft Word" w:date="2025-08-11T16:30:00Z" w16du:dateUtc="2025-08-11T21:30:00Z">
              <w:r w:rsidRPr="00286D16">
                <w:rPr>
                  <w:rFonts w:ascii="Times New Roman" w:hAnsi="Times New Roman" w:cs="Times New Roman"/>
                  <w:color w:val="000000"/>
                  <w:sz w:val="18"/>
                  <w:szCs w:val="18"/>
                  <w:rPrChange w:id="2818" w:author="Jujia Li" w:date="2025-08-10T15:12:00Z" w16du:dateUtc="2025-08-10T20:12:00Z">
                    <w:rPr>
                      <w:rFonts w:ascii="Aptos Narrow" w:hAnsi="Aptos Narrow"/>
                      <w:color w:val="000000"/>
                      <w:sz w:val="22"/>
                      <w:szCs w:val="22"/>
                    </w:rPr>
                  </w:rPrChange>
                </w:rPr>
                <w:t>1.7</w:t>
              </w:r>
              <w:r>
                <w:rPr>
                  <w:rFonts w:ascii="Times New Roman" w:hAnsi="Times New Roman" w:cs="Times New Roman"/>
                  <w:color w:val="000000"/>
                  <w:sz w:val="18"/>
                  <w:szCs w:val="18"/>
                </w:rPr>
                <w:t>0</w:t>
              </w:r>
            </w:ins>
          </w:p>
        </w:tc>
        <w:tc>
          <w:tcPr>
            <w:tcW w:w="308" w:type="pct"/>
            <w:gridSpan w:val="2"/>
            <w:noWrap/>
            <w:vAlign w:val="bottom"/>
            <w:hideMark/>
          </w:tcPr>
          <w:p w14:paraId="7892DA70" w14:textId="1D2852CC" w:rsidR="004D28DD" w:rsidRPr="00286D16" w:rsidRDefault="004D28DD" w:rsidP="004D28DD">
            <w:pPr>
              <w:spacing w:after="120" w:line="360" w:lineRule="auto"/>
              <w:contextualSpacing/>
              <w:jc w:val="right"/>
              <w:rPr>
                <w:ins w:id="2819" w:author="Microsoft Word" w:date="2025-08-11T16:30:00Z" w16du:dateUtc="2025-08-11T21:30:00Z"/>
                <w:rFonts w:ascii="Times New Roman" w:eastAsia="Times New Roman" w:hAnsi="Times New Roman" w:cs="Times New Roman"/>
                <w:color w:val="000000"/>
                <w:kern w:val="0"/>
                <w:sz w:val="18"/>
                <w:szCs w:val="18"/>
                <w14:ligatures w14:val="none"/>
              </w:rPr>
            </w:pPr>
            <w:ins w:id="2820" w:author="Microsoft Word" w:date="2025-08-11T16:30:00Z" w16du:dateUtc="2025-08-11T21:30:00Z">
              <w:r w:rsidRPr="00286D16">
                <w:rPr>
                  <w:rFonts w:ascii="Times New Roman" w:hAnsi="Times New Roman" w:cs="Times New Roman"/>
                  <w:color w:val="000000"/>
                  <w:sz w:val="18"/>
                  <w:szCs w:val="18"/>
                  <w:rPrChange w:id="2821"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34D2EDDA" w14:textId="4108F419" w:rsidR="004D28DD" w:rsidRPr="00286D16" w:rsidRDefault="004D28DD" w:rsidP="004D28DD">
            <w:pPr>
              <w:spacing w:after="120" w:line="360" w:lineRule="auto"/>
              <w:contextualSpacing/>
              <w:jc w:val="right"/>
              <w:rPr>
                <w:ins w:id="2822" w:author="Microsoft Word" w:date="2025-08-11T16:30:00Z" w16du:dateUtc="2025-08-11T21:30:00Z"/>
                <w:rFonts w:ascii="Times New Roman" w:eastAsia="Times New Roman" w:hAnsi="Times New Roman" w:cs="Times New Roman"/>
                <w:color w:val="000000"/>
                <w:kern w:val="0"/>
                <w:sz w:val="18"/>
                <w:szCs w:val="18"/>
                <w14:ligatures w14:val="none"/>
              </w:rPr>
            </w:pPr>
            <w:ins w:id="2823" w:author="Microsoft Word" w:date="2025-08-11T16:30:00Z" w16du:dateUtc="2025-08-11T21:30:00Z">
              <w:r w:rsidRPr="00286D16">
                <w:rPr>
                  <w:rFonts w:ascii="Times New Roman" w:hAnsi="Times New Roman" w:cs="Times New Roman"/>
                  <w:color w:val="000000"/>
                  <w:sz w:val="18"/>
                  <w:szCs w:val="18"/>
                  <w:rPrChange w:id="2824" w:author="Jujia Li" w:date="2025-08-10T15:12:00Z" w16du:dateUtc="2025-08-10T20:12:00Z">
                    <w:rPr>
                      <w:rFonts w:ascii="Aptos Narrow" w:hAnsi="Aptos Narrow"/>
                      <w:color w:val="000000"/>
                      <w:sz w:val="22"/>
                      <w:szCs w:val="22"/>
                    </w:rPr>
                  </w:rPrChange>
                </w:rPr>
                <w:t>1.49</w:t>
              </w:r>
            </w:ins>
          </w:p>
        </w:tc>
        <w:tc>
          <w:tcPr>
            <w:tcW w:w="315" w:type="pct"/>
            <w:gridSpan w:val="2"/>
            <w:noWrap/>
            <w:vAlign w:val="bottom"/>
            <w:hideMark/>
          </w:tcPr>
          <w:p w14:paraId="1AFBA515" w14:textId="20320D0E" w:rsidR="004D28DD" w:rsidRPr="00286D16" w:rsidRDefault="004D28DD" w:rsidP="004D28DD">
            <w:pPr>
              <w:spacing w:after="120" w:line="360" w:lineRule="auto"/>
              <w:contextualSpacing/>
              <w:jc w:val="right"/>
              <w:rPr>
                <w:ins w:id="2825" w:author="Microsoft Word" w:date="2025-08-11T16:30:00Z" w16du:dateUtc="2025-08-11T21:30:00Z"/>
                <w:rFonts w:ascii="Times New Roman" w:eastAsia="Times New Roman" w:hAnsi="Times New Roman" w:cs="Times New Roman"/>
                <w:color w:val="000000"/>
                <w:kern w:val="0"/>
                <w:sz w:val="18"/>
                <w:szCs w:val="18"/>
                <w14:ligatures w14:val="none"/>
              </w:rPr>
            </w:pPr>
            <w:ins w:id="2826" w:author="Microsoft Word" w:date="2025-08-11T16:30:00Z" w16du:dateUtc="2025-08-11T21:30:00Z">
              <w:r w:rsidRPr="00286D16">
                <w:rPr>
                  <w:rFonts w:ascii="Times New Roman" w:hAnsi="Times New Roman" w:cs="Times New Roman"/>
                  <w:color w:val="000000"/>
                  <w:sz w:val="18"/>
                  <w:szCs w:val="18"/>
                  <w:rPrChange w:id="2827"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42F8C4C9" w14:textId="100E92B8" w:rsidR="004D28DD" w:rsidRPr="00286D16" w:rsidRDefault="004D28DD" w:rsidP="004D28DD">
            <w:pPr>
              <w:spacing w:after="120" w:line="360" w:lineRule="auto"/>
              <w:contextualSpacing/>
              <w:jc w:val="right"/>
              <w:rPr>
                <w:ins w:id="2828" w:author="Microsoft Word" w:date="2025-08-11T16:30:00Z" w16du:dateUtc="2025-08-11T21:30:00Z"/>
                <w:rFonts w:ascii="Times New Roman" w:eastAsia="Times New Roman" w:hAnsi="Times New Roman" w:cs="Times New Roman"/>
                <w:color w:val="000000"/>
                <w:kern w:val="0"/>
                <w:sz w:val="18"/>
                <w:szCs w:val="18"/>
                <w14:ligatures w14:val="none"/>
              </w:rPr>
            </w:pPr>
            <w:ins w:id="2829" w:author="Microsoft Word" w:date="2025-08-11T16:30:00Z" w16du:dateUtc="2025-08-11T21:30:00Z">
              <w:r w:rsidRPr="00286D16">
                <w:rPr>
                  <w:rFonts w:ascii="Times New Roman" w:hAnsi="Times New Roman" w:cs="Times New Roman"/>
                  <w:color w:val="000000"/>
                  <w:sz w:val="18"/>
                  <w:szCs w:val="18"/>
                  <w:rPrChange w:id="2830" w:author="Jujia Li" w:date="2025-08-10T15:12:00Z" w16du:dateUtc="2025-08-10T20:12:00Z">
                    <w:rPr>
                      <w:rFonts w:ascii="Aptos Narrow" w:hAnsi="Aptos Narrow"/>
                      <w:color w:val="000000"/>
                      <w:sz w:val="22"/>
                      <w:szCs w:val="22"/>
                    </w:rPr>
                  </w:rPrChange>
                </w:rPr>
                <w:t>1.03</w:t>
              </w:r>
            </w:ins>
          </w:p>
        </w:tc>
        <w:tc>
          <w:tcPr>
            <w:tcW w:w="316" w:type="pct"/>
            <w:gridSpan w:val="2"/>
            <w:noWrap/>
            <w:vAlign w:val="bottom"/>
            <w:hideMark/>
          </w:tcPr>
          <w:p w14:paraId="5CA228A9" w14:textId="46550C70" w:rsidR="004D28DD" w:rsidRPr="00286D16" w:rsidRDefault="004D28DD" w:rsidP="004D28DD">
            <w:pPr>
              <w:spacing w:after="120" w:line="360" w:lineRule="auto"/>
              <w:contextualSpacing/>
              <w:jc w:val="right"/>
              <w:rPr>
                <w:ins w:id="2831" w:author="Microsoft Word" w:date="2025-08-11T16:30:00Z" w16du:dateUtc="2025-08-11T21:30:00Z"/>
                <w:rFonts w:ascii="Times New Roman" w:eastAsia="Times New Roman" w:hAnsi="Times New Roman" w:cs="Times New Roman"/>
                <w:color w:val="000000"/>
                <w:kern w:val="0"/>
                <w:sz w:val="18"/>
                <w:szCs w:val="18"/>
                <w14:ligatures w14:val="none"/>
              </w:rPr>
            </w:pPr>
            <w:ins w:id="2832" w:author="Microsoft Word" w:date="2025-08-11T16:30:00Z" w16du:dateUtc="2025-08-11T21:30:00Z">
              <w:r w:rsidRPr="00286D16">
                <w:rPr>
                  <w:rFonts w:ascii="Times New Roman" w:hAnsi="Times New Roman" w:cs="Times New Roman"/>
                  <w:color w:val="000000"/>
                  <w:sz w:val="18"/>
                  <w:szCs w:val="18"/>
                  <w:rPrChange w:id="2833" w:author="Jujia Li" w:date="2025-08-10T15:12:00Z" w16du:dateUtc="2025-08-10T20:12:00Z">
                    <w:rPr>
                      <w:rFonts w:ascii="Aptos Narrow" w:hAnsi="Aptos Narrow"/>
                      <w:color w:val="000000"/>
                      <w:sz w:val="22"/>
                      <w:szCs w:val="22"/>
                    </w:rPr>
                  </w:rPrChange>
                </w:rPr>
                <w:t>0.05</w:t>
              </w:r>
            </w:ins>
          </w:p>
        </w:tc>
        <w:tc>
          <w:tcPr>
            <w:tcW w:w="380" w:type="pct"/>
            <w:noWrap/>
            <w:vAlign w:val="bottom"/>
            <w:hideMark/>
          </w:tcPr>
          <w:p w14:paraId="53FECCD6" w14:textId="5114D868" w:rsidR="004D28DD" w:rsidRPr="00286D16" w:rsidRDefault="004D28DD" w:rsidP="004D28DD">
            <w:pPr>
              <w:spacing w:after="120" w:line="360" w:lineRule="auto"/>
              <w:contextualSpacing/>
              <w:jc w:val="right"/>
              <w:rPr>
                <w:ins w:id="2834" w:author="Microsoft Word" w:date="2025-08-11T16:30:00Z" w16du:dateUtc="2025-08-11T21:30:00Z"/>
                <w:rFonts w:ascii="Times New Roman" w:eastAsia="Times New Roman" w:hAnsi="Times New Roman" w:cs="Times New Roman"/>
                <w:color w:val="000000"/>
                <w:kern w:val="0"/>
                <w:sz w:val="18"/>
                <w:szCs w:val="18"/>
                <w14:ligatures w14:val="none"/>
              </w:rPr>
            </w:pPr>
            <w:ins w:id="2835" w:author="Microsoft Word" w:date="2025-08-11T16:30:00Z" w16du:dateUtc="2025-08-11T21:30:00Z">
              <w:r w:rsidRPr="00286D16">
                <w:rPr>
                  <w:rFonts w:ascii="Times New Roman" w:hAnsi="Times New Roman" w:cs="Times New Roman"/>
                  <w:color w:val="000000"/>
                  <w:sz w:val="18"/>
                  <w:szCs w:val="18"/>
                  <w:rPrChange w:id="2836" w:author="Jujia Li" w:date="2025-08-10T15:12:00Z" w16du:dateUtc="2025-08-10T20:12:00Z">
                    <w:rPr>
                      <w:rFonts w:ascii="Aptos Narrow" w:hAnsi="Aptos Narrow"/>
                      <w:color w:val="000000"/>
                      <w:sz w:val="22"/>
                      <w:szCs w:val="22"/>
                    </w:rPr>
                  </w:rPrChange>
                </w:rPr>
                <w:t>0.66</w:t>
              </w:r>
            </w:ins>
          </w:p>
        </w:tc>
        <w:tc>
          <w:tcPr>
            <w:tcW w:w="321" w:type="pct"/>
            <w:noWrap/>
            <w:vAlign w:val="bottom"/>
            <w:hideMark/>
          </w:tcPr>
          <w:p w14:paraId="710507BA" w14:textId="6024E350" w:rsidR="004D28DD" w:rsidRPr="00286D16" w:rsidRDefault="004D28DD" w:rsidP="004D28DD">
            <w:pPr>
              <w:spacing w:after="120" w:line="360" w:lineRule="auto"/>
              <w:contextualSpacing/>
              <w:jc w:val="right"/>
              <w:rPr>
                <w:ins w:id="2837" w:author="Microsoft Word" w:date="2025-08-11T16:30:00Z" w16du:dateUtc="2025-08-11T21:30:00Z"/>
                <w:rFonts w:ascii="Times New Roman" w:eastAsia="Times New Roman" w:hAnsi="Times New Roman" w:cs="Times New Roman"/>
                <w:color w:val="000000"/>
                <w:kern w:val="0"/>
                <w:sz w:val="18"/>
                <w:szCs w:val="18"/>
                <w14:ligatures w14:val="none"/>
              </w:rPr>
            </w:pPr>
            <w:ins w:id="2838" w:author="Microsoft Word" w:date="2025-08-11T16:30:00Z" w16du:dateUtc="2025-08-11T21:30:00Z">
              <w:r w:rsidRPr="00286D16">
                <w:rPr>
                  <w:rFonts w:ascii="Times New Roman" w:hAnsi="Times New Roman" w:cs="Times New Roman"/>
                  <w:color w:val="000000"/>
                  <w:sz w:val="18"/>
                  <w:szCs w:val="18"/>
                  <w:rPrChange w:id="2839" w:author="Jujia Li" w:date="2025-08-10T15:12:00Z" w16du:dateUtc="2025-08-10T20:12:00Z">
                    <w:rPr>
                      <w:rFonts w:ascii="Aptos Narrow" w:hAnsi="Aptos Narrow"/>
                      <w:color w:val="000000"/>
                      <w:sz w:val="22"/>
                      <w:szCs w:val="22"/>
                    </w:rPr>
                  </w:rPrChange>
                </w:rPr>
                <w:t>0.04</w:t>
              </w:r>
            </w:ins>
          </w:p>
        </w:tc>
        <w:tc>
          <w:tcPr>
            <w:tcW w:w="428" w:type="pct"/>
            <w:noWrap/>
            <w:vAlign w:val="bottom"/>
            <w:hideMark/>
          </w:tcPr>
          <w:p w14:paraId="6906708A" w14:textId="3C633C1A" w:rsidR="004D28DD" w:rsidRPr="00286D16" w:rsidRDefault="004D28DD" w:rsidP="004D28DD">
            <w:pPr>
              <w:spacing w:after="120" w:line="360" w:lineRule="auto"/>
              <w:contextualSpacing/>
              <w:jc w:val="right"/>
              <w:rPr>
                <w:ins w:id="2840" w:author="Microsoft Word" w:date="2025-08-11T16:30:00Z" w16du:dateUtc="2025-08-11T21:30:00Z"/>
                <w:rFonts w:ascii="Times New Roman" w:eastAsia="Times New Roman" w:hAnsi="Times New Roman" w:cs="Times New Roman"/>
                <w:color w:val="000000"/>
                <w:kern w:val="0"/>
                <w:sz w:val="18"/>
                <w:szCs w:val="18"/>
                <w14:ligatures w14:val="none"/>
              </w:rPr>
            </w:pPr>
            <w:ins w:id="2841" w:author="Microsoft Word" w:date="2025-08-11T16:30:00Z" w16du:dateUtc="2025-08-11T21:30:00Z">
              <w:r w:rsidRPr="00286D16">
                <w:rPr>
                  <w:rFonts w:ascii="Times New Roman" w:hAnsi="Times New Roman" w:cs="Times New Roman"/>
                  <w:color w:val="000000"/>
                  <w:sz w:val="18"/>
                  <w:szCs w:val="18"/>
                  <w:rPrChange w:id="2842" w:author="Jujia Li" w:date="2025-08-10T15:12:00Z" w16du:dateUtc="2025-08-10T20:12:00Z">
                    <w:rPr>
                      <w:rFonts w:ascii="Aptos Narrow" w:hAnsi="Aptos Narrow"/>
                      <w:color w:val="000000"/>
                      <w:sz w:val="22"/>
                      <w:szCs w:val="22"/>
                    </w:rPr>
                  </w:rPrChange>
                </w:rPr>
                <w:t>4.88</w:t>
              </w:r>
            </w:ins>
          </w:p>
        </w:tc>
        <w:tc>
          <w:tcPr>
            <w:tcW w:w="344" w:type="pct"/>
            <w:vAlign w:val="bottom"/>
          </w:tcPr>
          <w:p w14:paraId="371855A5" w14:textId="5DF115DD" w:rsidR="004D28DD" w:rsidRPr="00286D16" w:rsidRDefault="004D28DD" w:rsidP="004D28DD">
            <w:pPr>
              <w:spacing w:after="120" w:line="360" w:lineRule="auto"/>
              <w:contextualSpacing/>
              <w:jc w:val="right"/>
              <w:rPr>
                <w:ins w:id="2843" w:author="Microsoft Word" w:date="2025-08-11T16:30:00Z" w16du:dateUtc="2025-08-11T21:30:00Z"/>
                <w:rFonts w:ascii="Times New Roman" w:hAnsi="Times New Roman" w:cs="Times New Roman"/>
                <w:sz w:val="18"/>
                <w:szCs w:val="18"/>
              </w:rPr>
            </w:pPr>
            <w:ins w:id="2844" w:author="Microsoft Word" w:date="2025-08-11T16:30:00Z" w16du:dateUtc="2025-08-11T21:30:00Z">
              <w:r w:rsidRPr="00286D16">
                <w:rPr>
                  <w:rFonts w:ascii="Times New Roman" w:hAnsi="Times New Roman" w:cs="Times New Roman"/>
                  <w:color w:val="000000"/>
                  <w:sz w:val="18"/>
                  <w:szCs w:val="18"/>
                  <w:rPrChange w:id="2845" w:author="Jujia Li" w:date="2025-08-10T15:12:00Z" w16du:dateUtc="2025-08-10T20:12:00Z">
                    <w:rPr>
                      <w:rFonts w:ascii="Aptos Narrow" w:hAnsi="Aptos Narrow"/>
                      <w:color w:val="000000"/>
                      <w:sz w:val="22"/>
                      <w:szCs w:val="22"/>
                    </w:rPr>
                  </w:rPrChange>
                </w:rPr>
                <w:t>0.06</w:t>
              </w:r>
            </w:ins>
          </w:p>
        </w:tc>
      </w:tr>
      <w:tr w:rsidR="004D28DD" w:rsidRPr="006A0CE7" w14:paraId="07DFEE8B" w14:textId="77777777" w:rsidTr="005E344C">
        <w:trPr>
          <w:trHeight w:val="290"/>
          <w:ins w:id="2846" w:author="Microsoft Word" w:date="2025-08-11T16:30:00Z"/>
        </w:trPr>
        <w:tc>
          <w:tcPr>
            <w:tcW w:w="808" w:type="pct"/>
            <w:noWrap/>
            <w:vAlign w:val="bottom"/>
            <w:hideMark/>
          </w:tcPr>
          <w:p w14:paraId="2DDE2115" w14:textId="77777777" w:rsidR="004D28DD" w:rsidRPr="00221F0A" w:rsidRDefault="004D28DD" w:rsidP="004D28DD">
            <w:pPr>
              <w:spacing w:after="120" w:line="360" w:lineRule="auto"/>
              <w:contextualSpacing/>
              <w:rPr>
                <w:ins w:id="2847" w:author="Microsoft Word" w:date="2025-08-11T16:30:00Z" w16du:dateUtc="2025-08-11T21:30:00Z"/>
                <w:rFonts w:ascii="Times New Roman" w:eastAsia="Times New Roman" w:hAnsi="Times New Roman" w:cs="Times New Roman"/>
                <w:color w:val="000000"/>
                <w:kern w:val="0"/>
                <w:sz w:val="18"/>
                <w:szCs w:val="18"/>
                <w14:ligatures w14:val="none"/>
              </w:rPr>
            </w:pPr>
            <w:ins w:id="2848" w:author="Microsoft Word" w:date="2025-08-11T16:30:00Z" w16du:dateUtc="2025-08-11T21:30:00Z">
              <w:r w:rsidRPr="005E344C">
                <w:rPr>
                  <w:rFonts w:ascii="Times New Roman" w:hAnsi="Times New Roman" w:cs="Times New Roman"/>
                  <w:color w:val="000000"/>
                  <w:sz w:val="18"/>
                  <w:szCs w:val="18"/>
                </w:rPr>
                <w:t>JEFFERSON</w:t>
              </w:r>
            </w:ins>
          </w:p>
        </w:tc>
        <w:tc>
          <w:tcPr>
            <w:tcW w:w="566" w:type="pct"/>
            <w:vAlign w:val="bottom"/>
          </w:tcPr>
          <w:p w14:paraId="3DA7EBC2" w14:textId="7EF143FA" w:rsidR="004D28DD" w:rsidRPr="00286D16" w:rsidRDefault="004D28DD" w:rsidP="004D28DD">
            <w:pPr>
              <w:spacing w:after="120" w:line="360" w:lineRule="auto"/>
              <w:contextualSpacing/>
              <w:jc w:val="right"/>
              <w:rPr>
                <w:ins w:id="2849" w:author="Microsoft Word" w:date="2025-08-11T16:30:00Z" w16du:dateUtc="2025-08-11T21:30:00Z"/>
                <w:rFonts w:ascii="Times New Roman" w:hAnsi="Times New Roman" w:cs="Times New Roman"/>
                <w:sz w:val="18"/>
                <w:szCs w:val="18"/>
              </w:rPr>
            </w:pPr>
            <w:ins w:id="2850" w:author="Microsoft Word" w:date="2025-08-11T16:30:00Z" w16du:dateUtc="2025-08-11T21:30:00Z">
              <w:r w:rsidRPr="005E344C">
                <w:rPr>
                  <w:rFonts w:ascii="Times New Roman" w:hAnsi="Times New Roman" w:cs="Times New Roman"/>
                  <w:color w:val="000000"/>
                  <w:sz w:val="18"/>
                  <w:szCs w:val="18"/>
                </w:rPr>
                <w:t>659486.59</w:t>
              </w:r>
            </w:ins>
          </w:p>
        </w:tc>
        <w:tc>
          <w:tcPr>
            <w:tcW w:w="454" w:type="pct"/>
            <w:noWrap/>
            <w:vAlign w:val="bottom"/>
            <w:hideMark/>
          </w:tcPr>
          <w:p w14:paraId="6E0C561A" w14:textId="01787E30" w:rsidR="004D28DD" w:rsidRPr="00286D16" w:rsidRDefault="004D28DD" w:rsidP="004D28DD">
            <w:pPr>
              <w:spacing w:after="120" w:line="360" w:lineRule="auto"/>
              <w:contextualSpacing/>
              <w:jc w:val="right"/>
              <w:rPr>
                <w:ins w:id="2851" w:author="Microsoft Word" w:date="2025-08-11T16:30:00Z" w16du:dateUtc="2025-08-11T21:30:00Z"/>
                <w:rFonts w:ascii="Times New Roman" w:eastAsia="Times New Roman" w:hAnsi="Times New Roman" w:cs="Times New Roman"/>
                <w:color w:val="000000"/>
                <w:kern w:val="0"/>
                <w:sz w:val="18"/>
                <w:szCs w:val="18"/>
                <w14:ligatures w14:val="none"/>
              </w:rPr>
            </w:pPr>
            <w:ins w:id="2852" w:author="Microsoft Word" w:date="2025-08-11T16:30:00Z" w16du:dateUtc="2025-08-11T21:30:00Z">
              <w:r w:rsidRPr="00286D16">
                <w:rPr>
                  <w:rFonts w:ascii="Times New Roman" w:hAnsi="Times New Roman" w:cs="Times New Roman"/>
                  <w:color w:val="000000"/>
                  <w:sz w:val="18"/>
                  <w:szCs w:val="18"/>
                  <w:rPrChange w:id="2853" w:author="Jujia Li" w:date="2025-08-10T15:12:00Z" w16du:dateUtc="2025-08-10T20:12:00Z">
                    <w:rPr>
                      <w:rFonts w:ascii="Aptos Narrow" w:hAnsi="Aptos Narrow"/>
                      <w:color w:val="000000"/>
                      <w:sz w:val="22"/>
                      <w:szCs w:val="22"/>
                    </w:rPr>
                  </w:rPrChange>
                </w:rPr>
                <w:t>52.74</w:t>
              </w:r>
            </w:ins>
          </w:p>
        </w:tc>
        <w:tc>
          <w:tcPr>
            <w:tcW w:w="308" w:type="pct"/>
            <w:gridSpan w:val="2"/>
            <w:noWrap/>
            <w:vAlign w:val="bottom"/>
            <w:hideMark/>
          </w:tcPr>
          <w:p w14:paraId="6A502179" w14:textId="04DCB96F" w:rsidR="004D28DD" w:rsidRPr="00286D16" w:rsidRDefault="004D28DD" w:rsidP="004D28DD">
            <w:pPr>
              <w:spacing w:after="120" w:line="360" w:lineRule="auto"/>
              <w:contextualSpacing/>
              <w:jc w:val="right"/>
              <w:rPr>
                <w:ins w:id="2854" w:author="Microsoft Word" w:date="2025-08-11T16:30:00Z" w16du:dateUtc="2025-08-11T21:30:00Z"/>
                <w:rFonts w:ascii="Times New Roman" w:eastAsia="Times New Roman" w:hAnsi="Times New Roman" w:cs="Times New Roman"/>
                <w:color w:val="000000"/>
                <w:kern w:val="0"/>
                <w:sz w:val="18"/>
                <w:szCs w:val="18"/>
                <w14:ligatures w14:val="none"/>
              </w:rPr>
            </w:pPr>
            <w:ins w:id="2855" w:author="Microsoft Word" w:date="2025-08-11T16:30:00Z" w16du:dateUtc="2025-08-11T21:30:00Z">
              <w:r w:rsidRPr="00286D16">
                <w:rPr>
                  <w:rFonts w:ascii="Times New Roman" w:hAnsi="Times New Roman" w:cs="Times New Roman"/>
                  <w:color w:val="000000"/>
                  <w:sz w:val="18"/>
                  <w:szCs w:val="18"/>
                  <w:rPrChange w:id="2856" w:author="Jujia Li" w:date="2025-08-10T15:12:00Z" w16du:dateUtc="2025-08-10T20:12:00Z">
                    <w:rPr>
                      <w:rFonts w:ascii="Aptos Narrow" w:hAnsi="Aptos Narrow"/>
                      <w:color w:val="000000"/>
                      <w:sz w:val="22"/>
                      <w:szCs w:val="22"/>
                    </w:rPr>
                  </w:rPrChange>
                </w:rPr>
                <w:t>0.22</w:t>
              </w:r>
            </w:ins>
          </w:p>
        </w:tc>
        <w:tc>
          <w:tcPr>
            <w:tcW w:w="380" w:type="pct"/>
            <w:noWrap/>
            <w:vAlign w:val="bottom"/>
            <w:hideMark/>
          </w:tcPr>
          <w:p w14:paraId="1F210CE1" w14:textId="1BFEB1F8" w:rsidR="004D28DD" w:rsidRPr="00286D16" w:rsidRDefault="004D28DD" w:rsidP="004D28DD">
            <w:pPr>
              <w:spacing w:after="120" w:line="360" w:lineRule="auto"/>
              <w:contextualSpacing/>
              <w:jc w:val="right"/>
              <w:rPr>
                <w:ins w:id="2857" w:author="Microsoft Word" w:date="2025-08-11T16:30:00Z" w16du:dateUtc="2025-08-11T21:30:00Z"/>
                <w:rFonts w:ascii="Times New Roman" w:eastAsia="Times New Roman" w:hAnsi="Times New Roman" w:cs="Times New Roman"/>
                <w:color w:val="000000"/>
                <w:kern w:val="0"/>
                <w:sz w:val="18"/>
                <w:szCs w:val="18"/>
                <w14:ligatures w14:val="none"/>
              </w:rPr>
            </w:pPr>
            <w:ins w:id="2858" w:author="Microsoft Word" w:date="2025-08-11T16:30:00Z" w16du:dateUtc="2025-08-11T21:30:00Z">
              <w:r w:rsidRPr="00286D16">
                <w:rPr>
                  <w:rFonts w:ascii="Times New Roman" w:hAnsi="Times New Roman" w:cs="Times New Roman"/>
                  <w:color w:val="000000"/>
                  <w:sz w:val="18"/>
                  <w:szCs w:val="18"/>
                  <w:rPrChange w:id="2859" w:author="Jujia Li" w:date="2025-08-10T15:12:00Z" w16du:dateUtc="2025-08-10T20:12:00Z">
                    <w:rPr>
                      <w:rFonts w:ascii="Aptos Narrow" w:hAnsi="Aptos Narrow"/>
                      <w:color w:val="000000"/>
                      <w:sz w:val="22"/>
                      <w:szCs w:val="22"/>
                    </w:rPr>
                  </w:rPrChange>
                </w:rPr>
                <w:t>43.74</w:t>
              </w:r>
            </w:ins>
          </w:p>
        </w:tc>
        <w:tc>
          <w:tcPr>
            <w:tcW w:w="315" w:type="pct"/>
            <w:gridSpan w:val="2"/>
            <w:noWrap/>
            <w:vAlign w:val="bottom"/>
            <w:hideMark/>
          </w:tcPr>
          <w:p w14:paraId="51F7D91F" w14:textId="79E14499" w:rsidR="004D28DD" w:rsidRPr="00286D16" w:rsidRDefault="004D28DD" w:rsidP="004D28DD">
            <w:pPr>
              <w:spacing w:after="120" w:line="360" w:lineRule="auto"/>
              <w:contextualSpacing/>
              <w:jc w:val="right"/>
              <w:rPr>
                <w:ins w:id="2860" w:author="Microsoft Word" w:date="2025-08-11T16:30:00Z" w16du:dateUtc="2025-08-11T21:30:00Z"/>
                <w:rFonts w:ascii="Times New Roman" w:eastAsia="Times New Roman" w:hAnsi="Times New Roman" w:cs="Times New Roman"/>
                <w:color w:val="000000"/>
                <w:kern w:val="0"/>
                <w:sz w:val="18"/>
                <w:szCs w:val="18"/>
                <w14:ligatures w14:val="none"/>
              </w:rPr>
            </w:pPr>
            <w:ins w:id="2861" w:author="Microsoft Word" w:date="2025-08-11T16:30:00Z" w16du:dateUtc="2025-08-11T21:30:00Z">
              <w:r w:rsidRPr="00286D16">
                <w:rPr>
                  <w:rFonts w:ascii="Times New Roman" w:hAnsi="Times New Roman" w:cs="Times New Roman"/>
                  <w:color w:val="000000"/>
                  <w:sz w:val="18"/>
                  <w:szCs w:val="18"/>
                  <w:rPrChange w:id="2862" w:author="Jujia Li" w:date="2025-08-10T15:12:00Z" w16du:dateUtc="2025-08-10T20:12:00Z">
                    <w:rPr>
                      <w:rFonts w:ascii="Aptos Narrow" w:hAnsi="Aptos Narrow"/>
                      <w:color w:val="000000"/>
                      <w:sz w:val="22"/>
                      <w:szCs w:val="22"/>
                    </w:rPr>
                  </w:rPrChange>
                </w:rPr>
                <w:t>0.18</w:t>
              </w:r>
            </w:ins>
          </w:p>
        </w:tc>
        <w:tc>
          <w:tcPr>
            <w:tcW w:w="380" w:type="pct"/>
            <w:noWrap/>
            <w:vAlign w:val="bottom"/>
            <w:hideMark/>
          </w:tcPr>
          <w:p w14:paraId="2C515BBF" w14:textId="09A0ABF6" w:rsidR="004D28DD" w:rsidRPr="00286D16" w:rsidRDefault="004D28DD" w:rsidP="004D28DD">
            <w:pPr>
              <w:spacing w:after="120" w:line="360" w:lineRule="auto"/>
              <w:contextualSpacing/>
              <w:jc w:val="right"/>
              <w:rPr>
                <w:ins w:id="2863" w:author="Microsoft Word" w:date="2025-08-11T16:30:00Z" w16du:dateUtc="2025-08-11T21:30:00Z"/>
                <w:rFonts w:ascii="Times New Roman" w:eastAsia="Times New Roman" w:hAnsi="Times New Roman" w:cs="Times New Roman"/>
                <w:color w:val="000000"/>
                <w:kern w:val="0"/>
                <w:sz w:val="18"/>
                <w:szCs w:val="18"/>
                <w14:ligatures w14:val="none"/>
              </w:rPr>
            </w:pPr>
            <w:ins w:id="2864" w:author="Microsoft Word" w:date="2025-08-11T16:30:00Z" w16du:dateUtc="2025-08-11T21:30:00Z">
              <w:r w:rsidRPr="00286D16">
                <w:rPr>
                  <w:rFonts w:ascii="Times New Roman" w:hAnsi="Times New Roman" w:cs="Times New Roman"/>
                  <w:color w:val="000000"/>
                  <w:sz w:val="18"/>
                  <w:szCs w:val="18"/>
                  <w:rPrChange w:id="2865" w:author="Jujia Li" w:date="2025-08-10T15:12:00Z" w16du:dateUtc="2025-08-10T20:12:00Z">
                    <w:rPr>
                      <w:rFonts w:ascii="Aptos Narrow" w:hAnsi="Aptos Narrow"/>
                      <w:color w:val="000000"/>
                      <w:sz w:val="22"/>
                      <w:szCs w:val="22"/>
                    </w:rPr>
                  </w:rPrChange>
                </w:rPr>
                <w:t>33.47</w:t>
              </w:r>
            </w:ins>
          </w:p>
        </w:tc>
        <w:tc>
          <w:tcPr>
            <w:tcW w:w="316" w:type="pct"/>
            <w:gridSpan w:val="2"/>
            <w:noWrap/>
            <w:vAlign w:val="bottom"/>
            <w:hideMark/>
          </w:tcPr>
          <w:p w14:paraId="48396DED" w14:textId="18083942" w:rsidR="004D28DD" w:rsidRPr="00286D16" w:rsidRDefault="004D28DD" w:rsidP="004D28DD">
            <w:pPr>
              <w:spacing w:after="120" w:line="360" w:lineRule="auto"/>
              <w:contextualSpacing/>
              <w:jc w:val="right"/>
              <w:rPr>
                <w:ins w:id="2866" w:author="Microsoft Word" w:date="2025-08-11T16:30:00Z" w16du:dateUtc="2025-08-11T21:30:00Z"/>
                <w:rFonts w:ascii="Times New Roman" w:eastAsia="Times New Roman" w:hAnsi="Times New Roman" w:cs="Times New Roman"/>
                <w:color w:val="000000"/>
                <w:kern w:val="0"/>
                <w:sz w:val="18"/>
                <w:szCs w:val="18"/>
                <w14:ligatures w14:val="none"/>
              </w:rPr>
            </w:pPr>
            <w:ins w:id="2867" w:author="Microsoft Word" w:date="2025-08-11T16:30:00Z" w16du:dateUtc="2025-08-11T21:30:00Z">
              <w:r w:rsidRPr="00286D16">
                <w:rPr>
                  <w:rFonts w:ascii="Times New Roman" w:hAnsi="Times New Roman" w:cs="Times New Roman"/>
                  <w:color w:val="000000"/>
                  <w:sz w:val="18"/>
                  <w:szCs w:val="18"/>
                  <w:rPrChange w:id="2868" w:author="Jujia Li" w:date="2025-08-10T15:12:00Z" w16du:dateUtc="2025-08-10T20:12:00Z">
                    <w:rPr>
                      <w:rFonts w:ascii="Aptos Narrow" w:hAnsi="Aptos Narrow"/>
                      <w:color w:val="000000"/>
                      <w:sz w:val="22"/>
                      <w:szCs w:val="22"/>
                    </w:rPr>
                  </w:rPrChange>
                </w:rPr>
                <w:t>0.14</w:t>
              </w:r>
            </w:ins>
          </w:p>
        </w:tc>
        <w:tc>
          <w:tcPr>
            <w:tcW w:w="380" w:type="pct"/>
            <w:noWrap/>
            <w:vAlign w:val="bottom"/>
            <w:hideMark/>
          </w:tcPr>
          <w:p w14:paraId="5E3AF822" w14:textId="4657B804" w:rsidR="004D28DD" w:rsidRPr="00286D16" w:rsidRDefault="004D28DD" w:rsidP="004D28DD">
            <w:pPr>
              <w:spacing w:after="120" w:line="360" w:lineRule="auto"/>
              <w:contextualSpacing/>
              <w:jc w:val="right"/>
              <w:rPr>
                <w:ins w:id="2869" w:author="Microsoft Word" w:date="2025-08-11T16:30:00Z" w16du:dateUtc="2025-08-11T21:30:00Z"/>
                <w:rFonts w:ascii="Times New Roman" w:eastAsia="Times New Roman" w:hAnsi="Times New Roman" w:cs="Times New Roman"/>
                <w:color w:val="000000"/>
                <w:kern w:val="0"/>
                <w:sz w:val="18"/>
                <w:szCs w:val="18"/>
                <w14:ligatures w14:val="none"/>
              </w:rPr>
            </w:pPr>
            <w:ins w:id="2870" w:author="Microsoft Word" w:date="2025-08-11T16:30:00Z" w16du:dateUtc="2025-08-11T21:30:00Z">
              <w:r w:rsidRPr="00286D16">
                <w:rPr>
                  <w:rFonts w:ascii="Times New Roman" w:hAnsi="Times New Roman" w:cs="Times New Roman"/>
                  <w:color w:val="000000"/>
                  <w:sz w:val="18"/>
                  <w:szCs w:val="18"/>
                  <w:rPrChange w:id="2871" w:author="Jujia Li" w:date="2025-08-10T15:12:00Z" w16du:dateUtc="2025-08-10T20:12:00Z">
                    <w:rPr>
                      <w:rFonts w:ascii="Aptos Narrow" w:hAnsi="Aptos Narrow"/>
                      <w:color w:val="000000"/>
                      <w:sz w:val="22"/>
                      <w:szCs w:val="22"/>
                    </w:rPr>
                  </w:rPrChange>
                </w:rPr>
                <w:t>24.96</w:t>
              </w:r>
            </w:ins>
          </w:p>
        </w:tc>
        <w:tc>
          <w:tcPr>
            <w:tcW w:w="321" w:type="pct"/>
            <w:noWrap/>
            <w:vAlign w:val="bottom"/>
            <w:hideMark/>
          </w:tcPr>
          <w:p w14:paraId="174E24CB" w14:textId="28310614" w:rsidR="004D28DD" w:rsidRPr="00286D16" w:rsidRDefault="004D28DD" w:rsidP="004D28DD">
            <w:pPr>
              <w:spacing w:after="120" w:line="360" w:lineRule="auto"/>
              <w:contextualSpacing/>
              <w:jc w:val="right"/>
              <w:rPr>
                <w:ins w:id="2872" w:author="Microsoft Word" w:date="2025-08-11T16:30:00Z" w16du:dateUtc="2025-08-11T21:30:00Z"/>
                <w:rFonts w:ascii="Times New Roman" w:eastAsia="Times New Roman" w:hAnsi="Times New Roman" w:cs="Times New Roman"/>
                <w:color w:val="000000"/>
                <w:kern w:val="0"/>
                <w:sz w:val="18"/>
                <w:szCs w:val="18"/>
                <w14:ligatures w14:val="none"/>
              </w:rPr>
            </w:pPr>
            <w:ins w:id="2873" w:author="Microsoft Word" w:date="2025-08-11T16:30:00Z" w16du:dateUtc="2025-08-11T21:30:00Z">
              <w:r w:rsidRPr="00286D16">
                <w:rPr>
                  <w:rFonts w:ascii="Times New Roman" w:hAnsi="Times New Roman" w:cs="Times New Roman"/>
                  <w:color w:val="000000"/>
                  <w:sz w:val="18"/>
                  <w:szCs w:val="18"/>
                  <w:rPrChange w:id="2874"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428" w:type="pct"/>
            <w:noWrap/>
            <w:vAlign w:val="bottom"/>
            <w:hideMark/>
          </w:tcPr>
          <w:p w14:paraId="2BE63D90" w14:textId="1AF5032F" w:rsidR="004D28DD" w:rsidRPr="00286D16" w:rsidRDefault="004D28DD" w:rsidP="004D28DD">
            <w:pPr>
              <w:spacing w:after="120" w:line="360" w:lineRule="auto"/>
              <w:contextualSpacing/>
              <w:jc w:val="right"/>
              <w:rPr>
                <w:ins w:id="2875" w:author="Microsoft Word" w:date="2025-08-11T16:30:00Z" w16du:dateUtc="2025-08-11T21:30:00Z"/>
                <w:rFonts w:ascii="Times New Roman" w:eastAsia="Times New Roman" w:hAnsi="Times New Roman" w:cs="Times New Roman"/>
                <w:color w:val="000000"/>
                <w:kern w:val="0"/>
                <w:sz w:val="18"/>
                <w:szCs w:val="18"/>
                <w14:ligatures w14:val="none"/>
              </w:rPr>
            </w:pPr>
            <w:ins w:id="2876" w:author="Microsoft Word" w:date="2025-08-11T16:30:00Z" w16du:dateUtc="2025-08-11T21:30:00Z">
              <w:r w:rsidRPr="00286D16">
                <w:rPr>
                  <w:rFonts w:ascii="Times New Roman" w:hAnsi="Times New Roman" w:cs="Times New Roman"/>
                  <w:color w:val="000000"/>
                  <w:sz w:val="18"/>
                  <w:szCs w:val="18"/>
                  <w:rPrChange w:id="2877" w:author="Jujia Li" w:date="2025-08-10T15:12:00Z" w16du:dateUtc="2025-08-10T20:12:00Z">
                    <w:rPr>
                      <w:rFonts w:ascii="Aptos Narrow" w:hAnsi="Aptos Narrow"/>
                      <w:color w:val="000000"/>
                      <w:sz w:val="22"/>
                      <w:szCs w:val="22"/>
                    </w:rPr>
                  </w:rPrChange>
                </w:rPr>
                <w:t>154.91</w:t>
              </w:r>
            </w:ins>
          </w:p>
        </w:tc>
        <w:tc>
          <w:tcPr>
            <w:tcW w:w="344" w:type="pct"/>
            <w:vAlign w:val="bottom"/>
          </w:tcPr>
          <w:p w14:paraId="3AD49188" w14:textId="2B0F88C6" w:rsidR="004D28DD" w:rsidRPr="00286D16" w:rsidRDefault="004D28DD" w:rsidP="004D28DD">
            <w:pPr>
              <w:spacing w:after="120" w:line="360" w:lineRule="auto"/>
              <w:contextualSpacing/>
              <w:jc w:val="right"/>
              <w:rPr>
                <w:ins w:id="2878" w:author="Microsoft Word" w:date="2025-08-11T16:30:00Z" w16du:dateUtc="2025-08-11T21:30:00Z"/>
                <w:rFonts w:ascii="Times New Roman" w:hAnsi="Times New Roman" w:cs="Times New Roman"/>
                <w:sz w:val="18"/>
                <w:szCs w:val="18"/>
              </w:rPr>
            </w:pPr>
            <w:ins w:id="2879" w:author="Microsoft Word" w:date="2025-08-11T16:30:00Z" w16du:dateUtc="2025-08-11T21:30:00Z">
              <w:r w:rsidRPr="00286D16">
                <w:rPr>
                  <w:rFonts w:ascii="Times New Roman" w:hAnsi="Times New Roman" w:cs="Times New Roman"/>
                  <w:color w:val="000000"/>
                  <w:sz w:val="18"/>
                  <w:szCs w:val="18"/>
                  <w:rPrChange w:id="2880" w:author="Jujia Li" w:date="2025-08-10T15:12:00Z" w16du:dateUtc="2025-08-10T20:12:00Z">
                    <w:rPr>
                      <w:rFonts w:ascii="Aptos Narrow" w:hAnsi="Aptos Narrow"/>
                      <w:color w:val="000000"/>
                      <w:sz w:val="22"/>
                      <w:szCs w:val="22"/>
                    </w:rPr>
                  </w:rPrChange>
                </w:rPr>
                <w:t>0.16</w:t>
              </w:r>
            </w:ins>
          </w:p>
        </w:tc>
      </w:tr>
      <w:tr w:rsidR="004D28DD" w:rsidRPr="006A0CE7" w14:paraId="54CFA94E" w14:textId="77777777" w:rsidTr="005E344C">
        <w:trPr>
          <w:trHeight w:val="290"/>
          <w:ins w:id="2881" w:author="Microsoft Word" w:date="2025-08-11T16:30:00Z"/>
        </w:trPr>
        <w:tc>
          <w:tcPr>
            <w:tcW w:w="808" w:type="pct"/>
            <w:noWrap/>
            <w:vAlign w:val="bottom"/>
            <w:hideMark/>
          </w:tcPr>
          <w:p w14:paraId="34CEFFB2" w14:textId="77777777" w:rsidR="004D28DD" w:rsidRPr="00221F0A" w:rsidRDefault="004D28DD" w:rsidP="004D28DD">
            <w:pPr>
              <w:spacing w:after="120" w:line="360" w:lineRule="auto"/>
              <w:contextualSpacing/>
              <w:rPr>
                <w:ins w:id="2882" w:author="Microsoft Word" w:date="2025-08-11T16:30:00Z" w16du:dateUtc="2025-08-11T21:30:00Z"/>
                <w:rFonts w:ascii="Times New Roman" w:eastAsia="Times New Roman" w:hAnsi="Times New Roman" w:cs="Times New Roman"/>
                <w:color w:val="000000"/>
                <w:kern w:val="0"/>
                <w:sz w:val="18"/>
                <w:szCs w:val="18"/>
                <w14:ligatures w14:val="none"/>
              </w:rPr>
            </w:pPr>
            <w:ins w:id="2883" w:author="Microsoft Word" w:date="2025-08-11T16:30:00Z" w16du:dateUtc="2025-08-11T21:30:00Z">
              <w:r w:rsidRPr="005E344C">
                <w:rPr>
                  <w:rFonts w:ascii="Times New Roman" w:hAnsi="Times New Roman" w:cs="Times New Roman"/>
                  <w:color w:val="000000"/>
                  <w:sz w:val="18"/>
                  <w:szCs w:val="18"/>
                </w:rPr>
                <w:t>LAMAR</w:t>
              </w:r>
            </w:ins>
          </w:p>
        </w:tc>
        <w:tc>
          <w:tcPr>
            <w:tcW w:w="566" w:type="pct"/>
            <w:vAlign w:val="bottom"/>
          </w:tcPr>
          <w:p w14:paraId="04342829" w14:textId="3D934BA7" w:rsidR="004D28DD" w:rsidRPr="00286D16" w:rsidRDefault="004D28DD" w:rsidP="004D28DD">
            <w:pPr>
              <w:spacing w:after="120" w:line="360" w:lineRule="auto"/>
              <w:contextualSpacing/>
              <w:jc w:val="right"/>
              <w:rPr>
                <w:ins w:id="2884" w:author="Microsoft Word" w:date="2025-08-11T16:30:00Z" w16du:dateUtc="2025-08-11T21:30:00Z"/>
                <w:rFonts w:ascii="Times New Roman" w:hAnsi="Times New Roman" w:cs="Times New Roman"/>
                <w:sz w:val="18"/>
                <w:szCs w:val="18"/>
              </w:rPr>
            </w:pPr>
            <w:ins w:id="2885" w:author="Microsoft Word" w:date="2025-08-11T16:30:00Z" w16du:dateUtc="2025-08-11T21:30:00Z">
              <w:r w:rsidRPr="005E344C">
                <w:rPr>
                  <w:rFonts w:ascii="Times New Roman" w:hAnsi="Times New Roman" w:cs="Times New Roman"/>
                  <w:color w:val="000000"/>
                  <w:sz w:val="18"/>
                  <w:szCs w:val="18"/>
                </w:rPr>
                <w:t>13874.29</w:t>
              </w:r>
            </w:ins>
          </w:p>
        </w:tc>
        <w:tc>
          <w:tcPr>
            <w:tcW w:w="454" w:type="pct"/>
            <w:noWrap/>
            <w:vAlign w:val="bottom"/>
            <w:hideMark/>
          </w:tcPr>
          <w:p w14:paraId="5FF54DDD" w14:textId="5520AE7E" w:rsidR="004D28DD" w:rsidRPr="00286D16" w:rsidRDefault="004D28DD" w:rsidP="004D28DD">
            <w:pPr>
              <w:spacing w:after="120" w:line="360" w:lineRule="auto"/>
              <w:contextualSpacing/>
              <w:jc w:val="right"/>
              <w:rPr>
                <w:ins w:id="2886" w:author="Microsoft Word" w:date="2025-08-11T16:30:00Z" w16du:dateUtc="2025-08-11T21:30:00Z"/>
                <w:rFonts w:ascii="Times New Roman" w:eastAsia="Times New Roman" w:hAnsi="Times New Roman" w:cs="Times New Roman"/>
                <w:color w:val="000000"/>
                <w:kern w:val="0"/>
                <w:sz w:val="18"/>
                <w:szCs w:val="18"/>
                <w14:ligatures w14:val="none"/>
              </w:rPr>
            </w:pPr>
            <w:ins w:id="2887" w:author="Microsoft Word" w:date="2025-08-11T16:30:00Z" w16du:dateUtc="2025-08-11T21:30:00Z">
              <w:r w:rsidRPr="00286D16">
                <w:rPr>
                  <w:rFonts w:ascii="Times New Roman" w:hAnsi="Times New Roman" w:cs="Times New Roman"/>
                  <w:color w:val="000000"/>
                  <w:sz w:val="18"/>
                  <w:szCs w:val="18"/>
                  <w:rPrChange w:id="2888" w:author="Jujia Li" w:date="2025-08-10T15:12:00Z" w16du:dateUtc="2025-08-10T20:12:00Z">
                    <w:rPr>
                      <w:rFonts w:ascii="Aptos Narrow" w:hAnsi="Aptos Narrow"/>
                      <w:color w:val="000000"/>
                      <w:sz w:val="22"/>
                      <w:szCs w:val="22"/>
                    </w:rPr>
                  </w:rPrChange>
                </w:rPr>
                <w:t>1.63</w:t>
              </w:r>
            </w:ins>
          </w:p>
        </w:tc>
        <w:tc>
          <w:tcPr>
            <w:tcW w:w="308" w:type="pct"/>
            <w:gridSpan w:val="2"/>
            <w:noWrap/>
            <w:vAlign w:val="bottom"/>
            <w:hideMark/>
          </w:tcPr>
          <w:p w14:paraId="60B8EE20" w14:textId="76BF4C5B" w:rsidR="004D28DD" w:rsidRPr="00286D16" w:rsidRDefault="004D28DD" w:rsidP="004D28DD">
            <w:pPr>
              <w:spacing w:after="120" w:line="360" w:lineRule="auto"/>
              <w:contextualSpacing/>
              <w:jc w:val="right"/>
              <w:rPr>
                <w:ins w:id="2889" w:author="Microsoft Word" w:date="2025-08-11T16:30:00Z" w16du:dateUtc="2025-08-11T21:30:00Z"/>
                <w:rFonts w:ascii="Times New Roman" w:eastAsia="Times New Roman" w:hAnsi="Times New Roman" w:cs="Times New Roman"/>
                <w:color w:val="000000"/>
                <w:kern w:val="0"/>
                <w:sz w:val="18"/>
                <w:szCs w:val="18"/>
                <w14:ligatures w14:val="none"/>
              </w:rPr>
            </w:pPr>
            <w:ins w:id="2890" w:author="Microsoft Word" w:date="2025-08-11T16:30:00Z" w16du:dateUtc="2025-08-11T21:30:00Z">
              <w:r w:rsidRPr="00286D16">
                <w:rPr>
                  <w:rFonts w:ascii="Times New Roman" w:hAnsi="Times New Roman" w:cs="Times New Roman"/>
                  <w:color w:val="000000"/>
                  <w:sz w:val="18"/>
                  <w:szCs w:val="18"/>
                  <w:rPrChange w:id="2891" w:author="Jujia Li" w:date="2025-08-10T15:12:00Z" w16du:dateUtc="2025-08-10T20:12:00Z">
                    <w:rPr>
                      <w:rFonts w:ascii="Aptos Narrow" w:hAnsi="Aptos Narrow"/>
                      <w:color w:val="000000"/>
                      <w:sz w:val="22"/>
                      <w:szCs w:val="22"/>
                    </w:rPr>
                  </w:rPrChange>
                </w:rPr>
                <w:t>0.32</w:t>
              </w:r>
            </w:ins>
          </w:p>
        </w:tc>
        <w:tc>
          <w:tcPr>
            <w:tcW w:w="380" w:type="pct"/>
            <w:noWrap/>
            <w:vAlign w:val="bottom"/>
            <w:hideMark/>
          </w:tcPr>
          <w:p w14:paraId="31942F79" w14:textId="12E3037D" w:rsidR="004D28DD" w:rsidRPr="00286D16" w:rsidRDefault="004D28DD" w:rsidP="004D28DD">
            <w:pPr>
              <w:spacing w:after="120" w:line="360" w:lineRule="auto"/>
              <w:contextualSpacing/>
              <w:jc w:val="right"/>
              <w:rPr>
                <w:ins w:id="2892" w:author="Microsoft Word" w:date="2025-08-11T16:30:00Z" w16du:dateUtc="2025-08-11T21:30:00Z"/>
                <w:rFonts w:ascii="Times New Roman" w:eastAsia="Times New Roman" w:hAnsi="Times New Roman" w:cs="Times New Roman"/>
                <w:color w:val="000000"/>
                <w:kern w:val="0"/>
                <w:sz w:val="18"/>
                <w:szCs w:val="18"/>
                <w14:ligatures w14:val="none"/>
              </w:rPr>
            </w:pPr>
            <w:ins w:id="2893" w:author="Microsoft Word" w:date="2025-08-11T16:30:00Z" w16du:dateUtc="2025-08-11T21:30:00Z">
              <w:r w:rsidRPr="00286D16">
                <w:rPr>
                  <w:rFonts w:ascii="Times New Roman" w:hAnsi="Times New Roman" w:cs="Times New Roman"/>
                  <w:color w:val="000000"/>
                  <w:sz w:val="18"/>
                  <w:szCs w:val="18"/>
                  <w:rPrChange w:id="2894" w:author="Jujia Li" w:date="2025-08-10T15:12:00Z" w16du:dateUtc="2025-08-10T20:12:00Z">
                    <w:rPr>
                      <w:rFonts w:ascii="Aptos Narrow" w:hAnsi="Aptos Narrow"/>
                      <w:color w:val="000000"/>
                      <w:sz w:val="22"/>
                      <w:szCs w:val="22"/>
                    </w:rPr>
                  </w:rPrChange>
                </w:rPr>
                <w:t>1.47</w:t>
              </w:r>
            </w:ins>
          </w:p>
        </w:tc>
        <w:tc>
          <w:tcPr>
            <w:tcW w:w="315" w:type="pct"/>
            <w:gridSpan w:val="2"/>
            <w:noWrap/>
            <w:vAlign w:val="bottom"/>
            <w:hideMark/>
          </w:tcPr>
          <w:p w14:paraId="1CEDF360" w14:textId="495C92E8" w:rsidR="004D28DD" w:rsidRPr="00286D16" w:rsidRDefault="004D28DD" w:rsidP="004D28DD">
            <w:pPr>
              <w:spacing w:after="120" w:line="360" w:lineRule="auto"/>
              <w:contextualSpacing/>
              <w:jc w:val="right"/>
              <w:rPr>
                <w:ins w:id="2895" w:author="Microsoft Word" w:date="2025-08-11T16:30:00Z" w16du:dateUtc="2025-08-11T21:30:00Z"/>
                <w:rFonts w:ascii="Times New Roman" w:eastAsia="Times New Roman" w:hAnsi="Times New Roman" w:cs="Times New Roman"/>
                <w:color w:val="000000"/>
                <w:kern w:val="0"/>
                <w:sz w:val="18"/>
                <w:szCs w:val="18"/>
                <w14:ligatures w14:val="none"/>
              </w:rPr>
            </w:pPr>
            <w:ins w:id="2896" w:author="Microsoft Word" w:date="2025-08-11T16:30:00Z" w16du:dateUtc="2025-08-11T21:30:00Z">
              <w:r w:rsidRPr="00286D16">
                <w:rPr>
                  <w:rFonts w:ascii="Times New Roman" w:hAnsi="Times New Roman" w:cs="Times New Roman"/>
                  <w:color w:val="000000"/>
                  <w:sz w:val="18"/>
                  <w:szCs w:val="18"/>
                  <w:rPrChange w:id="2897" w:author="Jujia Li" w:date="2025-08-10T15:12:00Z" w16du:dateUtc="2025-08-10T20:12:00Z">
                    <w:rPr>
                      <w:rFonts w:ascii="Aptos Narrow" w:hAnsi="Aptos Narrow"/>
                      <w:color w:val="000000"/>
                      <w:sz w:val="22"/>
                      <w:szCs w:val="22"/>
                    </w:rPr>
                  </w:rPrChange>
                </w:rPr>
                <w:t>0.29</w:t>
              </w:r>
            </w:ins>
          </w:p>
        </w:tc>
        <w:tc>
          <w:tcPr>
            <w:tcW w:w="380" w:type="pct"/>
            <w:noWrap/>
            <w:vAlign w:val="bottom"/>
            <w:hideMark/>
          </w:tcPr>
          <w:p w14:paraId="6F9E691D" w14:textId="6AEEAE94" w:rsidR="004D28DD" w:rsidRPr="00286D16" w:rsidRDefault="004D28DD" w:rsidP="004D28DD">
            <w:pPr>
              <w:spacing w:after="120" w:line="360" w:lineRule="auto"/>
              <w:contextualSpacing/>
              <w:jc w:val="right"/>
              <w:rPr>
                <w:ins w:id="2898" w:author="Microsoft Word" w:date="2025-08-11T16:30:00Z" w16du:dateUtc="2025-08-11T21:30:00Z"/>
                <w:rFonts w:ascii="Times New Roman" w:eastAsia="Times New Roman" w:hAnsi="Times New Roman" w:cs="Times New Roman"/>
                <w:color w:val="000000"/>
                <w:kern w:val="0"/>
                <w:sz w:val="18"/>
                <w:szCs w:val="18"/>
                <w14:ligatures w14:val="none"/>
              </w:rPr>
            </w:pPr>
            <w:ins w:id="2899" w:author="Microsoft Word" w:date="2025-08-11T16:30:00Z" w16du:dateUtc="2025-08-11T21:30:00Z">
              <w:r w:rsidRPr="00286D16">
                <w:rPr>
                  <w:rFonts w:ascii="Times New Roman" w:hAnsi="Times New Roman" w:cs="Times New Roman"/>
                  <w:color w:val="000000"/>
                  <w:sz w:val="18"/>
                  <w:szCs w:val="18"/>
                  <w:rPrChange w:id="2900" w:author="Jujia Li" w:date="2025-08-10T15:12:00Z" w16du:dateUtc="2025-08-10T20:12:00Z">
                    <w:rPr>
                      <w:rFonts w:ascii="Aptos Narrow" w:hAnsi="Aptos Narrow"/>
                      <w:color w:val="000000"/>
                      <w:sz w:val="22"/>
                      <w:szCs w:val="22"/>
                    </w:rPr>
                  </w:rPrChange>
                </w:rPr>
                <w:t>1.54</w:t>
              </w:r>
            </w:ins>
          </w:p>
        </w:tc>
        <w:tc>
          <w:tcPr>
            <w:tcW w:w="316" w:type="pct"/>
            <w:gridSpan w:val="2"/>
            <w:noWrap/>
            <w:vAlign w:val="bottom"/>
            <w:hideMark/>
          </w:tcPr>
          <w:p w14:paraId="2B336311" w14:textId="48E6DAA4" w:rsidR="004D28DD" w:rsidRPr="00286D16" w:rsidRDefault="004D28DD" w:rsidP="004D28DD">
            <w:pPr>
              <w:spacing w:after="120" w:line="360" w:lineRule="auto"/>
              <w:contextualSpacing/>
              <w:jc w:val="right"/>
              <w:rPr>
                <w:ins w:id="2901" w:author="Microsoft Word" w:date="2025-08-11T16:30:00Z" w16du:dateUtc="2025-08-11T21:30:00Z"/>
                <w:rFonts w:ascii="Times New Roman" w:eastAsia="Times New Roman" w:hAnsi="Times New Roman" w:cs="Times New Roman"/>
                <w:color w:val="000000"/>
                <w:kern w:val="0"/>
                <w:sz w:val="18"/>
                <w:szCs w:val="18"/>
                <w14:ligatures w14:val="none"/>
              </w:rPr>
            </w:pPr>
            <w:ins w:id="2902" w:author="Microsoft Word" w:date="2025-08-11T16:30:00Z" w16du:dateUtc="2025-08-11T21:30:00Z">
              <w:r w:rsidRPr="00286D16">
                <w:rPr>
                  <w:rFonts w:ascii="Times New Roman" w:hAnsi="Times New Roman" w:cs="Times New Roman"/>
                  <w:color w:val="000000"/>
                  <w:sz w:val="18"/>
                  <w:szCs w:val="18"/>
                  <w:rPrChange w:id="2903" w:author="Jujia Li" w:date="2025-08-10T15:12:00Z" w16du:dateUtc="2025-08-10T20:12:00Z">
                    <w:rPr>
                      <w:rFonts w:ascii="Aptos Narrow" w:hAnsi="Aptos Narrow"/>
                      <w:color w:val="000000"/>
                      <w:sz w:val="22"/>
                      <w:szCs w:val="22"/>
                    </w:rPr>
                  </w:rPrChange>
                </w:rPr>
                <w:t>0.3</w:t>
              </w:r>
              <w:r>
                <w:rPr>
                  <w:rFonts w:ascii="Times New Roman" w:hAnsi="Times New Roman" w:cs="Times New Roman"/>
                  <w:color w:val="000000"/>
                  <w:sz w:val="18"/>
                  <w:szCs w:val="18"/>
                </w:rPr>
                <w:t>0</w:t>
              </w:r>
            </w:ins>
          </w:p>
        </w:tc>
        <w:tc>
          <w:tcPr>
            <w:tcW w:w="380" w:type="pct"/>
            <w:noWrap/>
            <w:vAlign w:val="bottom"/>
            <w:hideMark/>
          </w:tcPr>
          <w:p w14:paraId="6D6C3B72" w14:textId="50D1F828" w:rsidR="004D28DD" w:rsidRPr="00286D16" w:rsidRDefault="004D28DD" w:rsidP="004D28DD">
            <w:pPr>
              <w:spacing w:after="120" w:line="360" w:lineRule="auto"/>
              <w:contextualSpacing/>
              <w:jc w:val="right"/>
              <w:rPr>
                <w:ins w:id="2904" w:author="Microsoft Word" w:date="2025-08-11T16:30:00Z" w16du:dateUtc="2025-08-11T21:30:00Z"/>
                <w:rFonts w:ascii="Times New Roman" w:eastAsia="Times New Roman" w:hAnsi="Times New Roman" w:cs="Times New Roman"/>
                <w:color w:val="000000"/>
                <w:kern w:val="0"/>
                <w:sz w:val="18"/>
                <w:szCs w:val="18"/>
                <w14:ligatures w14:val="none"/>
              </w:rPr>
            </w:pPr>
            <w:ins w:id="2905" w:author="Microsoft Word" w:date="2025-08-11T16:30:00Z" w16du:dateUtc="2025-08-11T21:30:00Z">
              <w:r w:rsidRPr="00286D16">
                <w:rPr>
                  <w:rFonts w:ascii="Times New Roman" w:hAnsi="Times New Roman" w:cs="Times New Roman"/>
                  <w:color w:val="000000"/>
                  <w:sz w:val="18"/>
                  <w:szCs w:val="18"/>
                  <w:rPrChange w:id="2906" w:author="Jujia Li" w:date="2025-08-10T15:12:00Z" w16du:dateUtc="2025-08-10T20:12:00Z">
                    <w:rPr>
                      <w:rFonts w:ascii="Aptos Narrow" w:hAnsi="Aptos Narrow"/>
                      <w:color w:val="000000"/>
                      <w:sz w:val="22"/>
                      <w:szCs w:val="22"/>
                    </w:rPr>
                  </w:rPrChange>
                </w:rPr>
                <w:t>1.56</w:t>
              </w:r>
            </w:ins>
          </w:p>
        </w:tc>
        <w:tc>
          <w:tcPr>
            <w:tcW w:w="321" w:type="pct"/>
            <w:noWrap/>
            <w:vAlign w:val="bottom"/>
            <w:hideMark/>
          </w:tcPr>
          <w:p w14:paraId="6C316E10" w14:textId="3CA40D72" w:rsidR="004D28DD" w:rsidRPr="00286D16" w:rsidRDefault="004D28DD" w:rsidP="004D28DD">
            <w:pPr>
              <w:spacing w:after="120" w:line="360" w:lineRule="auto"/>
              <w:contextualSpacing/>
              <w:jc w:val="right"/>
              <w:rPr>
                <w:ins w:id="2907" w:author="Microsoft Word" w:date="2025-08-11T16:30:00Z" w16du:dateUtc="2025-08-11T21:30:00Z"/>
                <w:rFonts w:ascii="Times New Roman" w:eastAsia="Times New Roman" w:hAnsi="Times New Roman" w:cs="Times New Roman"/>
                <w:color w:val="000000"/>
                <w:kern w:val="0"/>
                <w:sz w:val="18"/>
                <w:szCs w:val="18"/>
                <w14:ligatures w14:val="none"/>
              </w:rPr>
            </w:pPr>
            <w:ins w:id="2908" w:author="Microsoft Word" w:date="2025-08-11T16:30:00Z" w16du:dateUtc="2025-08-11T21:30:00Z">
              <w:r w:rsidRPr="00286D16">
                <w:rPr>
                  <w:rFonts w:ascii="Times New Roman" w:hAnsi="Times New Roman" w:cs="Times New Roman"/>
                  <w:color w:val="000000"/>
                  <w:sz w:val="18"/>
                  <w:szCs w:val="18"/>
                  <w:rPrChange w:id="2909" w:author="Jujia Li" w:date="2025-08-10T15:12:00Z" w16du:dateUtc="2025-08-10T20:12:00Z">
                    <w:rPr>
                      <w:rFonts w:ascii="Aptos Narrow" w:hAnsi="Aptos Narrow"/>
                      <w:color w:val="000000"/>
                      <w:sz w:val="22"/>
                      <w:szCs w:val="22"/>
                    </w:rPr>
                  </w:rPrChange>
                </w:rPr>
                <w:t>0.31</w:t>
              </w:r>
            </w:ins>
          </w:p>
        </w:tc>
        <w:tc>
          <w:tcPr>
            <w:tcW w:w="428" w:type="pct"/>
            <w:noWrap/>
            <w:vAlign w:val="bottom"/>
            <w:hideMark/>
          </w:tcPr>
          <w:p w14:paraId="3F583A26" w14:textId="3AA917C0" w:rsidR="004D28DD" w:rsidRPr="00286D16" w:rsidRDefault="004D28DD" w:rsidP="004D28DD">
            <w:pPr>
              <w:spacing w:after="120" w:line="360" w:lineRule="auto"/>
              <w:contextualSpacing/>
              <w:jc w:val="right"/>
              <w:rPr>
                <w:ins w:id="2910" w:author="Microsoft Word" w:date="2025-08-11T16:30:00Z" w16du:dateUtc="2025-08-11T21:30:00Z"/>
                <w:rFonts w:ascii="Times New Roman" w:eastAsia="Times New Roman" w:hAnsi="Times New Roman" w:cs="Times New Roman"/>
                <w:color w:val="000000"/>
                <w:kern w:val="0"/>
                <w:sz w:val="18"/>
                <w:szCs w:val="18"/>
                <w14:ligatures w14:val="none"/>
              </w:rPr>
            </w:pPr>
            <w:ins w:id="2911" w:author="Microsoft Word" w:date="2025-08-11T16:30:00Z" w16du:dateUtc="2025-08-11T21:30:00Z">
              <w:r w:rsidRPr="00286D16">
                <w:rPr>
                  <w:rFonts w:ascii="Times New Roman" w:hAnsi="Times New Roman" w:cs="Times New Roman"/>
                  <w:color w:val="000000"/>
                  <w:sz w:val="18"/>
                  <w:szCs w:val="18"/>
                  <w:rPrChange w:id="2912" w:author="Jujia Li" w:date="2025-08-10T15:12:00Z" w16du:dateUtc="2025-08-10T20:12:00Z">
                    <w:rPr>
                      <w:rFonts w:ascii="Aptos Narrow" w:hAnsi="Aptos Narrow"/>
                      <w:color w:val="000000"/>
                      <w:sz w:val="22"/>
                      <w:szCs w:val="22"/>
                    </w:rPr>
                  </w:rPrChange>
                </w:rPr>
                <w:t>6.2</w:t>
              </w:r>
              <w:r>
                <w:rPr>
                  <w:rFonts w:ascii="Times New Roman" w:hAnsi="Times New Roman" w:cs="Times New Roman"/>
                  <w:color w:val="000000"/>
                  <w:sz w:val="18"/>
                  <w:szCs w:val="18"/>
                </w:rPr>
                <w:t>0</w:t>
              </w:r>
            </w:ins>
          </w:p>
        </w:tc>
        <w:tc>
          <w:tcPr>
            <w:tcW w:w="344" w:type="pct"/>
            <w:vAlign w:val="bottom"/>
          </w:tcPr>
          <w:p w14:paraId="36BB91A8" w14:textId="12815CB8" w:rsidR="004D28DD" w:rsidRPr="00286D16" w:rsidRDefault="004D28DD" w:rsidP="004D28DD">
            <w:pPr>
              <w:spacing w:after="120" w:line="360" w:lineRule="auto"/>
              <w:contextualSpacing/>
              <w:jc w:val="right"/>
              <w:rPr>
                <w:ins w:id="2913" w:author="Microsoft Word" w:date="2025-08-11T16:30:00Z" w16du:dateUtc="2025-08-11T21:30:00Z"/>
                <w:rFonts w:ascii="Times New Roman" w:hAnsi="Times New Roman" w:cs="Times New Roman"/>
                <w:sz w:val="18"/>
                <w:szCs w:val="18"/>
              </w:rPr>
            </w:pPr>
            <w:ins w:id="2914" w:author="Microsoft Word" w:date="2025-08-11T16:30:00Z" w16du:dateUtc="2025-08-11T21:30:00Z">
              <w:r w:rsidRPr="00286D16">
                <w:rPr>
                  <w:rFonts w:ascii="Times New Roman" w:hAnsi="Times New Roman" w:cs="Times New Roman"/>
                  <w:color w:val="000000"/>
                  <w:sz w:val="18"/>
                  <w:szCs w:val="18"/>
                  <w:rPrChange w:id="2915" w:author="Jujia Li" w:date="2025-08-10T15:12:00Z" w16du:dateUtc="2025-08-10T20:12:00Z">
                    <w:rPr>
                      <w:rFonts w:ascii="Aptos Narrow" w:hAnsi="Aptos Narrow"/>
                      <w:color w:val="000000"/>
                      <w:sz w:val="22"/>
                      <w:szCs w:val="22"/>
                    </w:rPr>
                  </w:rPrChange>
                </w:rPr>
                <w:t>0.3</w:t>
              </w:r>
              <w:r>
                <w:rPr>
                  <w:rFonts w:ascii="Times New Roman" w:hAnsi="Times New Roman" w:cs="Times New Roman"/>
                  <w:color w:val="000000"/>
                  <w:sz w:val="18"/>
                  <w:szCs w:val="18"/>
                </w:rPr>
                <w:t>0</w:t>
              </w:r>
            </w:ins>
          </w:p>
        </w:tc>
      </w:tr>
      <w:tr w:rsidR="004D28DD" w:rsidRPr="006A0CE7" w14:paraId="551C21FE" w14:textId="77777777" w:rsidTr="005E344C">
        <w:trPr>
          <w:trHeight w:val="290"/>
          <w:ins w:id="2916" w:author="Microsoft Word" w:date="2025-08-11T16:30:00Z"/>
        </w:trPr>
        <w:tc>
          <w:tcPr>
            <w:tcW w:w="808" w:type="pct"/>
            <w:noWrap/>
            <w:vAlign w:val="bottom"/>
            <w:hideMark/>
          </w:tcPr>
          <w:p w14:paraId="3D9EF5EB" w14:textId="77777777" w:rsidR="004D28DD" w:rsidRPr="00221F0A" w:rsidRDefault="004D28DD" w:rsidP="004D28DD">
            <w:pPr>
              <w:spacing w:after="120" w:line="360" w:lineRule="auto"/>
              <w:contextualSpacing/>
              <w:rPr>
                <w:ins w:id="2917" w:author="Microsoft Word" w:date="2025-08-11T16:30:00Z" w16du:dateUtc="2025-08-11T21:30:00Z"/>
                <w:rFonts w:ascii="Times New Roman" w:eastAsia="Times New Roman" w:hAnsi="Times New Roman" w:cs="Times New Roman"/>
                <w:color w:val="000000"/>
                <w:kern w:val="0"/>
                <w:sz w:val="18"/>
                <w:szCs w:val="18"/>
                <w14:ligatures w14:val="none"/>
              </w:rPr>
            </w:pPr>
            <w:ins w:id="2918" w:author="Microsoft Word" w:date="2025-08-11T16:30:00Z" w16du:dateUtc="2025-08-11T21:30:00Z">
              <w:r w:rsidRPr="005E344C">
                <w:rPr>
                  <w:rFonts w:ascii="Times New Roman" w:hAnsi="Times New Roman" w:cs="Times New Roman"/>
                  <w:color w:val="000000"/>
                  <w:sz w:val="18"/>
                  <w:szCs w:val="18"/>
                </w:rPr>
                <w:t>LAUDERDALE</w:t>
              </w:r>
            </w:ins>
          </w:p>
        </w:tc>
        <w:tc>
          <w:tcPr>
            <w:tcW w:w="566" w:type="pct"/>
            <w:vAlign w:val="bottom"/>
          </w:tcPr>
          <w:p w14:paraId="164D1762" w14:textId="2307F153" w:rsidR="004D28DD" w:rsidRPr="00286D16" w:rsidRDefault="004D28DD" w:rsidP="004D28DD">
            <w:pPr>
              <w:spacing w:after="120" w:line="360" w:lineRule="auto"/>
              <w:contextualSpacing/>
              <w:jc w:val="right"/>
              <w:rPr>
                <w:ins w:id="2919" w:author="Microsoft Word" w:date="2025-08-11T16:30:00Z" w16du:dateUtc="2025-08-11T21:30:00Z"/>
                <w:rFonts w:ascii="Times New Roman" w:hAnsi="Times New Roman" w:cs="Times New Roman"/>
                <w:sz w:val="18"/>
                <w:szCs w:val="18"/>
              </w:rPr>
            </w:pPr>
            <w:ins w:id="2920" w:author="Microsoft Word" w:date="2025-08-11T16:30:00Z" w16du:dateUtc="2025-08-11T21:30:00Z">
              <w:r w:rsidRPr="005E344C">
                <w:rPr>
                  <w:rFonts w:ascii="Times New Roman" w:hAnsi="Times New Roman" w:cs="Times New Roman"/>
                  <w:color w:val="000000"/>
                  <w:sz w:val="18"/>
                  <w:szCs w:val="18"/>
                </w:rPr>
                <w:t>92580.39</w:t>
              </w:r>
            </w:ins>
          </w:p>
        </w:tc>
        <w:tc>
          <w:tcPr>
            <w:tcW w:w="454" w:type="pct"/>
            <w:noWrap/>
            <w:vAlign w:val="bottom"/>
            <w:hideMark/>
          </w:tcPr>
          <w:p w14:paraId="2686CA5E" w14:textId="04016B3A" w:rsidR="004D28DD" w:rsidRPr="00286D16" w:rsidRDefault="004D28DD" w:rsidP="004D28DD">
            <w:pPr>
              <w:spacing w:after="120" w:line="360" w:lineRule="auto"/>
              <w:contextualSpacing/>
              <w:jc w:val="right"/>
              <w:rPr>
                <w:ins w:id="2921" w:author="Microsoft Word" w:date="2025-08-11T16:30:00Z" w16du:dateUtc="2025-08-11T21:30:00Z"/>
                <w:rFonts w:ascii="Times New Roman" w:eastAsia="Times New Roman" w:hAnsi="Times New Roman" w:cs="Times New Roman"/>
                <w:color w:val="000000"/>
                <w:kern w:val="0"/>
                <w:sz w:val="18"/>
                <w:szCs w:val="18"/>
                <w14:ligatures w14:val="none"/>
              </w:rPr>
            </w:pPr>
            <w:ins w:id="2922" w:author="Microsoft Word" w:date="2025-08-11T16:30:00Z" w16du:dateUtc="2025-08-11T21:30:00Z">
              <w:r w:rsidRPr="00286D16">
                <w:rPr>
                  <w:rFonts w:ascii="Times New Roman" w:hAnsi="Times New Roman" w:cs="Times New Roman"/>
                  <w:color w:val="000000"/>
                  <w:sz w:val="18"/>
                  <w:szCs w:val="18"/>
                  <w:rPrChange w:id="2923" w:author="Jujia Li" w:date="2025-08-10T15:12:00Z" w16du:dateUtc="2025-08-10T20:12:00Z">
                    <w:rPr>
                      <w:rFonts w:ascii="Aptos Narrow" w:hAnsi="Aptos Narrow"/>
                      <w:color w:val="000000"/>
                      <w:sz w:val="22"/>
                      <w:szCs w:val="22"/>
                    </w:rPr>
                  </w:rPrChange>
                </w:rPr>
                <w:t>4.27</w:t>
              </w:r>
            </w:ins>
          </w:p>
        </w:tc>
        <w:tc>
          <w:tcPr>
            <w:tcW w:w="308" w:type="pct"/>
            <w:gridSpan w:val="2"/>
            <w:noWrap/>
            <w:vAlign w:val="bottom"/>
            <w:hideMark/>
          </w:tcPr>
          <w:p w14:paraId="1C0E41BB" w14:textId="44DC62A8" w:rsidR="004D28DD" w:rsidRPr="00286D16" w:rsidRDefault="004D28DD" w:rsidP="004D28DD">
            <w:pPr>
              <w:spacing w:after="120" w:line="360" w:lineRule="auto"/>
              <w:contextualSpacing/>
              <w:jc w:val="right"/>
              <w:rPr>
                <w:ins w:id="2924" w:author="Microsoft Word" w:date="2025-08-11T16:30:00Z" w16du:dateUtc="2025-08-11T21:30:00Z"/>
                <w:rFonts w:ascii="Times New Roman" w:eastAsia="Times New Roman" w:hAnsi="Times New Roman" w:cs="Times New Roman"/>
                <w:color w:val="000000"/>
                <w:kern w:val="0"/>
                <w:sz w:val="18"/>
                <w:szCs w:val="18"/>
                <w14:ligatures w14:val="none"/>
              </w:rPr>
            </w:pPr>
            <w:ins w:id="2925" w:author="Microsoft Word" w:date="2025-08-11T16:30:00Z" w16du:dateUtc="2025-08-11T21:30:00Z">
              <w:r w:rsidRPr="00286D16">
                <w:rPr>
                  <w:rFonts w:ascii="Times New Roman" w:hAnsi="Times New Roman" w:cs="Times New Roman"/>
                  <w:color w:val="000000"/>
                  <w:sz w:val="18"/>
                  <w:szCs w:val="18"/>
                  <w:rPrChange w:id="2926" w:author="Jujia Li" w:date="2025-08-10T15:12:00Z" w16du:dateUtc="2025-08-10T20:12:00Z">
                    <w:rPr>
                      <w:rFonts w:ascii="Aptos Narrow" w:hAnsi="Aptos Narrow"/>
                      <w:color w:val="000000"/>
                      <w:sz w:val="22"/>
                      <w:szCs w:val="22"/>
                    </w:rPr>
                  </w:rPrChange>
                </w:rPr>
                <w:t>0.13</w:t>
              </w:r>
            </w:ins>
          </w:p>
        </w:tc>
        <w:tc>
          <w:tcPr>
            <w:tcW w:w="380" w:type="pct"/>
            <w:noWrap/>
            <w:vAlign w:val="bottom"/>
            <w:hideMark/>
          </w:tcPr>
          <w:p w14:paraId="69FC64A5" w14:textId="012B5257" w:rsidR="004D28DD" w:rsidRPr="00286D16" w:rsidRDefault="004D28DD" w:rsidP="004D28DD">
            <w:pPr>
              <w:spacing w:after="120" w:line="360" w:lineRule="auto"/>
              <w:contextualSpacing/>
              <w:jc w:val="right"/>
              <w:rPr>
                <w:ins w:id="2927" w:author="Microsoft Word" w:date="2025-08-11T16:30:00Z" w16du:dateUtc="2025-08-11T21:30:00Z"/>
                <w:rFonts w:ascii="Times New Roman" w:eastAsia="Times New Roman" w:hAnsi="Times New Roman" w:cs="Times New Roman"/>
                <w:color w:val="000000"/>
                <w:kern w:val="0"/>
                <w:sz w:val="18"/>
                <w:szCs w:val="18"/>
                <w14:ligatures w14:val="none"/>
              </w:rPr>
            </w:pPr>
            <w:ins w:id="2928" w:author="Microsoft Word" w:date="2025-08-11T16:30:00Z" w16du:dateUtc="2025-08-11T21:30:00Z">
              <w:r w:rsidRPr="00286D16">
                <w:rPr>
                  <w:rFonts w:ascii="Times New Roman" w:hAnsi="Times New Roman" w:cs="Times New Roman"/>
                  <w:color w:val="000000"/>
                  <w:sz w:val="18"/>
                  <w:szCs w:val="18"/>
                  <w:rPrChange w:id="2929" w:author="Jujia Li" w:date="2025-08-10T15:12:00Z" w16du:dateUtc="2025-08-10T20:12:00Z">
                    <w:rPr>
                      <w:rFonts w:ascii="Aptos Narrow" w:hAnsi="Aptos Narrow"/>
                      <w:color w:val="000000"/>
                      <w:sz w:val="22"/>
                      <w:szCs w:val="22"/>
                    </w:rPr>
                  </w:rPrChange>
                </w:rPr>
                <w:t>2.98</w:t>
              </w:r>
            </w:ins>
          </w:p>
        </w:tc>
        <w:tc>
          <w:tcPr>
            <w:tcW w:w="315" w:type="pct"/>
            <w:gridSpan w:val="2"/>
            <w:noWrap/>
            <w:vAlign w:val="bottom"/>
            <w:hideMark/>
          </w:tcPr>
          <w:p w14:paraId="12ADF33F" w14:textId="5C49A82D" w:rsidR="004D28DD" w:rsidRPr="00286D16" w:rsidRDefault="004D28DD" w:rsidP="004D28DD">
            <w:pPr>
              <w:spacing w:after="120" w:line="360" w:lineRule="auto"/>
              <w:contextualSpacing/>
              <w:jc w:val="right"/>
              <w:rPr>
                <w:ins w:id="2930" w:author="Microsoft Word" w:date="2025-08-11T16:30:00Z" w16du:dateUtc="2025-08-11T21:30:00Z"/>
                <w:rFonts w:ascii="Times New Roman" w:eastAsia="Times New Roman" w:hAnsi="Times New Roman" w:cs="Times New Roman"/>
                <w:color w:val="000000"/>
                <w:kern w:val="0"/>
                <w:sz w:val="18"/>
                <w:szCs w:val="18"/>
                <w14:ligatures w14:val="none"/>
              </w:rPr>
            </w:pPr>
            <w:ins w:id="2931" w:author="Microsoft Word" w:date="2025-08-11T16:30:00Z" w16du:dateUtc="2025-08-11T21:30:00Z">
              <w:r w:rsidRPr="00286D16">
                <w:rPr>
                  <w:rFonts w:ascii="Times New Roman" w:hAnsi="Times New Roman" w:cs="Times New Roman"/>
                  <w:color w:val="000000"/>
                  <w:sz w:val="18"/>
                  <w:szCs w:val="18"/>
                  <w:rPrChange w:id="2932"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3659818B" w14:textId="0C033C0E" w:rsidR="004D28DD" w:rsidRPr="00286D16" w:rsidRDefault="004D28DD" w:rsidP="004D28DD">
            <w:pPr>
              <w:spacing w:after="120" w:line="360" w:lineRule="auto"/>
              <w:contextualSpacing/>
              <w:jc w:val="right"/>
              <w:rPr>
                <w:ins w:id="2933" w:author="Microsoft Word" w:date="2025-08-11T16:30:00Z" w16du:dateUtc="2025-08-11T21:30:00Z"/>
                <w:rFonts w:ascii="Times New Roman" w:eastAsia="Times New Roman" w:hAnsi="Times New Roman" w:cs="Times New Roman"/>
                <w:color w:val="000000"/>
                <w:kern w:val="0"/>
                <w:sz w:val="18"/>
                <w:szCs w:val="18"/>
                <w14:ligatures w14:val="none"/>
              </w:rPr>
            </w:pPr>
            <w:ins w:id="2934" w:author="Microsoft Word" w:date="2025-08-11T16:30:00Z" w16du:dateUtc="2025-08-11T21:30:00Z">
              <w:r w:rsidRPr="00286D16">
                <w:rPr>
                  <w:rFonts w:ascii="Times New Roman" w:hAnsi="Times New Roman" w:cs="Times New Roman"/>
                  <w:color w:val="000000"/>
                  <w:sz w:val="18"/>
                  <w:szCs w:val="18"/>
                  <w:rPrChange w:id="2935" w:author="Jujia Li" w:date="2025-08-10T15:12:00Z" w16du:dateUtc="2025-08-10T20:12:00Z">
                    <w:rPr>
                      <w:rFonts w:ascii="Aptos Narrow" w:hAnsi="Aptos Narrow"/>
                      <w:color w:val="000000"/>
                      <w:sz w:val="22"/>
                      <w:szCs w:val="22"/>
                    </w:rPr>
                  </w:rPrChange>
                </w:rPr>
                <w:t>2.54</w:t>
              </w:r>
            </w:ins>
          </w:p>
        </w:tc>
        <w:tc>
          <w:tcPr>
            <w:tcW w:w="316" w:type="pct"/>
            <w:gridSpan w:val="2"/>
            <w:noWrap/>
            <w:vAlign w:val="bottom"/>
            <w:hideMark/>
          </w:tcPr>
          <w:p w14:paraId="22CB7A2E" w14:textId="3AC579C6" w:rsidR="004D28DD" w:rsidRPr="00286D16" w:rsidRDefault="004D28DD" w:rsidP="004D28DD">
            <w:pPr>
              <w:spacing w:after="120" w:line="360" w:lineRule="auto"/>
              <w:contextualSpacing/>
              <w:jc w:val="right"/>
              <w:rPr>
                <w:ins w:id="2936" w:author="Microsoft Word" w:date="2025-08-11T16:30:00Z" w16du:dateUtc="2025-08-11T21:30:00Z"/>
                <w:rFonts w:ascii="Times New Roman" w:eastAsia="Times New Roman" w:hAnsi="Times New Roman" w:cs="Times New Roman"/>
                <w:color w:val="000000"/>
                <w:kern w:val="0"/>
                <w:sz w:val="18"/>
                <w:szCs w:val="18"/>
                <w14:ligatures w14:val="none"/>
              </w:rPr>
            </w:pPr>
            <w:ins w:id="2937" w:author="Microsoft Word" w:date="2025-08-11T16:30:00Z" w16du:dateUtc="2025-08-11T21:30:00Z">
              <w:r w:rsidRPr="00286D16">
                <w:rPr>
                  <w:rFonts w:ascii="Times New Roman" w:hAnsi="Times New Roman" w:cs="Times New Roman"/>
                  <w:color w:val="000000"/>
                  <w:sz w:val="18"/>
                  <w:szCs w:val="18"/>
                  <w:rPrChange w:id="2938"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731AF187" w14:textId="7F3D2EED" w:rsidR="004D28DD" w:rsidRPr="00286D16" w:rsidRDefault="004D28DD" w:rsidP="004D28DD">
            <w:pPr>
              <w:spacing w:after="120" w:line="360" w:lineRule="auto"/>
              <w:contextualSpacing/>
              <w:jc w:val="right"/>
              <w:rPr>
                <w:ins w:id="2939" w:author="Microsoft Word" w:date="2025-08-11T16:30:00Z" w16du:dateUtc="2025-08-11T21:30:00Z"/>
                <w:rFonts w:ascii="Times New Roman" w:eastAsia="Times New Roman" w:hAnsi="Times New Roman" w:cs="Times New Roman"/>
                <w:color w:val="000000"/>
                <w:kern w:val="0"/>
                <w:sz w:val="18"/>
                <w:szCs w:val="18"/>
                <w14:ligatures w14:val="none"/>
              </w:rPr>
            </w:pPr>
            <w:ins w:id="2940" w:author="Microsoft Word" w:date="2025-08-11T16:30:00Z" w16du:dateUtc="2025-08-11T21:30:00Z">
              <w:r w:rsidRPr="00286D16">
                <w:rPr>
                  <w:rFonts w:ascii="Times New Roman" w:hAnsi="Times New Roman" w:cs="Times New Roman"/>
                  <w:color w:val="000000"/>
                  <w:sz w:val="18"/>
                  <w:szCs w:val="18"/>
                  <w:rPrChange w:id="2941" w:author="Jujia Li" w:date="2025-08-10T15:12:00Z" w16du:dateUtc="2025-08-10T20:12:00Z">
                    <w:rPr>
                      <w:rFonts w:ascii="Aptos Narrow" w:hAnsi="Aptos Narrow"/>
                      <w:color w:val="000000"/>
                      <w:sz w:val="22"/>
                      <w:szCs w:val="22"/>
                    </w:rPr>
                  </w:rPrChange>
                </w:rPr>
                <w:t>2.35</w:t>
              </w:r>
            </w:ins>
          </w:p>
        </w:tc>
        <w:tc>
          <w:tcPr>
            <w:tcW w:w="321" w:type="pct"/>
            <w:noWrap/>
            <w:vAlign w:val="bottom"/>
            <w:hideMark/>
          </w:tcPr>
          <w:p w14:paraId="6BB0B86F" w14:textId="11ABC09B" w:rsidR="004D28DD" w:rsidRPr="00286D16" w:rsidRDefault="004D28DD" w:rsidP="004D28DD">
            <w:pPr>
              <w:spacing w:after="120" w:line="360" w:lineRule="auto"/>
              <w:contextualSpacing/>
              <w:jc w:val="right"/>
              <w:rPr>
                <w:ins w:id="2942" w:author="Microsoft Word" w:date="2025-08-11T16:30:00Z" w16du:dateUtc="2025-08-11T21:30:00Z"/>
                <w:rFonts w:ascii="Times New Roman" w:eastAsia="Times New Roman" w:hAnsi="Times New Roman" w:cs="Times New Roman"/>
                <w:color w:val="000000"/>
                <w:kern w:val="0"/>
                <w:sz w:val="18"/>
                <w:szCs w:val="18"/>
                <w14:ligatures w14:val="none"/>
              </w:rPr>
            </w:pPr>
            <w:ins w:id="2943" w:author="Microsoft Word" w:date="2025-08-11T16:30:00Z" w16du:dateUtc="2025-08-11T21:30:00Z">
              <w:r w:rsidRPr="00286D16">
                <w:rPr>
                  <w:rFonts w:ascii="Times New Roman" w:hAnsi="Times New Roman" w:cs="Times New Roman"/>
                  <w:color w:val="000000"/>
                  <w:sz w:val="18"/>
                  <w:szCs w:val="18"/>
                  <w:rPrChange w:id="2944" w:author="Jujia Li" w:date="2025-08-10T15:12:00Z" w16du:dateUtc="2025-08-10T20:12:00Z">
                    <w:rPr>
                      <w:rFonts w:ascii="Aptos Narrow" w:hAnsi="Aptos Narrow"/>
                      <w:color w:val="000000"/>
                      <w:sz w:val="22"/>
                      <w:szCs w:val="22"/>
                    </w:rPr>
                  </w:rPrChange>
                </w:rPr>
                <w:t>0.07</w:t>
              </w:r>
            </w:ins>
          </w:p>
        </w:tc>
        <w:tc>
          <w:tcPr>
            <w:tcW w:w="428" w:type="pct"/>
            <w:noWrap/>
            <w:vAlign w:val="bottom"/>
            <w:hideMark/>
          </w:tcPr>
          <w:p w14:paraId="75A065D8" w14:textId="38283364" w:rsidR="004D28DD" w:rsidRPr="00286D16" w:rsidRDefault="004D28DD" w:rsidP="004D28DD">
            <w:pPr>
              <w:spacing w:after="120" w:line="360" w:lineRule="auto"/>
              <w:contextualSpacing/>
              <w:jc w:val="right"/>
              <w:rPr>
                <w:ins w:id="2945" w:author="Microsoft Word" w:date="2025-08-11T16:30:00Z" w16du:dateUtc="2025-08-11T21:30:00Z"/>
                <w:rFonts w:ascii="Times New Roman" w:eastAsia="Times New Roman" w:hAnsi="Times New Roman" w:cs="Times New Roman"/>
                <w:color w:val="000000"/>
                <w:kern w:val="0"/>
                <w:sz w:val="18"/>
                <w:szCs w:val="18"/>
                <w14:ligatures w14:val="none"/>
              </w:rPr>
            </w:pPr>
            <w:ins w:id="2946" w:author="Microsoft Word" w:date="2025-08-11T16:30:00Z" w16du:dateUtc="2025-08-11T21:30:00Z">
              <w:r w:rsidRPr="00286D16">
                <w:rPr>
                  <w:rFonts w:ascii="Times New Roman" w:hAnsi="Times New Roman" w:cs="Times New Roman"/>
                  <w:color w:val="000000"/>
                  <w:sz w:val="18"/>
                  <w:szCs w:val="18"/>
                  <w:rPrChange w:id="2947" w:author="Jujia Li" w:date="2025-08-10T15:12:00Z" w16du:dateUtc="2025-08-10T20:12:00Z">
                    <w:rPr>
                      <w:rFonts w:ascii="Aptos Narrow" w:hAnsi="Aptos Narrow"/>
                      <w:color w:val="000000"/>
                      <w:sz w:val="22"/>
                      <w:szCs w:val="22"/>
                    </w:rPr>
                  </w:rPrChange>
                </w:rPr>
                <w:t>12.14</w:t>
              </w:r>
            </w:ins>
          </w:p>
        </w:tc>
        <w:tc>
          <w:tcPr>
            <w:tcW w:w="344" w:type="pct"/>
            <w:vAlign w:val="bottom"/>
          </w:tcPr>
          <w:p w14:paraId="2570027C" w14:textId="3ED6F632" w:rsidR="004D28DD" w:rsidRPr="00286D16" w:rsidRDefault="004D28DD" w:rsidP="004D28DD">
            <w:pPr>
              <w:spacing w:after="120" w:line="360" w:lineRule="auto"/>
              <w:contextualSpacing/>
              <w:jc w:val="right"/>
              <w:rPr>
                <w:ins w:id="2948" w:author="Microsoft Word" w:date="2025-08-11T16:30:00Z" w16du:dateUtc="2025-08-11T21:30:00Z"/>
                <w:rFonts w:ascii="Times New Roman" w:hAnsi="Times New Roman" w:cs="Times New Roman"/>
                <w:sz w:val="18"/>
                <w:szCs w:val="18"/>
              </w:rPr>
            </w:pPr>
            <w:ins w:id="2949" w:author="Microsoft Word" w:date="2025-08-11T16:30:00Z" w16du:dateUtc="2025-08-11T21:30:00Z">
              <w:r w:rsidRPr="00286D16">
                <w:rPr>
                  <w:rFonts w:ascii="Times New Roman" w:hAnsi="Times New Roman" w:cs="Times New Roman"/>
                  <w:color w:val="000000"/>
                  <w:sz w:val="18"/>
                  <w:szCs w:val="18"/>
                  <w:rPrChange w:id="2950" w:author="Jujia Li" w:date="2025-08-10T15:12:00Z" w16du:dateUtc="2025-08-10T20:12:00Z">
                    <w:rPr>
                      <w:rFonts w:ascii="Aptos Narrow" w:hAnsi="Aptos Narrow"/>
                      <w:color w:val="000000"/>
                      <w:sz w:val="22"/>
                      <w:szCs w:val="22"/>
                    </w:rPr>
                  </w:rPrChange>
                </w:rPr>
                <w:t>0.09</w:t>
              </w:r>
            </w:ins>
          </w:p>
        </w:tc>
      </w:tr>
      <w:tr w:rsidR="004D28DD" w:rsidRPr="006A0CE7" w14:paraId="42455D75" w14:textId="77777777" w:rsidTr="005E344C">
        <w:trPr>
          <w:trHeight w:val="290"/>
          <w:ins w:id="2951" w:author="Microsoft Word" w:date="2025-08-11T16:30:00Z"/>
        </w:trPr>
        <w:tc>
          <w:tcPr>
            <w:tcW w:w="808" w:type="pct"/>
            <w:noWrap/>
            <w:vAlign w:val="bottom"/>
            <w:hideMark/>
          </w:tcPr>
          <w:p w14:paraId="3350EA09" w14:textId="77777777" w:rsidR="004D28DD" w:rsidRPr="00221F0A" w:rsidRDefault="004D28DD" w:rsidP="004D28DD">
            <w:pPr>
              <w:spacing w:after="120" w:line="360" w:lineRule="auto"/>
              <w:contextualSpacing/>
              <w:rPr>
                <w:ins w:id="2952" w:author="Microsoft Word" w:date="2025-08-11T16:30:00Z" w16du:dateUtc="2025-08-11T21:30:00Z"/>
                <w:rFonts w:ascii="Times New Roman" w:eastAsia="Times New Roman" w:hAnsi="Times New Roman" w:cs="Times New Roman"/>
                <w:color w:val="000000"/>
                <w:kern w:val="0"/>
                <w:sz w:val="18"/>
                <w:szCs w:val="18"/>
                <w14:ligatures w14:val="none"/>
              </w:rPr>
            </w:pPr>
            <w:ins w:id="2953" w:author="Microsoft Word" w:date="2025-08-11T16:30:00Z" w16du:dateUtc="2025-08-11T21:30:00Z">
              <w:r w:rsidRPr="005E344C">
                <w:rPr>
                  <w:rFonts w:ascii="Times New Roman" w:hAnsi="Times New Roman" w:cs="Times New Roman"/>
                  <w:color w:val="000000"/>
                  <w:sz w:val="18"/>
                  <w:szCs w:val="18"/>
                </w:rPr>
                <w:t>LAWRENCE</w:t>
              </w:r>
            </w:ins>
          </w:p>
        </w:tc>
        <w:tc>
          <w:tcPr>
            <w:tcW w:w="566" w:type="pct"/>
            <w:vAlign w:val="bottom"/>
          </w:tcPr>
          <w:p w14:paraId="422F302A" w14:textId="5C9BF6E8" w:rsidR="004D28DD" w:rsidRPr="00286D16" w:rsidRDefault="004D28DD" w:rsidP="004D28DD">
            <w:pPr>
              <w:spacing w:after="120" w:line="360" w:lineRule="auto"/>
              <w:contextualSpacing/>
              <w:jc w:val="right"/>
              <w:rPr>
                <w:ins w:id="2954" w:author="Microsoft Word" w:date="2025-08-11T16:30:00Z" w16du:dateUtc="2025-08-11T21:30:00Z"/>
                <w:rFonts w:ascii="Times New Roman" w:hAnsi="Times New Roman" w:cs="Times New Roman"/>
                <w:sz w:val="18"/>
                <w:szCs w:val="18"/>
              </w:rPr>
            </w:pPr>
            <w:ins w:id="2955" w:author="Microsoft Word" w:date="2025-08-11T16:30:00Z" w16du:dateUtc="2025-08-11T21:30:00Z">
              <w:r w:rsidRPr="005E344C">
                <w:rPr>
                  <w:rFonts w:ascii="Times New Roman" w:hAnsi="Times New Roman" w:cs="Times New Roman"/>
                  <w:color w:val="000000"/>
                  <w:sz w:val="18"/>
                  <w:szCs w:val="18"/>
                </w:rPr>
                <w:t>33038.88</w:t>
              </w:r>
            </w:ins>
          </w:p>
        </w:tc>
        <w:tc>
          <w:tcPr>
            <w:tcW w:w="454" w:type="pct"/>
            <w:noWrap/>
            <w:vAlign w:val="bottom"/>
            <w:hideMark/>
          </w:tcPr>
          <w:p w14:paraId="27578D62" w14:textId="106C2C5F" w:rsidR="004D28DD" w:rsidRPr="00286D16" w:rsidRDefault="004D28DD" w:rsidP="004D28DD">
            <w:pPr>
              <w:spacing w:after="120" w:line="360" w:lineRule="auto"/>
              <w:contextualSpacing/>
              <w:jc w:val="right"/>
              <w:rPr>
                <w:ins w:id="2956" w:author="Microsoft Word" w:date="2025-08-11T16:30:00Z" w16du:dateUtc="2025-08-11T21:30:00Z"/>
                <w:rFonts w:ascii="Times New Roman" w:eastAsia="Times New Roman" w:hAnsi="Times New Roman" w:cs="Times New Roman"/>
                <w:color w:val="000000"/>
                <w:kern w:val="0"/>
                <w:sz w:val="18"/>
                <w:szCs w:val="18"/>
                <w14:ligatures w14:val="none"/>
              </w:rPr>
            </w:pPr>
            <w:ins w:id="2957" w:author="Microsoft Word" w:date="2025-08-11T16:30:00Z" w16du:dateUtc="2025-08-11T21:30:00Z">
              <w:r w:rsidRPr="00286D16">
                <w:rPr>
                  <w:rFonts w:ascii="Times New Roman" w:hAnsi="Times New Roman" w:cs="Times New Roman"/>
                  <w:color w:val="000000"/>
                  <w:sz w:val="18"/>
                  <w:szCs w:val="18"/>
                  <w:rPrChange w:id="2958" w:author="Jujia Li" w:date="2025-08-10T15:12:00Z" w16du:dateUtc="2025-08-10T20:12:00Z">
                    <w:rPr>
                      <w:rFonts w:ascii="Aptos Narrow" w:hAnsi="Aptos Narrow"/>
                      <w:color w:val="000000"/>
                      <w:sz w:val="22"/>
                      <w:szCs w:val="22"/>
                    </w:rPr>
                  </w:rPrChange>
                </w:rPr>
                <w:t>1.07</w:t>
              </w:r>
            </w:ins>
          </w:p>
        </w:tc>
        <w:tc>
          <w:tcPr>
            <w:tcW w:w="308" w:type="pct"/>
            <w:gridSpan w:val="2"/>
            <w:noWrap/>
            <w:vAlign w:val="bottom"/>
            <w:hideMark/>
          </w:tcPr>
          <w:p w14:paraId="64D79F13" w14:textId="078A09FA" w:rsidR="004D28DD" w:rsidRPr="00286D16" w:rsidRDefault="004D28DD" w:rsidP="004D28DD">
            <w:pPr>
              <w:spacing w:after="120" w:line="360" w:lineRule="auto"/>
              <w:contextualSpacing/>
              <w:jc w:val="right"/>
              <w:rPr>
                <w:ins w:id="2959" w:author="Microsoft Word" w:date="2025-08-11T16:30:00Z" w16du:dateUtc="2025-08-11T21:30:00Z"/>
                <w:rFonts w:ascii="Times New Roman" w:eastAsia="Times New Roman" w:hAnsi="Times New Roman" w:cs="Times New Roman"/>
                <w:color w:val="000000"/>
                <w:kern w:val="0"/>
                <w:sz w:val="18"/>
                <w:szCs w:val="18"/>
                <w14:ligatures w14:val="none"/>
              </w:rPr>
            </w:pPr>
            <w:ins w:id="2960" w:author="Microsoft Word" w:date="2025-08-11T16:30:00Z" w16du:dateUtc="2025-08-11T21:30:00Z">
              <w:r w:rsidRPr="00286D16">
                <w:rPr>
                  <w:rFonts w:ascii="Times New Roman" w:hAnsi="Times New Roman" w:cs="Times New Roman"/>
                  <w:color w:val="000000"/>
                  <w:sz w:val="18"/>
                  <w:szCs w:val="18"/>
                  <w:rPrChange w:id="2961"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3EFE77C4" w14:textId="78433769" w:rsidR="004D28DD" w:rsidRPr="00286D16" w:rsidRDefault="004D28DD" w:rsidP="004D28DD">
            <w:pPr>
              <w:spacing w:after="120" w:line="360" w:lineRule="auto"/>
              <w:contextualSpacing/>
              <w:jc w:val="right"/>
              <w:rPr>
                <w:ins w:id="2962" w:author="Microsoft Word" w:date="2025-08-11T16:30:00Z" w16du:dateUtc="2025-08-11T21:30:00Z"/>
                <w:rFonts w:ascii="Times New Roman" w:eastAsia="Times New Roman" w:hAnsi="Times New Roman" w:cs="Times New Roman"/>
                <w:color w:val="000000"/>
                <w:kern w:val="0"/>
                <w:sz w:val="18"/>
                <w:szCs w:val="18"/>
                <w14:ligatures w14:val="none"/>
              </w:rPr>
            </w:pPr>
            <w:ins w:id="2963" w:author="Microsoft Word" w:date="2025-08-11T16:30:00Z" w16du:dateUtc="2025-08-11T21:30:00Z">
              <w:r w:rsidRPr="00286D16">
                <w:rPr>
                  <w:rFonts w:ascii="Times New Roman" w:hAnsi="Times New Roman" w:cs="Times New Roman"/>
                  <w:color w:val="000000"/>
                  <w:sz w:val="18"/>
                  <w:szCs w:val="18"/>
                  <w:rPrChange w:id="2964" w:author="Jujia Li" w:date="2025-08-10T15:12:00Z" w16du:dateUtc="2025-08-10T20:12:00Z">
                    <w:rPr>
                      <w:rFonts w:ascii="Aptos Narrow" w:hAnsi="Aptos Narrow"/>
                      <w:color w:val="000000"/>
                      <w:sz w:val="22"/>
                      <w:szCs w:val="22"/>
                    </w:rPr>
                  </w:rPrChange>
                </w:rPr>
                <w:t>1.05</w:t>
              </w:r>
            </w:ins>
          </w:p>
        </w:tc>
        <w:tc>
          <w:tcPr>
            <w:tcW w:w="315" w:type="pct"/>
            <w:gridSpan w:val="2"/>
            <w:noWrap/>
            <w:vAlign w:val="bottom"/>
            <w:hideMark/>
          </w:tcPr>
          <w:p w14:paraId="43456834" w14:textId="4B47205C" w:rsidR="004D28DD" w:rsidRPr="00286D16" w:rsidRDefault="004D28DD" w:rsidP="004D28DD">
            <w:pPr>
              <w:spacing w:after="120" w:line="360" w:lineRule="auto"/>
              <w:contextualSpacing/>
              <w:jc w:val="right"/>
              <w:rPr>
                <w:ins w:id="2965" w:author="Microsoft Word" w:date="2025-08-11T16:30:00Z" w16du:dateUtc="2025-08-11T21:30:00Z"/>
                <w:rFonts w:ascii="Times New Roman" w:eastAsia="Times New Roman" w:hAnsi="Times New Roman" w:cs="Times New Roman"/>
                <w:color w:val="000000"/>
                <w:kern w:val="0"/>
                <w:sz w:val="18"/>
                <w:szCs w:val="18"/>
                <w14:ligatures w14:val="none"/>
              </w:rPr>
            </w:pPr>
            <w:ins w:id="2966" w:author="Microsoft Word" w:date="2025-08-11T16:30:00Z" w16du:dateUtc="2025-08-11T21:30:00Z">
              <w:r w:rsidRPr="00286D16">
                <w:rPr>
                  <w:rFonts w:ascii="Times New Roman" w:hAnsi="Times New Roman" w:cs="Times New Roman"/>
                  <w:color w:val="000000"/>
                  <w:sz w:val="18"/>
                  <w:szCs w:val="18"/>
                  <w:rPrChange w:id="2967"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58BB701A" w14:textId="1A319EAE" w:rsidR="004D28DD" w:rsidRPr="00286D16" w:rsidRDefault="004D28DD" w:rsidP="004D28DD">
            <w:pPr>
              <w:spacing w:after="120" w:line="360" w:lineRule="auto"/>
              <w:contextualSpacing/>
              <w:jc w:val="right"/>
              <w:rPr>
                <w:ins w:id="2968" w:author="Microsoft Word" w:date="2025-08-11T16:30:00Z" w16du:dateUtc="2025-08-11T21:30:00Z"/>
                <w:rFonts w:ascii="Times New Roman" w:eastAsia="Times New Roman" w:hAnsi="Times New Roman" w:cs="Times New Roman"/>
                <w:color w:val="000000"/>
                <w:kern w:val="0"/>
                <w:sz w:val="18"/>
                <w:szCs w:val="18"/>
                <w14:ligatures w14:val="none"/>
              </w:rPr>
            </w:pPr>
            <w:ins w:id="2969" w:author="Microsoft Word" w:date="2025-08-11T16:30:00Z" w16du:dateUtc="2025-08-11T21:30:00Z">
              <w:r w:rsidRPr="00286D16">
                <w:rPr>
                  <w:rFonts w:ascii="Times New Roman" w:hAnsi="Times New Roman" w:cs="Times New Roman"/>
                  <w:color w:val="000000"/>
                  <w:sz w:val="18"/>
                  <w:szCs w:val="18"/>
                  <w:rPrChange w:id="2970" w:author="Jujia Li" w:date="2025-08-10T15:12:00Z" w16du:dateUtc="2025-08-10T20:12:00Z">
                    <w:rPr>
                      <w:rFonts w:ascii="Aptos Narrow" w:hAnsi="Aptos Narrow"/>
                      <w:color w:val="000000"/>
                      <w:sz w:val="22"/>
                      <w:szCs w:val="22"/>
                    </w:rPr>
                  </w:rPrChange>
                </w:rPr>
                <w:t>1</w:t>
              </w:r>
              <w:r>
                <w:rPr>
                  <w:rFonts w:ascii="Times New Roman" w:hAnsi="Times New Roman" w:cs="Times New Roman"/>
                  <w:color w:val="000000"/>
                  <w:sz w:val="18"/>
                  <w:szCs w:val="18"/>
                </w:rPr>
                <w:t>.00</w:t>
              </w:r>
            </w:ins>
          </w:p>
        </w:tc>
        <w:tc>
          <w:tcPr>
            <w:tcW w:w="316" w:type="pct"/>
            <w:gridSpan w:val="2"/>
            <w:noWrap/>
            <w:vAlign w:val="bottom"/>
            <w:hideMark/>
          </w:tcPr>
          <w:p w14:paraId="29C86DCA" w14:textId="6A58D1A3" w:rsidR="004D28DD" w:rsidRPr="00286D16" w:rsidRDefault="004D28DD" w:rsidP="004D28DD">
            <w:pPr>
              <w:spacing w:after="120" w:line="360" w:lineRule="auto"/>
              <w:contextualSpacing/>
              <w:jc w:val="right"/>
              <w:rPr>
                <w:ins w:id="2971" w:author="Microsoft Word" w:date="2025-08-11T16:30:00Z" w16du:dateUtc="2025-08-11T21:30:00Z"/>
                <w:rFonts w:ascii="Times New Roman" w:eastAsia="Times New Roman" w:hAnsi="Times New Roman" w:cs="Times New Roman"/>
                <w:color w:val="000000"/>
                <w:kern w:val="0"/>
                <w:sz w:val="18"/>
                <w:szCs w:val="18"/>
                <w14:ligatures w14:val="none"/>
              </w:rPr>
            </w:pPr>
            <w:ins w:id="2972" w:author="Microsoft Word" w:date="2025-08-11T16:30:00Z" w16du:dateUtc="2025-08-11T21:30:00Z">
              <w:r w:rsidRPr="00286D16">
                <w:rPr>
                  <w:rFonts w:ascii="Times New Roman" w:hAnsi="Times New Roman" w:cs="Times New Roman"/>
                  <w:color w:val="000000"/>
                  <w:sz w:val="18"/>
                  <w:szCs w:val="18"/>
                  <w:rPrChange w:id="2973"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092897C8" w14:textId="06235599" w:rsidR="004D28DD" w:rsidRPr="00286D16" w:rsidRDefault="004D28DD" w:rsidP="004D28DD">
            <w:pPr>
              <w:spacing w:after="120" w:line="360" w:lineRule="auto"/>
              <w:contextualSpacing/>
              <w:jc w:val="right"/>
              <w:rPr>
                <w:ins w:id="2974" w:author="Microsoft Word" w:date="2025-08-11T16:30:00Z" w16du:dateUtc="2025-08-11T21:30:00Z"/>
                <w:rFonts w:ascii="Times New Roman" w:eastAsia="Times New Roman" w:hAnsi="Times New Roman" w:cs="Times New Roman"/>
                <w:color w:val="000000"/>
                <w:kern w:val="0"/>
                <w:sz w:val="18"/>
                <w:szCs w:val="18"/>
                <w14:ligatures w14:val="none"/>
              </w:rPr>
            </w:pPr>
            <w:ins w:id="2975" w:author="Microsoft Word" w:date="2025-08-11T16:30:00Z" w16du:dateUtc="2025-08-11T21:30:00Z">
              <w:r w:rsidRPr="00286D16">
                <w:rPr>
                  <w:rFonts w:ascii="Times New Roman" w:hAnsi="Times New Roman" w:cs="Times New Roman"/>
                  <w:color w:val="000000"/>
                  <w:sz w:val="18"/>
                  <w:szCs w:val="18"/>
                  <w:rPrChange w:id="2976" w:author="Jujia Li" w:date="2025-08-10T15:12:00Z" w16du:dateUtc="2025-08-10T20:12:00Z">
                    <w:rPr>
                      <w:rFonts w:ascii="Aptos Narrow" w:hAnsi="Aptos Narrow"/>
                      <w:color w:val="000000"/>
                      <w:sz w:val="22"/>
                      <w:szCs w:val="22"/>
                    </w:rPr>
                  </w:rPrChange>
                </w:rPr>
                <w:t>0.59</w:t>
              </w:r>
            </w:ins>
          </w:p>
        </w:tc>
        <w:tc>
          <w:tcPr>
            <w:tcW w:w="321" w:type="pct"/>
            <w:noWrap/>
            <w:vAlign w:val="bottom"/>
            <w:hideMark/>
          </w:tcPr>
          <w:p w14:paraId="75538C60" w14:textId="1650A980" w:rsidR="004D28DD" w:rsidRPr="00286D16" w:rsidRDefault="004D28DD" w:rsidP="004D28DD">
            <w:pPr>
              <w:spacing w:after="120" w:line="360" w:lineRule="auto"/>
              <w:contextualSpacing/>
              <w:jc w:val="right"/>
              <w:rPr>
                <w:ins w:id="2977" w:author="Microsoft Word" w:date="2025-08-11T16:30:00Z" w16du:dateUtc="2025-08-11T21:30:00Z"/>
                <w:rFonts w:ascii="Times New Roman" w:eastAsia="Times New Roman" w:hAnsi="Times New Roman" w:cs="Times New Roman"/>
                <w:color w:val="000000"/>
                <w:kern w:val="0"/>
                <w:sz w:val="18"/>
                <w:szCs w:val="18"/>
                <w14:ligatures w14:val="none"/>
              </w:rPr>
            </w:pPr>
            <w:ins w:id="2978" w:author="Microsoft Word" w:date="2025-08-11T16:30:00Z" w16du:dateUtc="2025-08-11T21:30:00Z">
              <w:r w:rsidRPr="00286D16">
                <w:rPr>
                  <w:rFonts w:ascii="Times New Roman" w:hAnsi="Times New Roman" w:cs="Times New Roman"/>
                  <w:color w:val="000000"/>
                  <w:sz w:val="18"/>
                  <w:szCs w:val="18"/>
                  <w:rPrChange w:id="2979" w:author="Jujia Li" w:date="2025-08-10T15:12:00Z" w16du:dateUtc="2025-08-10T20:12:00Z">
                    <w:rPr>
                      <w:rFonts w:ascii="Aptos Narrow" w:hAnsi="Aptos Narrow"/>
                      <w:color w:val="000000"/>
                      <w:sz w:val="22"/>
                      <w:szCs w:val="22"/>
                    </w:rPr>
                  </w:rPrChange>
                </w:rPr>
                <w:t>0.05</w:t>
              </w:r>
            </w:ins>
          </w:p>
        </w:tc>
        <w:tc>
          <w:tcPr>
            <w:tcW w:w="428" w:type="pct"/>
            <w:noWrap/>
            <w:vAlign w:val="bottom"/>
            <w:hideMark/>
          </w:tcPr>
          <w:p w14:paraId="213D2BF9" w14:textId="5A9CF29C" w:rsidR="004D28DD" w:rsidRPr="00286D16" w:rsidRDefault="004D28DD" w:rsidP="004D28DD">
            <w:pPr>
              <w:spacing w:after="120" w:line="360" w:lineRule="auto"/>
              <w:contextualSpacing/>
              <w:jc w:val="right"/>
              <w:rPr>
                <w:ins w:id="2980" w:author="Microsoft Word" w:date="2025-08-11T16:30:00Z" w16du:dateUtc="2025-08-11T21:30:00Z"/>
                <w:rFonts w:ascii="Times New Roman" w:eastAsia="Times New Roman" w:hAnsi="Times New Roman" w:cs="Times New Roman"/>
                <w:color w:val="000000"/>
                <w:kern w:val="0"/>
                <w:sz w:val="18"/>
                <w:szCs w:val="18"/>
                <w14:ligatures w14:val="none"/>
              </w:rPr>
            </w:pPr>
            <w:ins w:id="2981" w:author="Microsoft Word" w:date="2025-08-11T16:30:00Z" w16du:dateUtc="2025-08-11T21:30:00Z">
              <w:r w:rsidRPr="00286D16">
                <w:rPr>
                  <w:rFonts w:ascii="Times New Roman" w:hAnsi="Times New Roman" w:cs="Times New Roman"/>
                  <w:color w:val="000000"/>
                  <w:sz w:val="18"/>
                  <w:szCs w:val="18"/>
                  <w:rPrChange w:id="2982" w:author="Jujia Li" w:date="2025-08-10T15:12:00Z" w16du:dateUtc="2025-08-10T20:12:00Z">
                    <w:rPr>
                      <w:rFonts w:ascii="Aptos Narrow" w:hAnsi="Aptos Narrow"/>
                      <w:color w:val="000000"/>
                      <w:sz w:val="22"/>
                      <w:szCs w:val="22"/>
                    </w:rPr>
                  </w:rPrChange>
                </w:rPr>
                <w:t>3.71</w:t>
              </w:r>
            </w:ins>
          </w:p>
        </w:tc>
        <w:tc>
          <w:tcPr>
            <w:tcW w:w="344" w:type="pct"/>
            <w:vAlign w:val="bottom"/>
          </w:tcPr>
          <w:p w14:paraId="42CCB4EA" w14:textId="6E305490" w:rsidR="004D28DD" w:rsidRPr="00286D16" w:rsidRDefault="004D28DD" w:rsidP="004D28DD">
            <w:pPr>
              <w:spacing w:after="120" w:line="360" w:lineRule="auto"/>
              <w:contextualSpacing/>
              <w:jc w:val="right"/>
              <w:rPr>
                <w:ins w:id="2983" w:author="Microsoft Word" w:date="2025-08-11T16:30:00Z" w16du:dateUtc="2025-08-11T21:30:00Z"/>
                <w:rFonts w:ascii="Times New Roman" w:hAnsi="Times New Roman" w:cs="Times New Roman"/>
                <w:sz w:val="18"/>
                <w:szCs w:val="18"/>
              </w:rPr>
            </w:pPr>
            <w:ins w:id="2984" w:author="Microsoft Word" w:date="2025-08-11T16:30:00Z" w16du:dateUtc="2025-08-11T21:30:00Z">
              <w:r w:rsidRPr="00286D16">
                <w:rPr>
                  <w:rFonts w:ascii="Times New Roman" w:hAnsi="Times New Roman" w:cs="Times New Roman"/>
                  <w:color w:val="000000"/>
                  <w:sz w:val="18"/>
                  <w:szCs w:val="18"/>
                  <w:rPrChange w:id="2985" w:author="Jujia Li" w:date="2025-08-10T15:12:00Z" w16du:dateUtc="2025-08-10T20:12:00Z">
                    <w:rPr>
                      <w:rFonts w:ascii="Aptos Narrow" w:hAnsi="Aptos Narrow"/>
                      <w:color w:val="000000"/>
                      <w:sz w:val="22"/>
                      <w:szCs w:val="22"/>
                    </w:rPr>
                  </w:rPrChange>
                </w:rPr>
                <w:t>0.08</w:t>
              </w:r>
            </w:ins>
          </w:p>
        </w:tc>
      </w:tr>
      <w:tr w:rsidR="004D28DD" w:rsidRPr="006A0CE7" w14:paraId="3E5DE15D" w14:textId="77777777" w:rsidTr="005E344C">
        <w:trPr>
          <w:trHeight w:val="290"/>
          <w:ins w:id="2986" w:author="Microsoft Word" w:date="2025-08-11T16:30:00Z"/>
        </w:trPr>
        <w:tc>
          <w:tcPr>
            <w:tcW w:w="808" w:type="pct"/>
            <w:noWrap/>
            <w:vAlign w:val="bottom"/>
            <w:hideMark/>
          </w:tcPr>
          <w:p w14:paraId="7A1F3348" w14:textId="77777777" w:rsidR="004D28DD" w:rsidRPr="00221F0A" w:rsidRDefault="004D28DD" w:rsidP="004D28DD">
            <w:pPr>
              <w:spacing w:after="120" w:line="360" w:lineRule="auto"/>
              <w:contextualSpacing/>
              <w:rPr>
                <w:ins w:id="2987" w:author="Microsoft Word" w:date="2025-08-11T16:30:00Z" w16du:dateUtc="2025-08-11T21:30:00Z"/>
                <w:rFonts w:ascii="Times New Roman" w:eastAsia="Times New Roman" w:hAnsi="Times New Roman" w:cs="Times New Roman"/>
                <w:color w:val="000000"/>
                <w:kern w:val="0"/>
                <w:sz w:val="18"/>
                <w:szCs w:val="18"/>
                <w14:ligatures w14:val="none"/>
              </w:rPr>
            </w:pPr>
            <w:ins w:id="2988" w:author="Microsoft Word" w:date="2025-08-11T16:30:00Z" w16du:dateUtc="2025-08-11T21:30:00Z">
              <w:r w:rsidRPr="005E344C">
                <w:rPr>
                  <w:rFonts w:ascii="Times New Roman" w:hAnsi="Times New Roman" w:cs="Times New Roman"/>
                  <w:color w:val="000000"/>
                  <w:sz w:val="18"/>
                  <w:szCs w:val="18"/>
                </w:rPr>
                <w:lastRenderedPageBreak/>
                <w:t>LIMESTONE</w:t>
              </w:r>
            </w:ins>
          </w:p>
        </w:tc>
        <w:tc>
          <w:tcPr>
            <w:tcW w:w="566" w:type="pct"/>
            <w:vAlign w:val="bottom"/>
          </w:tcPr>
          <w:p w14:paraId="19FF52EF" w14:textId="7595CF63" w:rsidR="004D28DD" w:rsidRPr="00286D16" w:rsidRDefault="004D28DD" w:rsidP="004D28DD">
            <w:pPr>
              <w:spacing w:after="120" w:line="360" w:lineRule="auto"/>
              <w:contextualSpacing/>
              <w:jc w:val="right"/>
              <w:rPr>
                <w:ins w:id="2989" w:author="Microsoft Word" w:date="2025-08-11T16:30:00Z" w16du:dateUtc="2025-08-11T21:30:00Z"/>
                <w:rFonts w:ascii="Times New Roman" w:hAnsi="Times New Roman" w:cs="Times New Roman"/>
                <w:sz w:val="18"/>
                <w:szCs w:val="18"/>
              </w:rPr>
            </w:pPr>
            <w:ins w:id="2990" w:author="Microsoft Word" w:date="2025-08-11T16:30:00Z" w16du:dateUtc="2025-08-11T21:30:00Z">
              <w:r w:rsidRPr="005E344C">
                <w:rPr>
                  <w:rFonts w:ascii="Times New Roman" w:hAnsi="Times New Roman" w:cs="Times New Roman"/>
                  <w:color w:val="000000"/>
                  <w:sz w:val="18"/>
                  <w:szCs w:val="18"/>
                </w:rPr>
                <w:t>95515.42</w:t>
              </w:r>
            </w:ins>
          </w:p>
        </w:tc>
        <w:tc>
          <w:tcPr>
            <w:tcW w:w="454" w:type="pct"/>
            <w:noWrap/>
            <w:vAlign w:val="bottom"/>
            <w:hideMark/>
          </w:tcPr>
          <w:p w14:paraId="731D6560" w14:textId="59E883CE" w:rsidR="004D28DD" w:rsidRPr="00286D16" w:rsidRDefault="004D28DD" w:rsidP="004D28DD">
            <w:pPr>
              <w:spacing w:after="120" w:line="360" w:lineRule="auto"/>
              <w:contextualSpacing/>
              <w:jc w:val="right"/>
              <w:rPr>
                <w:ins w:id="2991" w:author="Microsoft Word" w:date="2025-08-11T16:30:00Z" w16du:dateUtc="2025-08-11T21:30:00Z"/>
                <w:rFonts w:ascii="Times New Roman" w:eastAsia="Times New Roman" w:hAnsi="Times New Roman" w:cs="Times New Roman"/>
                <w:color w:val="000000"/>
                <w:kern w:val="0"/>
                <w:sz w:val="18"/>
                <w:szCs w:val="18"/>
                <w14:ligatures w14:val="none"/>
              </w:rPr>
            </w:pPr>
            <w:ins w:id="2992" w:author="Microsoft Word" w:date="2025-08-11T16:30:00Z" w16du:dateUtc="2025-08-11T21:30:00Z">
              <w:r w:rsidRPr="00286D16">
                <w:rPr>
                  <w:rFonts w:ascii="Times New Roman" w:hAnsi="Times New Roman" w:cs="Times New Roman"/>
                  <w:color w:val="000000"/>
                  <w:sz w:val="18"/>
                  <w:szCs w:val="18"/>
                  <w:rPrChange w:id="2993" w:author="Jujia Li" w:date="2025-08-10T15:12:00Z" w16du:dateUtc="2025-08-10T20:12:00Z">
                    <w:rPr>
                      <w:rFonts w:ascii="Aptos Narrow" w:hAnsi="Aptos Narrow"/>
                      <w:color w:val="000000"/>
                      <w:sz w:val="22"/>
                      <w:szCs w:val="22"/>
                    </w:rPr>
                  </w:rPrChange>
                </w:rPr>
                <w:t>2.7</w:t>
              </w:r>
              <w:r>
                <w:rPr>
                  <w:rFonts w:ascii="Times New Roman" w:hAnsi="Times New Roman" w:cs="Times New Roman"/>
                  <w:color w:val="000000"/>
                  <w:sz w:val="18"/>
                  <w:szCs w:val="18"/>
                </w:rPr>
                <w:t>0</w:t>
              </w:r>
            </w:ins>
          </w:p>
        </w:tc>
        <w:tc>
          <w:tcPr>
            <w:tcW w:w="308" w:type="pct"/>
            <w:gridSpan w:val="2"/>
            <w:noWrap/>
            <w:vAlign w:val="bottom"/>
            <w:hideMark/>
          </w:tcPr>
          <w:p w14:paraId="49C709D0" w14:textId="00001A41" w:rsidR="004D28DD" w:rsidRPr="00286D16" w:rsidRDefault="004D28DD" w:rsidP="004D28DD">
            <w:pPr>
              <w:spacing w:after="120" w:line="360" w:lineRule="auto"/>
              <w:contextualSpacing/>
              <w:jc w:val="right"/>
              <w:rPr>
                <w:ins w:id="2994" w:author="Microsoft Word" w:date="2025-08-11T16:30:00Z" w16du:dateUtc="2025-08-11T21:30:00Z"/>
                <w:rFonts w:ascii="Times New Roman" w:eastAsia="Times New Roman" w:hAnsi="Times New Roman" w:cs="Times New Roman"/>
                <w:color w:val="000000"/>
                <w:kern w:val="0"/>
                <w:sz w:val="18"/>
                <w:szCs w:val="18"/>
                <w14:ligatures w14:val="none"/>
              </w:rPr>
            </w:pPr>
            <w:ins w:id="2995" w:author="Microsoft Word" w:date="2025-08-11T16:30:00Z" w16du:dateUtc="2025-08-11T21:30:00Z">
              <w:r w:rsidRPr="00286D16">
                <w:rPr>
                  <w:rFonts w:ascii="Times New Roman" w:hAnsi="Times New Roman" w:cs="Times New Roman"/>
                  <w:color w:val="000000"/>
                  <w:sz w:val="18"/>
                  <w:szCs w:val="18"/>
                  <w:rPrChange w:id="2996"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73D046CD" w14:textId="3D751B5C" w:rsidR="004D28DD" w:rsidRPr="00286D16" w:rsidRDefault="004D28DD" w:rsidP="004D28DD">
            <w:pPr>
              <w:spacing w:after="120" w:line="360" w:lineRule="auto"/>
              <w:contextualSpacing/>
              <w:jc w:val="right"/>
              <w:rPr>
                <w:ins w:id="2997" w:author="Microsoft Word" w:date="2025-08-11T16:30:00Z" w16du:dateUtc="2025-08-11T21:30:00Z"/>
                <w:rFonts w:ascii="Times New Roman" w:eastAsia="Times New Roman" w:hAnsi="Times New Roman" w:cs="Times New Roman"/>
                <w:color w:val="000000"/>
                <w:kern w:val="0"/>
                <w:sz w:val="18"/>
                <w:szCs w:val="18"/>
                <w14:ligatures w14:val="none"/>
              </w:rPr>
            </w:pPr>
            <w:ins w:id="2998" w:author="Microsoft Word" w:date="2025-08-11T16:30:00Z" w16du:dateUtc="2025-08-11T21:30:00Z">
              <w:r w:rsidRPr="00286D16">
                <w:rPr>
                  <w:rFonts w:ascii="Times New Roman" w:hAnsi="Times New Roman" w:cs="Times New Roman"/>
                  <w:color w:val="000000"/>
                  <w:sz w:val="18"/>
                  <w:szCs w:val="18"/>
                  <w:rPrChange w:id="2999" w:author="Jujia Li" w:date="2025-08-10T15:12:00Z" w16du:dateUtc="2025-08-10T20:12:00Z">
                    <w:rPr>
                      <w:rFonts w:ascii="Aptos Narrow" w:hAnsi="Aptos Narrow"/>
                      <w:color w:val="000000"/>
                      <w:sz w:val="22"/>
                      <w:szCs w:val="22"/>
                    </w:rPr>
                  </w:rPrChange>
                </w:rPr>
                <w:t>1.99</w:t>
              </w:r>
            </w:ins>
          </w:p>
        </w:tc>
        <w:tc>
          <w:tcPr>
            <w:tcW w:w="315" w:type="pct"/>
            <w:gridSpan w:val="2"/>
            <w:noWrap/>
            <w:vAlign w:val="bottom"/>
            <w:hideMark/>
          </w:tcPr>
          <w:p w14:paraId="1839294D" w14:textId="44023890" w:rsidR="004D28DD" w:rsidRPr="00286D16" w:rsidRDefault="004D28DD" w:rsidP="004D28DD">
            <w:pPr>
              <w:spacing w:after="120" w:line="360" w:lineRule="auto"/>
              <w:contextualSpacing/>
              <w:jc w:val="right"/>
              <w:rPr>
                <w:ins w:id="3000" w:author="Microsoft Word" w:date="2025-08-11T16:30:00Z" w16du:dateUtc="2025-08-11T21:30:00Z"/>
                <w:rFonts w:ascii="Times New Roman" w:eastAsia="Times New Roman" w:hAnsi="Times New Roman" w:cs="Times New Roman"/>
                <w:color w:val="000000"/>
                <w:kern w:val="0"/>
                <w:sz w:val="18"/>
                <w:szCs w:val="18"/>
                <w14:ligatures w14:val="none"/>
              </w:rPr>
            </w:pPr>
            <w:ins w:id="3001" w:author="Microsoft Word" w:date="2025-08-11T16:30:00Z" w16du:dateUtc="2025-08-11T21:30:00Z">
              <w:r w:rsidRPr="00286D16">
                <w:rPr>
                  <w:rFonts w:ascii="Times New Roman" w:hAnsi="Times New Roman" w:cs="Times New Roman"/>
                  <w:color w:val="000000"/>
                  <w:sz w:val="18"/>
                  <w:szCs w:val="18"/>
                  <w:rPrChange w:id="3002" w:author="Jujia Li" w:date="2025-08-10T15:12:00Z" w16du:dateUtc="2025-08-10T20:12:00Z">
                    <w:rPr>
                      <w:rFonts w:ascii="Aptos Narrow" w:hAnsi="Aptos Narrow"/>
                      <w:color w:val="000000"/>
                      <w:sz w:val="22"/>
                      <w:szCs w:val="22"/>
                    </w:rPr>
                  </w:rPrChange>
                </w:rPr>
                <w:t>0.06</w:t>
              </w:r>
            </w:ins>
          </w:p>
        </w:tc>
        <w:tc>
          <w:tcPr>
            <w:tcW w:w="380" w:type="pct"/>
            <w:noWrap/>
            <w:vAlign w:val="bottom"/>
            <w:hideMark/>
          </w:tcPr>
          <w:p w14:paraId="63F22824" w14:textId="4FBFF55A" w:rsidR="004D28DD" w:rsidRPr="00286D16" w:rsidRDefault="004D28DD" w:rsidP="004D28DD">
            <w:pPr>
              <w:spacing w:after="120" w:line="360" w:lineRule="auto"/>
              <w:contextualSpacing/>
              <w:jc w:val="right"/>
              <w:rPr>
                <w:ins w:id="3003" w:author="Microsoft Word" w:date="2025-08-11T16:30:00Z" w16du:dateUtc="2025-08-11T21:30:00Z"/>
                <w:rFonts w:ascii="Times New Roman" w:eastAsia="Times New Roman" w:hAnsi="Times New Roman" w:cs="Times New Roman"/>
                <w:color w:val="000000"/>
                <w:kern w:val="0"/>
                <w:sz w:val="18"/>
                <w:szCs w:val="18"/>
                <w14:ligatures w14:val="none"/>
              </w:rPr>
            </w:pPr>
            <w:ins w:id="3004" w:author="Microsoft Word" w:date="2025-08-11T16:30:00Z" w16du:dateUtc="2025-08-11T21:30:00Z">
              <w:r w:rsidRPr="00286D16">
                <w:rPr>
                  <w:rFonts w:ascii="Times New Roman" w:hAnsi="Times New Roman" w:cs="Times New Roman"/>
                  <w:color w:val="000000"/>
                  <w:sz w:val="18"/>
                  <w:szCs w:val="18"/>
                  <w:rPrChange w:id="3005" w:author="Jujia Li" w:date="2025-08-10T15:12:00Z" w16du:dateUtc="2025-08-10T20:12:00Z">
                    <w:rPr>
                      <w:rFonts w:ascii="Aptos Narrow" w:hAnsi="Aptos Narrow"/>
                      <w:color w:val="000000"/>
                      <w:sz w:val="22"/>
                      <w:szCs w:val="22"/>
                    </w:rPr>
                  </w:rPrChange>
                </w:rPr>
                <w:t>1.8</w:t>
              </w:r>
              <w:r>
                <w:rPr>
                  <w:rFonts w:ascii="Times New Roman" w:hAnsi="Times New Roman" w:cs="Times New Roman"/>
                  <w:color w:val="000000"/>
                  <w:sz w:val="18"/>
                  <w:szCs w:val="18"/>
                </w:rPr>
                <w:t>0</w:t>
              </w:r>
            </w:ins>
          </w:p>
        </w:tc>
        <w:tc>
          <w:tcPr>
            <w:tcW w:w="316" w:type="pct"/>
            <w:gridSpan w:val="2"/>
            <w:noWrap/>
            <w:vAlign w:val="bottom"/>
            <w:hideMark/>
          </w:tcPr>
          <w:p w14:paraId="5BFADD9E" w14:textId="165F1F4E" w:rsidR="004D28DD" w:rsidRPr="00286D16" w:rsidRDefault="004D28DD" w:rsidP="004D28DD">
            <w:pPr>
              <w:spacing w:after="120" w:line="360" w:lineRule="auto"/>
              <w:contextualSpacing/>
              <w:jc w:val="right"/>
              <w:rPr>
                <w:ins w:id="3006" w:author="Microsoft Word" w:date="2025-08-11T16:30:00Z" w16du:dateUtc="2025-08-11T21:30:00Z"/>
                <w:rFonts w:ascii="Times New Roman" w:eastAsia="Times New Roman" w:hAnsi="Times New Roman" w:cs="Times New Roman"/>
                <w:color w:val="000000"/>
                <w:kern w:val="0"/>
                <w:sz w:val="18"/>
                <w:szCs w:val="18"/>
                <w14:ligatures w14:val="none"/>
              </w:rPr>
            </w:pPr>
            <w:ins w:id="3007" w:author="Microsoft Word" w:date="2025-08-11T16:30:00Z" w16du:dateUtc="2025-08-11T21:30:00Z">
              <w:r w:rsidRPr="00286D16">
                <w:rPr>
                  <w:rFonts w:ascii="Times New Roman" w:hAnsi="Times New Roman" w:cs="Times New Roman"/>
                  <w:color w:val="000000"/>
                  <w:sz w:val="18"/>
                  <w:szCs w:val="18"/>
                  <w:rPrChange w:id="3008" w:author="Jujia Li" w:date="2025-08-10T15:12:00Z" w16du:dateUtc="2025-08-10T20:12:00Z">
                    <w:rPr>
                      <w:rFonts w:ascii="Aptos Narrow" w:hAnsi="Aptos Narrow"/>
                      <w:color w:val="000000"/>
                      <w:sz w:val="22"/>
                      <w:szCs w:val="22"/>
                    </w:rPr>
                  </w:rPrChange>
                </w:rPr>
                <w:t>0.05</w:t>
              </w:r>
            </w:ins>
          </w:p>
        </w:tc>
        <w:tc>
          <w:tcPr>
            <w:tcW w:w="380" w:type="pct"/>
            <w:noWrap/>
            <w:vAlign w:val="bottom"/>
            <w:hideMark/>
          </w:tcPr>
          <w:p w14:paraId="4214EFDB" w14:textId="7ECD79E7" w:rsidR="004D28DD" w:rsidRPr="00286D16" w:rsidRDefault="004D28DD" w:rsidP="004D28DD">
            <w:pPr>
              <w:spacing w:after="120" w:line="360" w:lineRule="auto"/>
              <w:contextualSpacing/>
              <w:jc w:val="right"/>
              <w:rPr>
                <w:ins w:id="3009" w:author="Microsoft Word" w:date="2025-08-11T16:30:00Z" w16du:dateUtc="2025-08-11T21:30:00Z"/>
                <w:rFonts w:ascii="Times New Roman" w:eastAsia="Times New Roman" w:hAnsi="Times New Roman" w:cs="Times New Roman"/>
                <w:color w:val="000000"/>
                <w:kern w:val="0"/>
                <w:sz w:val="18"/>
                <w:szCs w:val="18"/>
                <w14:ligatures w14:val="none"/>
              </w:rPr>
            </w:pPr>
            <w:ins w:id="3010" w:author="Microsoft Word" w:date="2025-08-11T16:30:00Z" w16du:dateUtc="2025-08-11T21:30:00Z">
              <w:r w:rsidRPr="00286D16">
                <w:rPr>
                  <w:rFonts w:ascii="Times New Roman" w:hAnsi="Times New Roman" w:cs="Times New Roman"/>
                  <w:color w:val="000000"/>
                  <w:sz w:val="18"/>
                  <w:szCs w:val="18"/>
                  <w:rPrChange w:id="3011" w:author="Jujia Li" w:date="2025-08-10T15:12:00Z" w16du:dateUtc="2025-08-10T20:12:00Z">
                    <w:rPr>
                      <w:rFonts w:ascii="Aptos Narrow" w:hAnsi="Aptos Narrow"/>
                      <w:color w:val="000000"/>
                      <w:sz w:val="22"/>
                      <w:szCs w:val="22"/>
                    </w:rPr>
                  </w:rPrChange>
                </w:rPr>
                <w:t>2.35</w:t>
              </w:r>
            </w:ins>
          </w:p>
        </w:tc>
        <w:tc>
          <w:tcPr>
            <w:tcW w:w="321" w:type="pct"/>
            <w:noWrap/>
            <w:vAlign w:val="bottom"/>
            <w:hideMark/>
          </w:tcPr>
          <w:p w14:paraId="38428F42" w14:textId="1324F8E9" w:rsidR="004D28DD" w:rsidRPr="00286D16" w:rsidRDefault="004D28DD" w:rsidP="004D28DD">
            <w:pPr>
              <w:spacing w:after="120" w:line="360" w:lineRule="auto"/>
              <w:contextualSpacing/>
              <w:jc w:val="right"/>
              <w:rPr>
                <w:ins w:id="3012" w:author="Microsoft Word" w:date="2025-08-11T16:30:00Z" w16du:dateUtc="2025-08-11T21:30:00Z"/>
                <w:rFonts w:ascii="Times New Roman" w:eastAsia="Times New Roman" w:hAnsi="Times New Roman" w:cs="Times New Roman"/>
                <w:color w:val="000000"/>
                <w:kern w:val="0"/>
                <w:sz w:val="18"/>
                <w:szCs w:val="18"/>
                <w14:ligatures w14:val="none"/>
              </w:rPr>
            </w:pPr>
            <w:ins w:id="3013" w:author="Microsoft Word" w:date="2025-08-11T16:30:00Z" w16du:dateUtc="2025-08-11T21:30:00Z">
              <w:r w:rsidRPr="00286D16">
                <w:rPr>
                  <w:rFonts w:ascii="Times New Roman" w:hAnsi="Times New Roman" w:cs="Times New Roman"/>
                  <w:color w:val="000000"/>
                  <w:sz w:val="18"/>
                  <w:szCs w:val="18"/>
                  <w:rPrChange w:id="3014" w:author="Jujia Li" w:date="2025-08-10T15:12:00Z" w16du:dateUtc="2025-08-10T20:12:00Z">
                    <w:rPr>
                      <w:rFonts w:ascii="Aptos Narrow" w:hAnsi="Aptos Narrow"/>
                      <w:color w:val="000000"/>
                      <w:sz w:val="22"/>
                      <w:szCs w:val="22"/>
                    </w:rPr>
                  </w:rPrChange>
                </w:rPr>
                <w:t>0.07</w:t>
              </w:r>
            </w:ins>
          </w:p>
        </w:tc>
        <w:tc>
          <w:tcPr>
            <w:tcW w:w="428" w:type="pct"/>
            <w:noWrap/>
            <w:vAlign w:val="bottom"/>
            <w:hideMark/>
          </w:tcPr>
          <w:p w14:paraId="6C7EA3A0" w14:textId="6AE492EB" w:rsidR="004D28DD" w:rsidRPr="00286D16" w:rsidRDefault="004D28DD" w:rsidP="004D28DD">
            <w:pPr>
              <w:spacing w:after="120" w:line="360" w:lineRule="auto"/>
              <w:contextualSpacing/>
              <w:jc w:val="right"/>
              <w:rPr>
                <w:ins w:id="3015" w:author="Microsoft Word" w:date="2025-08-11T16:30:00Z" w16du:dateUtc="2025-08-11T21:30:00Z"/>
                <w:rFonts w:ascii="Times New Roman" w:eastAsia="Times New Roman" w:hAnsi="Times New Roman" w:cs="Times New Roman"/>
                <w:color w:val="000000"/>
                <w:kern w:val="0"/>
                <w:sz w:val="18"/>
                <w:szCs w:val="18"/>
                <w14:ligatures w14:val="none"/>
              </w:rPr>
            </w:pPr>
            <w:ins w:id="3016" w:author="Microsoft Word" w:date="2025-08-11T16:30:00Z" w16du:dateUtc="2025-08-11T21:30:00Z">
              <w:r w:rsidRPr="00286D16">
                <w:rPr>
                  <w:rFonts w:ascii="Times New Roman" w:hAnsi="Times New Roman" w:cs="Times New Roman"/>
                  <w:color w:val="000000"/>
                  <w:sz w:val="18"/>
                  <w:szCs w:val="18"/>
                  <w:rPrChange w:id="3017" w:author="Jujia Li" w:date="2025-08-10T15:12:00Z" w16du:dateUtc="2025-08-10T20:12:00Z">
                    <w:rPr>
                      <w:rFonts w:ascii="Aptos Narrow" w:hAnsi="Aptos Narrow"/>
                      <w:color w:val="000000"/>
                      <w:sz w:val="22"/>
                      <w:szCs w:val="22"/>
                    </w:rPr>
                  </w:rPrChange>
                </w:rPr>
                <w:t>8.84</w:t>
              </w:r>
            </w:ins>
          </w:p>
        </w:tc>
        <w:tc>
          <w:tcPr>
            <w:tcW w:w="344" w:type="pct"/>
            <w:vAlign w:val="bottom"/>
          </w:tcPr>
          <w:p w14:paraId="51582A5C" w14:textId="74C9B90D" w:rsidR="004D28DD" w:rsidRPr="00286D16" w:rsidRDefault="004D28DD" w:rsidP="004D28DD">
            <w:pPr>
              <w:spacing w:after="120" w:line="360" w:lineRule="auto"/>
              <w:contextualSpacing/>
              <w:jc w:val="right"/>
              <w:rPr>
                <w:ins w:id="3018" w:author="Microsoft Word" w:date="2025-08-11T16:30:00Z" w16du:dateUtc="2025-08-11T21:30:00Z"/>
                <w:rFonts w:ascii="Times New Roman" w:hAnsi="Times New Roman" w:cs="Times New Roman"/>
                <w:sz w:val="18"/>
                <w:szCs w:val="18"/>
              </w:rPr>
            </w:pPr>
            <w:ins w:id="3019" w:author="Microsoft Word" w:date="2025-08-11T16:30:00Z" w16du:dateUtc="2025-08-11T21:30:00Z">
              <w:r w:rsidRPr="00286D16">
                <w:rPr>
                  <w:rFonts w:ascii="Times New Roman" w:hAnsi="Times New Roman" w:cs="Times New Roman"/>
                  <w:color w:val="000000"/>
                  <w:sz w:val="18"/>
                  <w:szCs w:val="18"/>
                  <w:rPrChange w:id="3020" w:author="Jujia Li" w:date="2025-08-10T15:12:00Z" w16du:dateUtc="2025-08-10T20:12:00Z">
                    <w:rPr>
                      <w:rFonts w:ascii="Aptos Narrow" w:hAnsi="Aptos Narrow"/>
                      <w:color w:val="000000"/>
                      <w:sz w:val="22"/>
                      <w:szCs w:val="22"/>
                    </w:rPr>
                  </w:rPrChange>
                </w:rPr>
                <w:t>0.06</w:t>
              </w:r>
            </w:ins>
          </w:p>
        </w:tc>
      </w:tr>
      <w:tr w:rsidR="004D28DD" w:rsidRPr="006A0CE7" w14:paraId="13F7E5B0" w14:textId="77777777" w:rsidTr="005E344C">
        <w:trPr>
          <w:trHeight w:val="290"/>
          <w:ins w:id="3021" w:author="Microsoft Word" w:date="2025-08-11T16:30:00Z"/>
        </w:trPr>
        <w:tc>
          <w:tcPr>
            <w:tcW w:w="808" w:type="pct"/>
            <w:noWrap/>
            <w:vAlign w:val="bottom"/>
            <w:hideMark/>
          </w:tcPr>
          <w:p w14:paraId="329B93BD" w14:textId="77777777" w:rsidR="004D28DD" w:rsidRPr="00221F0A" w:rsidRDefault="004D28DD" w:rsidP="004D28DD">
            <w:pPr>
              <w:spacing w:after="120" w:line="360" w:lineRule="auto"/>
              <w:contextualSpacing/>
              <w:rPr>
                <w:ins w:id="3022" w:author="Microsoft Word" w:date="2025-08-11T16:30:00Z" w16du:dateUtc="2025-08-11T21:30:00Z"/>
                <w:rFonts w:ascii="Times New Roman" w:eastAsia="Times New Roman" w:hAnsi="Times New Roman" w:cs="Times New Roman"/>
                <w:color w:val="000000"/>
                <w:kern w:val="0"/>
                <w:sz w:val="18"/>
                <w:szCs w:val="18"/>
                <w14:ligatures w14:val="none"/>
              </w:rPr>
            </w:pPr>
            <w:ins w:id="3023" w:author="Microsoft Word" w:date="2025-08-11T16:30:00Z" w16du:dateUtc="2025-08-11T21:30:00Z">
              <w:r w:rsidRPr="005E344C">
                <w:rPr>
                  <w:rFonts w:ascii="Times New Roman" w:hAnsi="Times New Roman" w:cs="Times New Roman"/>
                  <w:color w:val="000000"/>
                  <w:sz w:val="18"/>
                  <w:szCs w:val="18"/>
                </w:rPr>
                <w:t>MADISON</w:t>
              </w:r>
            </w:ins>
          </w:p>
        </w:tc>
        <w:tc>
          <w:tcPr>
            <w:tcW w:w="566" w:type="pct"/>
            <w:vAlign w:val="bottom"/>
          </w:tcPr>
          <w:p w14:paraId="157F832B" w14:textId="70026F6C" w:rsidR="004D28DD" w:rsidRPr="00286D16" w:rsidRDefault="004D28DD" w:rsidP="004D28DD">
            <w:pPr>
              <w:spacing w:after="120" w:line="360" w:lineRule="auto"/>
              <w:contextualSpacing/>
              <w:jc w:val="right"/>
              <w:rPr>
                <w:ins w:id="3024" w:author="Microsoft Word" w:date="2025-08-11T16:30:00Z" w16du:dateUtc="2025-08-11T21:30:00Z"/>
                <w:rFonts w:ascii="Times New Roman" w:hAnsi="Times New Roman" w:cs="Times New Roman"/>
                <w:sz w:val="18"/>
                <w:szCs w:val="18"/>
              </w:rPr>
            </w:pPr>
            <w:ins w:id="3025" w:author="Microsoft Word" w:date="2025-08-11T16:30:00Z" w16du:dateUtc="2025-08-11T21:30:00Z">
              <w:r w:rsidRPr="005E344C">
                <w:rPr>
                  <w:rFonts w:ascii="Times New Roman" w:hAnsi="Times New Roman" w:cs="Times New Roman"/>
                  <w:color w:val="000000"/>
                  <w:sz w:val="18"/>
                  <w:szCs w:val="18"/>
                </w:rPr>
                <w:t>364595.61</w:t>
              </w:r>
            </w:ins>
          </w:p>
        </w:tc>
        <w:tc>
          <w:tcPr>
            <w:tcW w:w="454" w:type="pct"/>
            <w:noWrap/>
            <w:vAlign w:val="bottom"/>
            <w:hideMark/>
          </w:tcPr>
          <w:p w14:paraId="57D7C35D" w14:textId="5834D482" w:rsidR="004D28DD" w:rsidRPr="00286D16" w:rsidRDefault="004D28DD" w:rsidP="004D28DD">
            <w:pPr>
              <w:spacing w:after="120" w:line="360" w:lineRule="auto"/>
              <w:contextualSpacing/>
              <w:jc w:val="right"/>
              <w:rPr>
                <w:ins w:id="3026" w:author="Microsoft Word" w:date="2025-08-11T16:30:00Z" w16du:dateUtc="2025-08-11T21:30:00Z"/>
                <w:rFonts w:ascii="Times New Roman" w:eastAsia="Times New Roman" w:hAnsi="Times New Roman" w:cs="Times New Roman"/>
                <w:color w:val="000000"/>
                <w:kern w:val="0"/>
                <w:sz w:val="18"/>
                <w:szCs w:val="18"/>
                <w14:ligatures w14:val="none"/>
              </w:rPr>
            </w:pPr>
            <w:ins w:id="3027" w:author="Microsoft Word" w:date="2025-08-11T16:30:00Z" w16du:dateUtc="2025-08-11T21:30:00Z">
              <w:r w:rsidRPr="00286D16">
                <w:rPr>
                  <w:rFonts w:ascii="Times New Roman" w:hAnsi="Times New Roman" w:cs="Times New Roman"/>
                  <w:color w:val="000000"/>
                  <w:sz w:val="18"/>
                  <w:szCs w:val="18"/>
                  <w:rPrChange w:id="3028" w:author="Jujia Li" w:date="2025-08-10T15:12:00Z" w16du:dateUtc="2025-08-10T20:12:00Z">
                    <w:rPr>
                      <w:rFonts w:ascii="Aptos Narrow" w:hAnsi="Aptos Narrow"/>
                      <w:color w:val="000000"/>
                      <w:sz w:val="22"/>
                      <w:szCs w:val="22"/>
                    </w:rPr>
                  </w:rPrChange>
                </w:rPr>
                <w:t>12.94</w:t>
              </w:r>
            </w:ins>
          </w:p>
        </w:tc>
        <w:tc>
          <w:tcPr>
            <w:tcW w:w="308" w:type="pct"/>
            <w:gridSpan w:val="2"/>
            <w:noWrap/>
            <w:vAlign w:val="bottom"/>
            <w:hideMark/>
          </w:tcPr>
          <w:p w14:paraId="0B6EB036" w14:textId="7F23ED57" w:rsidR="004D28DD" w:rsidRPr="00286D16" w:rsidRDefault="004D28DD" w:rsidP="004D28DD">
            <w:pPr>
              <w:spacing w:after="120" w:line="360" w:lineRule="auto"/>
              <w:contextualSpacing/>
              <w:jc w:val="right"/>
              <w:rPr>
                <w:ins w:id="3029" w:author="Microsoft Word" w:date="2025-08-11T16:30:00Z" w16du:dateUtc="2025-08-11T21:30:00Z"/>
                <w:rFonts w:ascii="Times New Roman" w:eastAsia="Times New Roman" w:hAnsi="Times New Roman" w:cs="Times New Roman"/>
                <w:color w:val="000000"/>
                <w:kern w:val="0"/>
                <w:sz w:val="18"/>
                <w:szCs w:val="18"/>
                <w14:ligatures w14:val="none"/>
              </w:rPr>
            </w:pPr>
            <w:ins w:id="3030" w:author="Microsoft Word" w:date="2025-08-11T16:30:00Z" w16du:dateUtc="2025-08-11T21:30:00Z">
              <w:r w:rsidRPr="00286D16">
                <w:rPr>
                  <w:rFonts w:ascii="Times New Roman" w:hAnsi="Times New Roman" w:cs="Times New Roman"/>
                  <w:color w:val="000000"/>
                  <w:sz w:val="18"/>
                  <w:szCs w:val="18"/>
                  <w:rPrChange w:id="3031"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380" w:type="pct"/>
            <w:noWrap/>
            <w:vAlign w:val="bottom"/>
            <w:hideMark/>
          </w:tcPr>
          <w:p w14:paraId="306AD0E6" w14:textId="189E8C1B" w:rsidR="004D28DD" w:rsidRPr="00286D16" w:rsidRDefault="004D28DD" w:rsidP="004D28DD">
            <w:pPr>
              <w:spacing w:after="120" w:line="360" w:lineRule="auto"/>
              <w:contextualSpacing/>
              <w:jc w:val="right"/>
              <w:rPr>
                <w:ins w:id="3032" w:author="Microsoft Word" w:date="2025-08-11T16:30:00Z" w16du:dateUtc="2025-08-11T21:30:00Z"/>
                <w:rFonts w:ascii="Times New Roman" w:eastAsia="Times New Roman" w:hAnsi="Times New Roman" w:cs="Times New Roman"/>
                <w:color w:val="000000"/>
                <w:kern w:val="0"/>
                <w:sz w:val="18"/>
                <w:szCs w:val="18"/>
                <w14:ligatures w14:val="none"/>
              </w:rPr>
            </w:pPr>
            <w:ins w:id="3033" w:author="Microsoft Word" w:date="2025-08-11T16:30:00Z" w16du:dateUtc="2025-08-11T21:30:00Z">
              <w:r w:rsidRPr="00286D16">
                <w:rPr>
                  <w:rFonts w:ascii="Times New Roman" w:hAnsi="Times New Roman" w:cs="Times New Roman"/>
                  <w:color w:val="000000"/>
                  <w:sz w:val="18"/>
                  <w:szCs w:val="18"/>
                  <w:rPrChange w:id="3034" w:author="Jujia Li" w:date="2025-08-10T15:12:00Z" w16du:dateUtc="2025-08-10T20:12:00Z">
                    <w:rPr>
                      <w:rFonts w:ascii="Aptos Narrow" w:hAnsi="Aptos Narrow"/>
                      <w:color w:val="000000"/>
                      <w:sz w:val="22"/>
                      <w:szCs w:val="22"/>
                    </w:rPr>
                  </w:rPrChange>
                </w:rPr>
                <w:t>10.32</w:t>
              </w:r>
            </w:ins>
          </w:p>
        </w:tc>
        <w:tc>
          <w:tcPr>
            <w:tcW w:w="315" w:type="pct"/>
            <w:gridSpan w:val="2"/>
            <w:noWrap/>
            <w:vAlign w:val="bottom"/>
            <w:hideMark/>
          </w:tcPr>
          <w:p w14:paraId="0CDCD3C3" w14:textId="43EBBF58" w:rsidR="004D28DD" w:rsidRPr="00286D16" w:rsidRDefault="004D28DD" w:rsidP="004D28DD">
            <w:pPr>
              <w:spacing w:after="120" w:line="360" w:lineRule="auto"/>
              <w:contextualSpacing/>
              <w:jc w:val="right"/>
              <w:rPr>
                <w:ins w:id="3035" w:author="Microsoft Word" w:date="2025-08-11T16:30:00Z" w16du:dateUtc="2025-08-11T21:30:00Z"/>
                <w:rFonts w:ascii="Times New Roman" w:eastAsia="Times New Roman" w:hAnsi="Times New Roman" w:cs="Times New Roman"/>
                <w:color w:val="000000"/>
                <w:kern w:val="0"/>
                <w:sz w:val="18"/>
                <w:szCs w:val="18"/>
                <w14:ligatures w14:val="none"/>
              </w:rPr>
            </w:pPr>
            <w:ins w:id="3036" w:author="Microsoft Word" w:date="2025-08-11T16:30:00Z" w16du:dateUtc="2025-08-11T21:30:00Z">
              <w:r w:rsidRPr="00286D16">
                <w:rPr>
                  <w:rFonts w:ascii="Times New Roman" w:hAnsi="Times New Roman" w:cs="Times New Roman"/>
                  <w:color w:val="000000"/>
                  <w:sz w:val="18"/>
                  <w:szCs w:val="18"/>
                  <w:rPrChange w:id="3037"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0EB488E7" w14:textId="33048802" w:rsidR="004D28DD" w:rsidRPr="00286D16" w:rsidRDefault="004D28DD" w:rsidP="004D28DD">
            <w:pPr>
              <w:spacing w:after="120" w:line="360" w:lineRule="auto"/>
              <w:contextualSpacing/>
              <w:jc w:val="right"/>
              <w:rPr>
                <w:ins w:id="3038" w:author="Microsoft Word" w:date="2025-08-11T16:30:00Z" w16du:dateUtc="2025-08-11T21:30:00Z"/>
                <w:rFonts w:ascii="Times New Roman" w:eastAsia="Times New Roman" w:hAnsi="Times New Roman" w:cs="Times New Roman"/>
                <w:color w:val="000000"/>
                <w:kern w:val="0"/>
                <w:sz w:val="18"/>
                <w:szCs w:val="18"/>
                <w14:ligatures w14:val="none"/>
              </w:rPr>
            </w:pPr>
            <w:ins w:id="3039" w:author="Microsoft Word" w:date="2025-08-11T16:30:00Z" w16du:dateUtc="2025-08-11T21:30:00Z">
              <w:r w:rsidRPr="00286D16">
                <w:rPr>
                  <w:rFonts w:ascii="Times New Roman" w:hAnsi="Times New Roman" w:cs="Times New Roman"/>
                  <w:color w:val="000000"/>
                  <w:sz w:val="18"/>
                  <w:szCs w:val="18"/>
                  <w:rPrChange w:id="3040" w:author="Jujia Li" w:date="2025-08-10T15:12:00Z" w16du:dateUtc="2025-08-10T20:12:00Z">
                    <w:rPr>
                      <w:rFonts w:ascii="Aptos Narrow" w:hAnsi="Aptos Narrow"/>
                      <w:color w:val="000000"/>
                      <w:sz w:val="22"/>
                      <w:szCs w:val="22"/>
                    </w:rPr>
                  </w:rPrChange>
                </w:rPr>
                <w:t>7.34</w:t>
              </w:r>
            </w:ins>
          </w:p>
        </w:tc>
        <w:tc>
          <w:tcPr>
            <w:tcW w:w="316" w:type="pct"/>
            <w:gridSpan w:val="2"/>
            <w:noWrap/>
            <w:vAlign w:val="bottom"/>
            <w:hideMark/>
          </w:tcPr>
          <w:p w14:paraId="3EF4CE13" w14:textId="415064AD" w:rsidR="004D28DD" w:rsidRPr="00286D16" w:rsidRDefault="004D28DD" w:rsidP="004D28DD">
            <w:pPr>
              <w:spacing w:after="120" w:line="360" w:lineRule="auto"/>
              <w:contextualSpacing/>
              <w:jc w:val="right"/>
              <w:rPr>
                <w:ins w:id="3041" w:author="Microsoft Word" w:date="2025-08-11T16:30:00Z" w16du:dateUtc="2025-08-11T21:30:00Z"/>
                <w:rFonts w:ascii="Times New Roman" w:eastAsia="Times New Roman" w:hAnsi="Times New Roman" w:cs="Times New Roman"/>
                <w:color w:val="000000"/>
                <w:kern w:val="0"/>
                <w:sz w:val="18"/>
                <w:szCs w:val="18"/>
                <w14:ligatures w14:val="none"/>
              </w:rPr>
            </w:pPr>
            <w:ins w:id="3042" w:author="Microsoft Word" w:date="2025-08-11T16:30:00Z" w16du:dateUtc="2025-08-11T21:30:00Z">
              <w:r w:rsidRPr="00286D16">
                <w:rPr>
                  <w:rFonts w:ascii="Times New Roman" w:hAnsi="Times New Roman" w:cs="Times New Roman"/>
                  <w:color w:val="000000"/>
                  <w:sz w:val="18"/>
                  <w:szCs w:val="18"/>
                  <w:rPrChange w:id="3043" w:author="Jujia Li" w:date="2025-08-10T15:12:00Z" w16du:dateUtc="2025-08-10T20:12:00Z">
                    <w:rPr>
                      <w:rFonts w:ascii="Aptos Narrow" w:hAnsi="Aptos Narrow"/>
                      <w:color w:val="000000"/>
                      <w:sz w:val="22"/>
                      <w:szCs w:val="22"/>
                    </w:rPr>
                  </w:rPrChange>
                </w:rPr>
                <w:t>0.05</w:t>
              </w:r>
            </w:ins>
          </w:p>
        </w:tc>
        <w:tc>
          <w:tcPr>
            <w:tcW w:w="380" w:type="pct"/>
            <w:noWrap/>
            <w:vAlign w:val="bottom"/>
            <w:hideMark/>
          </w:tcPr>
          <w:p w14:paraId="509285AB" w14:textId="7720A8C8" w:rsidR="004D28DD" w:rsidRPr="00286D16" w:rsidRDefault="004D28DD" w:rsidP="004D28DD">
            <w:pPr>
              <w:spacing w:after="120" w:line="360" w:lineRule="auto"/>
              <w:contextualSpacing/>
              <w:jc w:val="right"/>
              <w:rPr>
                <w:ins w:id="3044" w:author="Microsoft Word" w:date="2025-08-11T16:30:00Z" w16du:dateUtc="2025-08-11T21:30:00Z"/>
                <w:rFonts w:ascii="Times New Roman" w:eastAsia="Times New Roman" w:hAnsi="Times New Roman" w:cs="Times New Roman"/>
                <w:color w:val="000000"/>
                <w:kern w:val="0"/>
                <w:sz w:val="18"/>
                <w:szCs w:val="18"/>
                <w14:ligatures w14:val="none"/>
              </w:rPr>
            </w:pPr>
            <w:ins w:id="3045" w:author="Microsoft Word" w:date="2025-08-11T16:30:00Z" w16du:dateUtc="2025-08-11T21:30:00Z">
              <w:r w:rsidRPr="00286D16">
                <w:rPr>
                  <w:rFonts w:ascii="Times New Roman" w:hAnsi="Times New Roman" w:cs="Times New Roman"/>
                  <w:color w:val="000000"/>
                  <w:sz w:val="18"/>
                  <w:szCs w:val="18"/>
                  <w:rPrChange w:id="3046" w:author="Jujia Li" w:date="2025-08-10T15:12:00Z" w16du:dateUtc="2025-08-10T20:12:00Z">
                    <w:rPr>
                      <w:rFonts w:ascii="Aptos Narrow" w:hAnsi="Aptos Narrow"/>
                      <w:color w:val="000000"/>
                      <w:sz w:val="22"/>
                      <w:szCs w:val="22"/>
                    </w:rPr>
                  </w:rPrChange>
                </w:rPr>
                <w:t>5.51</w:t>
              </w:r>
            </w:ins>
          </w:p>
        </w:tc>
        <w:tc>
          <w:tcPr>
            <w:tcW w:w="321" w:type="pct"/>
            <w:noWrap/>
            <w:vAlign w:val="bottom"/>
            <w:hideMark/>
          </w:tcPr>
          <w:p w14:paraId="201ED800" w14:textId="5329B900" w:rsidR="004D28DD" w:rsidRPr="00286D16" w:rsidRDefault="004D28DD" w:rsidP="004D28DD">
            <w:pPr>
              <w:spacing w:after="120" w:line="360" w:lineRule="auto"/>
              <w:contextualSpacing/>
              <w:jc w:val="right"/>
              <w:rPr>
                <w:ins w:id="3047" w:author="Microsoft Word" w:date="2025-08-11T16:30:00Z" w16du:dateUtc="2025-08-11T21:30:00Z"/>
                <w:rFonts w:ascii="Times New Roman" w:eastAsia="Times New Roman" w:hAnsi="Times New Roman" w:cs="Times New Roman"/>
                <w:color w:val="000000"/>
                <w:kern w:val="0"/>
                <w:sz w:val="18"/>
                <w:szCs w:val="18"/>
                <w14:ligatures w14:val="none"/>
              </w:rPr>
            </w:pPr>
            <w:ins w:id="3048" w:author="Microsoft Word" w:date="2025-08-11T16:30:00Z" w16du:dateUtc="2025-08-11T21:30:00Z">
              <w:r w:rsidRPr="00286D16">
                <w:rPr>
                  <w:rFonts w:ascii="Times New Roman" w:hAnsi="Times New Roman" w:cs="Times New Roman"/>
                  <w:color w:val="000000"/>
                  <w:sz w:val="18"/>
                  <w:szCs w:val="18"/>
                  <w:rPrChange w:id="3049" w:author="Jujia Li" w:date="2025-08-10T15:12:00Z" w16du:dateUtc="2025-08-10T20:12:00Z">
                    <w:rPr>
                      <w:rFonts w:ascii="Aptos Narrow" w:hAnsi="Aptos Narrow"/>
                      <w:color w:val="000000"/>
                      <w:sz w:val="22"/>
                      <w:szCs w:val="22"/>
                    </w:rPr>
                  </w:rPrChange>
                </w:rPr>
                <w:t>0.04</w:t>
              </w:r>
            </w:ins>
          </w:p>
        </w:tc>
        <w:tc>
          <w:tcPr>
            <w:tcW w:w="428" w:type="pct"/>
            <w:noWrap/>
            <w:vAlign w:val="bottom"/>
            <w:hideMark/>
          </w:tcPr>
          <w:p w14:paraId="5A513A89" w14:textId="7A30DF92" w:rsidR="004D28DD" w:rsidRPr="00286D16" w:rsidRDefault="004D28DD" w:rsidP="004D28DD">
            <w:pPr>
              <w:spacing w:after="120" w:line="360" w:lineRule="auto"/>
              <w:contextualSpacing/>
              <w:jc w:val="right"/>
              <w:rPr>
                <w:ins w:id="3050" w:author="Microsoft Word" w:date="2025-08-11T16:30:00Z" w16du:dateUtc="2025-08-11T21:30:00Z"/>
                <w:rFonts w:ascii="Times New Roman" w:eastAsia="Times New Roman" w:hAnsi="Times New Roman" w:cs="Times New Roman"/>
                <w:color w:val="000000"/>
                <w:kern w:val="0"/>
                <w:sz w:val="18"/>
                <w:szCs w:val="18"/>
                <w14:ligatures w14:val="none"/>
              </w:rPr>
            </w:pPr>
            <w:ins w:id="3051" w:author="Microsoft Word" w:date="2025-08-11T16:30:00Z" w16du:dateUtc="2025-08-11T21:30:00Z">
              <w:r w:rsidRPr="00286D16">
                <w:rPr>
                  <w:rFonts w:ascii="Times New Roman" w:hAnsi="Times New Roman" w:cs="Times New Roman"/>
                  <w:color w:val="000000"/>
                  <w:sz w:val="18"/>
                  <w:szCs w:val="18"/>
                  <w:rPrChange w:id="3052" w:author="Jujia Li" w:date="2025-08-10T15:12:00Z" w16du:dateUtc="2025-08-10T20:12:00Z">
                    <w:rPr>
                      <w:rFonts w:ascii="Aptos Narrow" w:hAnsi="Aptos Narrow"/>
                      <w:color w:val="000000"/>
                      <w:sz w:val="22"/>
                      <w:szCs w:val="22"/>
                    </w:rPr>
                  </w:rPrChange>
                </w:rPr>
                <w:t>36.11</w:t>
              </w:r>
            </w:ins>
          </w:p>
        </w:tc>
        <w:tc>
          <w:tcPr>
            <w:tcW w:w="344" w:type="pct"/>
            <w:vAlign w:val="bottom"/>
          </w:tcPr>
          <w:p w14:paraId="793F7EFF" w14:textId="0B8B975F" w:rsidR="004D28DD" w:rsidRPr="00286D16" w:rsidRDefault="004D28DD" w:rsidP="004D28DD">
            <w:pPr>
              <w:spacing w:after="120" w:line="360" w:lineRule="auto"/>
              <w:contextualSpacing/>
              <w:jc w:val="right"/>
              <w:rPr>
                <w:ins w:id="3053" w:author="Microsoft Word" w:date="2025-08-11T16:30:00Z" w16du:dateUtc="2025-08-11T21:30:00Z"/>
                <w:rFonts w:ascii="Times New Roman" w:hAnsi="Times New Roman" w:cs="Times New Roman"/>
                <w:sz w:val="18"/>
                <w:szCs w:val="18"/>
              </w:rPr>
            </w:pPr>
            <w:ins w:id="3054" w:author="Microsoft Word" w:date="2025-08-11T16:30:00Z" w16du:dateUtc="2025-08-11T21:30:00Z">
              <w:r w:rsidRPr="00286D16">
                <w:rPr>
                  <w:rFonts w:ascii="Times New Roman" w:hAnsi="Times New Roman" w:cs="Times New Roman"/>
                  <w:color w:val="000000"/>
                  <w:sz w:val="18"/>
                  <w:szCs w:val="18"/>
                  <w:rPrChange w:id="3055" w:author="Jujia Li" w:date="2025-08-10T15:12:00Z" w16du:dateUtc="2025-08-10T20:12:00Z">
                    <w:rPr>
                      <w:rFonts w:ascii="Aptos Narrow" w:hAnsi="Aptos Narrow"/>
                      <w:color w:val="000000"/>
                      <w:sz w:val="22"/>
                      <w:szCs w:val="22"/>
                    </w:rPr>
                  </w:rPrChange>
                </w:rPr>
                <w:t>0.07</w:t>
              </w:r>
            </w:ins>
          </w:p>
        </w:tc>
      </w:tr>
      <w:tr w:rsidR="004D28DD" w:rsidRPr="006A0CE7" w14:paraId="4BA41F13" w14:textId="77777777" w:rsidTr="005E344C">
        <w:trPr>
          <w:trHeight w:val="290"/>
          <w:ins w:id="3056" w:author="Microsoft Word" w:date="2025-08-11T16:30:00Z"/>
        </w:trPr>
        <w:tc>
          <w:tcPr>
            <w:tcW w:w="808" w:type="pct"/>
            <w:noWrap/>
            <w:vAlign w:val="bottom"/>
            <w:hideMark/>
          </w:tcPr>
          <w:p w14:paraId="28335DE4" w14:textId="77777777" w:rsidR="004D28DD" w:rsidRPr="00221F0A" w:rsidRDefault="004D28DD" w:rsidP="004D28DD">
            <w:pPr>
              <w:spacing w:after="120" w:line="360" w:lineRule="auto"/>
              <w:contextualSpacing/>
              <w:rPr>
                <w:ins w:id="3057" w:author="Microsoft Word" w:date="2025-08-11T16:30:00Z" w16du:dateUtc="2025-08-11T21:30:00Z"/>
                <w:rFonts w:ascii="Times New Roman" w:eastAsia="Times New Roman" w:hAnsi="Times New Roman" w:cs="Times New Roman"/>
                <w:color w:val="000000"/>
                <w:kern w:val="0"/>
                <w:sz w:val="18"/>
                <w:szCs w:val="18"/>
                <w14:ligatures w14:val="none"/>
              </w:rPr>
            </w:pPr>
            <w:ins w:id="3058" w:author="Microsoft Word" w:date="2025-08-11T16:30:00Z" w16du:dateUtc="2025-08-11T21:30:00Z">
              <w:r w:rsidRPr="005E344C">
                <w:rPr>
                  <w:rFonts w:ascii="Times New Roman" w:hAnsi="Times New Roman" w:cs="Times New Roman"/>
                  <w:color w:val="000000"/>
                  <w:sz w:val="18"/>
                  <w:szCs w:val="18"/>
                </w:rPr>
                <w:t>MARION</w:t>
              </w:r>
            </w:ins>
          </w:p>
        </w:tc>
        <w:tc>
          <w:tcPr>
            <w:tcW w:w="566" w:type="pct"/>
            <w:vAlign w:val="bottom"/>
          </w:tcPr>
          <w:p w14:paraId="55A5BC35" w14:textId="5651CE18" w:rsidR="004D28DD" w:rsidRPr="00286D16" w:rsidRDefault="004D28DD" w:rsidP="004D28DD">
            <w:pPr>
              <w:spacing w:after="120" w:line="360" w:lineRule="auto"/>
              <w:contextualSpacing/>
              <w:jc w:val="right"/>
              <w:rPr>
                <w:ins w:id="3059" w:author="Microsoft Word" w:date="2025-08-11T16:30:00Z" w16du:dateUtc="2025-08-11T21:30:00Z"/>
                <w:rFonts w:ascii="Times New Roman" w:hAnsi="Times New Roman" w:cs="Times New Roman"/>
                <w:sz w:val="18"/>
                <w:szCs w:val="18"/>
              </w:rPr>
            </w:pPr>
            <w:ins w:id="3060" w:author="Microsoft Word" w:date="2025-08-11T16:30:00Z" w16du:dateUtc="2025-08-11T21:30:00Z">
              <w:r w:rsidRPr="005E344C">
                <w:rPr>
                  <w:rFonts w:ascii="Times New Roman" w:hAnsi="Times New Roman" w:cs="Times New Roman"/>
                  <w:color w:val="000000"/>
                  <w:sz w:val="18"/>
                  <w:szCs w:val="18"/>
                </w:rPr>
                <w:t>29802.86</w:t>
              </w:r>
            </w:ins>
          </w:p>
        </w:tc>
        <w:tc>
          <w:tcPr>
            <w:tcW w:w="454" w:type="pct"/>
            <w:noWrap/>
            <w:vAlign w:val="bottom"/>
            <w:hideMark/>
          </w:tcPr>
          <w:p w14:paraId="523228ED" w14:textId="31CF0D8C" w:rsidR="004D28DD" w:rsidRPr="00286D16" w:rsidRDefault="004D28DD" w:rsidP="004D28DD">
            <w:pPr>
              <w:spacing w:after="120" w:line="360" w:lineRule="auto"/>
              <w:contextualSpacing/>
              <w:jc w:val="right"/>
              <w:rPr>
                <w:ins w:id="3061" w:author="Microsoft Word" w:date="2025-08-11T16:30:00Z" w16du:dateUtc="2025-08-11T21:30:00Z"/>
                <w:rFonts w:ascii="Times New Roman" w:eastAsia="Times New Roman" w:hAnsi="Times New Roman" w:cs="Times New Roman"/>
                <w:color w:val="000000"/>
                <w:kern w:val="0"/>
                <w:sz w:val="18"/>
                <w:szCs w:val="18"/>
                <w14:ligatures w14:val="none"/>
              </w:rPr>
            </w:pPr>
            <w:ins w:id="3062" w:author="Microsoft Word" w:date="2025-08-11T16:30:00Z" w16du:dateUtc="2025-08-11T21:30:00Z">
              <w:r w:rsidRPr="00286D16">
                <w:rPr>
                  <w:rFonts w:ascii="Times New Roman" w:hAnsi="Times New Roman" w:cs="Times New Roman"/>
                  <w:color w:val="000000"/>
                  <w:sz w:val="18"/>
                  <w:szCs w:val="18"/>
                  <w:rPrChange w:id="3063" w:author="Jujia Li" w:date="2025-08-10T15:12:00Z" w16du:dateUtc="2025-08-10T20:12:00Z">
                    <w:rPr>
                      <w:rFonts w:ascii="Aptos Narrow" w:hAnsi="Aptos Narrow"/>
                      <w:color w:val="000000"/>
                      <w:sz w:val="22"/>
                      <w:szCs w:val="22"/>
                    </w:rPr>
                  </w:rPrChange>
                </w:rPr>
                <w:t>4.77</w:t>
              </w:r>
            </w:ins>
          </w:p>
        </w:tc>
        <w:tc>
          <w:tcPr>
            <w:tcW w:w="308" w:type="pct"/>
            <w:gridSpan w:val="2"/>
            <w:noWrap/>
            <w:vAlign w:val="bottom"/>
            <w:hideMark/>
          </w:tcPr>
          <w:p w14:paraId="6958E69C" w14:textId="25B24D9C" w:rsidR="004D28DD" w:rsidRPr="00286D16" w:rsidRDefault="004D28DD" w:rsidP="004D28DD">
            <w:pPr>
              <w:spacing w:after="120" w:line="360" w:lineRule="auto"/>
              <w:contextualSpacing/>
              <w:jc w:val="right"/>
              <w:rPr>
                <w:ins w:id="3064" w:author="Microsoft Word" w:date="2025-08-11T16:30:00Z" w16du:dateUtc="2025-08-11T21:30:00Z"/>
                <w:rFonts w:ascii="Times New Roman" w:eastAsia="Times New Roman" w:hAnsi="Times New Roman" w:cs="Times New Roman"/>
                <w:color w:val="000000"/>
                <w:kern w:val="0"/>
                <w:sz w:val="18"/>
                <w:szCs w:val="18"/>
                <w14:ligatures w14:val="none"/>
              </w:rPr>
            </w:pPr>
            <w:ins w:id="3065" w:author="Microsoft Word" w:date="2025-08-11T16:30:00Z" w16du:dateUtc="2025-08-11T21:30:00Z">
              <w:r w:rsidRPr="00286D16">
                <w:rPr>
                  <w:rFonts w:ascii="Times New Roman" w:hAnsi="Times New Roman" w:cs="Times New Roman"/>
                  <w:color w:val="000000"/>
                  <w:sz w:val="18"/>
                  <w:szCs w:val="18"/>
                  <w:rPrChange w:id="3066" w:author="Jujia Li" w:date="2025-08-10T15:12:00Z" w16du:dateUtc="2025-08-10T20:12:00Z">
                    <w:rPr>
                      <w:rFonts w:ascii="Aptos Narrow" w:hAnsi="Aptos Narrow"/>
                      <w:color w:val="000000"/>
                      <w:sz w:val="22"/>
                      <w:szCs w:val="22"/>
                    </w:rPr>
                  </w:rPrChange>
                </w:rPr>
                <w:t>0.44</w:t>
              </w:r>
            </w:ins>
          </w:p>
        </w:tc>
        <w:tc>
          <w:tcPr>
            <w:tcW w:w="380" w:type="pct"/>
            <w:noWrap/>
            <w:vAlign w:val="bottom"/>
            <w:hideMark/>
          </w:tcPr>
          <w:p w14:paraId="1293D8B3" w14:textId="02282F08" w:rsidR="004D28DD" w:rsidRPr="00286D16" w:rsidRDefault="004D28DD" w:rsidP="004D28DD">
            <w:pPr>
              <w:spacing w:after="120" w:line="360" w:lineRule="auto"/>
              <w:contextualSpacing/>
              <w:jc w:val="right"/>
              <w:rPr>
                <w:ins w:id="3067" w:author="Microsoft Word" w:date="2025-08-11T16:30:00Z" w16du:dateUtc="2025-08-11T21:30:00Z"/>
                <w:rFonts w:ascii="Times New Roman" w:eastAsia="Times New Roman" w:hAnsi="Times New Roman" w:cs="Times New Roman"/>
                <w:color w:val="000000"/>
                <w:kern w:val="0"/>
                <w:sz w:val="18"/>
                <w:szCs w:val="18"/>
                <w14:ligatures w14:val="none"/>
              </w:rPr>
            </w:pPr>
            <w:ins w:id="3068" w:author="Microsoft Word" w:date="2025-08-11T16:30:00Z" w16du:dateUtc="2025-08-11T21:30:00Z">
              <w:r w:rsidRPr="00286D16">
                <w:rPr>
                  <w:rFonts w:ascii="Times New Roman" w:hAnsi="Times New Roman" w:cs="Times New Roman"/>
                  <w:color w:val="000000"/>
                  <w:sz w:val="18"/>
                  <w:szCs w:val="18"/>
                  <w:rPrChange w:id="3069" w:author="Jujia Li" w:date="2025-08-10T15:12:00Z" w16du:dateUtc="2025-08-10T20:12:00Z">
                    <w:rPr>
                      <w:rFonts w:ascii="Aptos Narrow" w:hAnsi="Aptos Narrow"/>
                      <w:color w:val="000000"/>
                      <w:sz w:val="22"/>
                      <w:szCs w:val="22"/>
                    </w:rPr>
                  </w:rPrChange>
                </w:rPr>
                <w:t>3.17</w:t>
              </w:r>
            </w:ins>
          </w:p>
        </w:tc>
        <w:tc>
          <w:tcPr>
            <w:tcW w:w="315" w:type="pct"/>
            <w:gridSpan w:val="2"/>
            <w:noWrap/>
            <w:vAlign w:val="bottom"/>
            <w:hideMark/>
          </w:tcPr>
          <w:p w14:paraId="4CECFF54" w14:textId="6B7DC26E" w:rsidR="004D28DD" w:rsidRPr="00286D16" w:rsidRDefault="004D28DD" w:rsidP="004D28DD">
            <w:pPr>
              <w:spacing w:after="120" w:line="360" w:lineRule="auto"/>
              <w:contextualSpacing/>
              <w:jc w:val="right"/>
              <w:rPr>
                <w:ins w:id="3070" w:author="Microsoft Word" w:date="2025-08-11T16:30:00Z" w16du:dateUtc="2025-08-11T21:30:00Z"/>
                <w:rFonts w:ascii="Times New Roman" w:eastAsia="Times New Roman" w:hAnsi="Times New Roman" w:cs="Times New Roman"/>
                <w:color w:val="000000"/>
                <w:kern w:val="0"/>
                <w:sz w:val="18"/>
                <w:szCs w:val="18"/>
                <w14:ligatures w14:val="none"/>
              </w:rPr>
            </w:pPr>
            <w:ins w:id="3071" w:author="Microsoft Word" w:date="2025-08-11T16:30:00Z" w16du:dateUtc="2025-08-11T21:30:00Z">
              <w:r w:rsidRPr="00286D16">
                <w:rPr>
                  <w:rFonts w:ascii="Times New Roman" w:hAnsi="Times New Roman" w:cs="Times New Roman"/>
                  <w:color w:val="000000"/>
                  <w:sz w:val="18"/>
                  <w:szCs w:val="18"/>
                  <w:rPrChange w:id="3072" w:author="Jujia Li" w:date="2025-08-10T15:12:00Z" w16du:dateUtc="2025-08-10T20:12:00Z">
                    <w:rPr>
                      <w:rFonts w:ascii="Aptos Narrow" w:hAnsi="Aptos Narrow"/>
                      <w:color w:val="000000"/>
                      <w:sz w:val="22"/>
                      <w:szCs w:val="22"/>
                    </w:rPr>
                  </w:rPrChange>
                </w:rPr>
                <w:t>0.29</w:t>
              </w:r>
            </w:ins>
          </w:p>
        </w:tc>
        <w:tc>
          <w:tcPr>
            <w:tcW w:w="380" w:type="pct"/>
            <w:noWrap/>
            <w:vAlign w:val="bottom"/>
            <w:hideMark/>
          </w:tcPr>
          <w:p w14:paraId="3B0C0B1D" w14:textId="4F59AFE6" w:rsidR="004D28DD" w:rsidRPr="00286D16" w:rsidRDefault="004D28DD" w:rsidP="004D28DD">
            <w:pPr>
              <w:spacing w:after="120" w:line="360" w:lineRule="auto"/>
              <w:contextualSpacing/>
              <w:jc w:val="right"/>
              <w:rPr>
                <w:ins w:id="3073" w:author="Microsoft Word" w:date="2025-08-11T16:30:00Z" w16du:dateUtc="2025-08-11T21:30:00Z"/>
                <w:rFonts w:ascii="Times New Roman" w:eastAsia="Times New Roman" w:hAnsi="Times New Roman" w:cs="Times New Roman"/>
                <w:color w:val="000000"/>
                <w:kern w:val="0"/>
                <w:sz w:val="18"/>
                <w:szCs w:val="18"/>
                <w14:ligatures w14:val="none"/>
              </w:rPr>
            </w:pPr>
            <w:ins w:id="3074" w:author="Microsoft Word" w:date="2025-08-11T16:30:00Z" w16du:dateUtc="2025-08-11T21:30:00Z">
              <w:r w:rsidRPr="00286D16">
                <w:rPr>
                  <w:rFonts w:ascii="Times New Roman" w:hAnsi="Times New Roman" w:cs="Times New Roman"/>
                  <w:color w:val="000000"/>
                  <w:sz w:val="18"/>
                  <w:szCs w:val="18"/>
                  <w:rPrChange w:id="3075" w:author="Jujia Li" w:date="2025-08-10T15:12:00Z" w16du:dateUtc="2025-08-10T20:12:00Z">
                    <w:rPr>
                      <w:rFonts w:ascii="Aptos Narrow" w:hAnsi="Aptos Narrow"/>
                      <w:color w:val="000000"/>
                      <w:sz w:val="22"/>
                      <w:szCs w:val="22"/>
                    </w:rPr>
                  </w:rPrChange>
                </w:rPr>
                <w:t>2.51</w:t>
              </w:r>
            </w:ins>
          </w:p>
        </w:tc>
        <w:tc>
          <w:tcPr>
            <w:tcW w:w="316" w:type="pct"/>
            <w:gridSpan w:val="2"/>
            <w:noWrap/>
            <w:vAlign w:val="bottom"/>
            <w:hideMark/>
          </w:tcPr>
          <w:p w14:paraId="581329F5" w14:textId="19A73D8F" w:rsidR="004D28DD" w:rsidRPr="00286D16" w:rsidRDefault="004D28DD" w:rsidP="004D28DD">
            <w:pPr>
              <w:spacing w:after="120" w:line="360" w:lineRule="auto"/>
              <w:contextualSpacing/>
              <w:jc w:val="right"/>
              <w:rPr>
                <w:ins w:id="3076" w:author="Microsoft Word" w:date="2025-08-11T16:30:00Z" w16du:dateUtc="2025-08-11T21:30:00Z"/>
                <w:rFonts w:ascii="Times New Roman" w:eastAsia="Times New Roman" w:hAnsi="Times New Roman" w:cs="Times New Roman"/>
                <w:color w:val="000000"/>
                <w:kern w:val="0"/>
                <w:sz w:val="18"/>
                <w:szCs w:val="18"/>
                <w14:ligatures w14:val="none"/>
              </w:rPr>
            </w:pPr>
            <w:ins w:id="3077" w:author="Microsoft Word" w:date="2025-08-11T16:30:00Z" w16du:dateUtc="2025-08-11T21:30:00Z">
              <w:r w:rsidRPr="00286D16">
                <w:rPr>
                  <w:rFonts w:ascii="Times New Roman" w:hAnsi="Times New Roman" w:cs="Times New Roman"/>
                  <w:color w:val="000000"/>
                  <w:sz w:val="18"/>
                  <w:szCs w:val="18"/>
                  <w:rPrChange w:id="3078" w:author="Jujia Li" w:date="2025-08-10T15:12:00Z" w16du:dateUtc="2025-08-10T20:12:00Z">
                    <w:rPr>
                      <w:rFonts w:ascii="Aptos Narrow" w:hAnsi="Aptos Narrow"/>
                      <w:color w:val="000000"/>
                      <w:sz w:val="22"/>
                      <w:szCs w:val="22"/>
                    </w:rPr>
                  </w:rPrChange>
                </w:rPr>
                <w:t>0.23</w:t>
              </w:r>
            </w:ins>
          </w:p>
        </w:tc>
        <w:tc>
          <w:tcPr>
            <w:tcW w:w="380" w:type="pct"/>
            <w:noWrap/>
            <w:vAlign w:val="bottom"/>
            <w:hideMark/>
          </w:tcPr>
          <w:p w14:paraId="723D6E59" w14:textId="293C4CB1" w:rsidR="004D28DD" w:rsidRPr="00286D16" w:rsidRDefault="004D28DD" w:rsidP="004D28DD">
            <w:pPr>
              <w:spacing w:after="120" w:line="360" w:lineRule="auto"/>
              <w:contextualSpacing/>
              <w:jc w:val="right"/>
              <w:rPr>
                <w:ins w:id="3079" w:author="Microsoft Word" w:date="2025-08-11T16:30:00Z" w16du:dateUtc="2025-08-11T21:30:00Z"/>
                <w:rFonts w:ascii="Times New Roman" w:eastAsia="Times New Roman" w:hAnsi="Times New Roman" w:cs="Times New Roman"/>
                <w:color w:val="000000"/>
                <w:kern w:val="0"/>
                <w:sz w:val="18"/>
                <w:szCs w:val="18"/>
                <w14:ligatures w14:val="none"/>
              </w:rPr>
            </w:pPr>
            <w:ins w:id="3080" w:author="Microsoft Word" w:date="2025-08-11T16:30:00Z" w16du:dateUtc="2025-08-11T21:30:00Z">
              <w:r w:rsidRPr="00286D16">
                <w:rPr>
                  <w:rFonts w:ascii="Times New Roman" w:hAnsi="Times New Roman" w:cs="Times New Roman"/>
                  <w:color w:val="000000"/>
                  <w:sz w:val="18"/>
                  <w:szCs w:val="18"/>
                  <w:rPrChange w:id="3081" w:author="Jujia Li" w:date="2025-08-10T15:12:00Z" w16du:dateUtc="2025-08-10T20:12:00Z">
                    <w:rPr>
                      <w:rFonts w:ascii="Aptos Narrow" w:hAnsi="Aptos Narrow"/>
                      <w:color w:val="000000"/>
                      <w:sz w:val="22"/>
                      <w:szCs w:val="22"/>
                    </w:rPr>
                  </w:rPrChange>
                </w:rPr>
                <w:t>2.16</w:t>
              </w:r>
            </w:ins>
          </w:p>
        </w:tc>
        <w:tc>
          <w:tcPr>
            <w:tcW w:w="321" w:type="pct"/>
            <w:noWrap/>
            <w:vAlign w:val="bottom"/>
            <w:hideMark/>
          </w:tcPr>
          <w:p w14:paraId="39BF3E13" w14:textId="186D5EBA" w:rsidR="004D28DD" w:rsidRPr="00286D16" w:rsidRDefault="004D28DD" w:rsidP="004D28DD">
            <w:pPr>
              <w:spacing w:after="120" w:line="360" w:lineRule="auto"/>
              <w:contextualSpacing/>
              <w:jc w:val="right"/>
              <w:rPr>
                <w:ins w:id="3082" w:author="Microsoft Word" w:date="2025-08-11T16:30:00Z" w16du:dateUtc="2025-08-11T21:30:00Z"/>
                <w:rFonts w:ascii="Times New Roman" w:eastAsia="Times New Roman" w:hAnsi="Times New Roman" w:cs="Times New Roman"/>
                <w:color w:val="000000"/>
                <w:kern w:val="0"/>
                <w:sz w:val="18"/>
                <w:szCs w:val="18"/>
                <w14:ligatures w14:val="none"/>
              </w:rPr>
            </w:pPr>
            <w:ins w:id="3083" w:author="Microsoft Word" w:date="2025-08-11T16:30:00Z" w16du:dateUtc="2025-08-11T21:30:00Z">
              <w:r w:rsidRPr="00286D16">
                <w:rPr>
                  <w:rFonts w:ascii="Times New Roman" w:hAnsi="Times New Roman" w:cs="Times New Roman"/>
                  <w:color w:val="000000"/>
                  <w:sz w:val="18"/>
                  <w:szCs w:val="18"/>
                  <w:rPrChange w:id="3084"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428" w:type="pct"/>
            <w:noWrap/>
            <w:vAlign w:val="bottom"/>
            <w:hideMark/>
          </w:tcPr>
          <w:p w14:paraId="78BD2E8C" w14:textId="05C3AA3E" w:rsidR="004D28DD" w:rsidRPr="00286D16" w:rsidRDefault="004D28DD" w:rsidP="004D28DD">
            <w:pPr>
              <w:spacing w:after="120" w:line="360" w:lineRule="auto"/>
              <w:contextualSpacing/>
              <w:jc w:val="right"/>
              <w:rPr>
                <w:ins w:id="3085" w:author="Microsoft Word" w:date="2025-08-11T16:30:00Z" w16du:dateUtc="2025-08-11T21:30:00Z"/>
                <w:rFonts w:ascii="Times New Roman" w:eastAsia="Times New Roman" w:hAnsi="Times New Roman" w:cs="Times New Roman"/>
                <w:color w:val="000000"/>
                <w:kern w:val="0"/>
                <w:sz w:val="18"/>
                <w:szCs w:val="18"/>
                <w14:ligatures w14:val="none"/>
              </w:rPr>
            </w:pPr>
            <w:ins w:id="3086" w:author="Microsoft Word" w:date="2025-08-11T16:30:00Z" w16du:dateUtc="2025-08-11T21:30:00Z">
              <w:r w:rsidRPr="00286D16">
                <w:rPr>
                  <w:rFonts w:ascii="Times New Roman" w:hAnsi="Times New Roman" w:cs="Times New Roman"/>
                  <w:color w:val="000000"/>
                  <w:sz w:val="18"/>
                  <w:szCs w:val="18"/>
                  <w:rPrChange w:id="3087" w:author="Jujia Li" w:date="2025-08-10T15:12:00Z" w16du:dateUtc="2025-08-10T20:12:00Z">
                    <w:rPr>
                      <w:rFonts w:ascii="Aptos Narrow" w:hAnsi="Aptos Narrow"/>
                      <w:color w:val="000000"/>
                      <w:sz w:val="22"/>
                      <w:szCs w:val="22"/>
                    </w:rPr>
                  </w:rPrChange>
                </w:rPr>
                <w:t>12.61</w:t>
              </w:r>
            </w:ins>
          </w:p>
        </w:tc>
        <w:tc>
          <w:tcPr>
            <w:tcW w:w="344" w:type="pct"/>
            <w:vAlign w:val="bottom"/>
          </w:tcPr>
          <w:p w14:paraId="0CAFB449" w14:textId="06BB335B" w:rsidR="004D28DD" w:rsidRPr="00286D16" w:rsidRDefault="004D28DD" w:rsidP="004D28DD">
            <w:pPr>
              <w:spacing w:after="120" w:line="360" w:lineRule="auto"/>
              <w:contextualSpacing/>
              <w:jc w:val="right"/>
              <w:rPr>
                <w:ins w:id="3088" w:author="Microsoft Word" w:date="2025-08-11T16:30:00Z" w16du:dateUtc="2025-08-11T21:30:00Z"/>
                <w:rFonts w:ascii="Times New Roman" w:hAnsi="Times New Roman" w:cs="Times New Roman"/>
                <w:sz w:val="18"/>
                <w:szCs w:val="18"/>
              </w:rPr>
            </w:pPr>
            <w:ins w:id="3089" w:author="Microsoft Word" w:date="2025-08-11T16:30:00Z" w16du:dateUtc="2025-08-11T21:30:00Z">
              <w:r w:rsidRPr="00286D16">
                <w:rPr>
                  <w:rFonts w:ascii="Times New Roman" w:hAnsi="Times New Roman" w:cs="Times New Roman"/>
                  <w:color w:val="000000"/>
                  <w:sz w:val="18"/>
                  <w:szCs w:val="18"/>
                  <w:rPrChange w:id="3090" w:author="Jujia Li" w:date="2025-08-10T15:12:00Z" w16du:dateUtc="2025-08-10T20:12:00Z">
                    <w:rPr>
                      <w:rFonts w:ascii="Aptos Narrow" w:hAnsi="Aptos Narrow"/>
                      <w:color w:val="000000"/>
                      <w:sz w:val="22"/>
                      <w:szCs w:val="22"/>
                    </w:rPr>
                  </w:rPrChange>
                </w:rPr>
                <w:t>0.29</w:t>
              </w:r>
            </w:ins>
          </w:p>
        </w:tc>
      </w:tr>
      <w:tr w:rsidR="004D28DD" w:rsidRPr="006A0CE7" w14:paraId="6BEEA2B1" w14:textId="77777777" w:rsidTr="005E344C">
        <w:trPr>
          <w:trHeight w:val="290"/>
          <w:ins w:id="3091" w:author="Microsoft Word" w:date="2025-08-11T16:30:00Z"/>
        </w:trPr>
        <w:tc>
          <w:tcPr>
            <w:tcW w:w="808" w:type="pct"/>
            <w:noWrap/>
            <w:vAlign w:val="bottom"/>
            <w:hideMark/>
          </w:tcPr>
          <w:p w14:paraId="7248EB79" w14:textId="77777777" w:rsidR="004D28DD" w:rsidRPr="00221F0A" w:rsidRDefault="004D28DD" w:rsidP="004D28DD">
            <w:pPr>
              <w:spacing w:after="120" w:line="360" w:lineRule="auto"/>
              <w:contextualSpacing/>
              <w:rPr>
                <w:ins w:id="3092" w:author="Microsoft Word" w:date="2025-08-11T16:30:00Z" w16du:dateUtc="2025-08-11T21:30:00Z"/>
                <w:rFonts w:ascii="Times New Roman" w:eastAsia="Times New Roman" w:hAnsi="Times New Roman" w:cs="Times New Roman"/>
                <w:color w:val="000000"/>
                <w:kern w:val="0"/>
                <w:sz w:val="18"/>
                <w:szCs w:val="18"/>
                <w14:ligatures w14:val="none"/>
              </w:rPr>
            </w:pPr>
            <w:ins w:id="3093" w:author="Microsoft Word" w:date="2025-08-11T16:30:00Z" w16du:dateUtc="2025-08-11T21:30:00Z">
              <w:r w:rsidRPr="005E344C">
                <w:rPr>
                  <w:rFonts w:ascii="Times New Roman" w:hAnsi="Times New Roman" w:cs="Times New Roman"/>
                  <w:color w:val="000000"/>
                  <w:sz w:val="18"/>
                  <w:szCs w:val="18"/>
                </w:rPr>
                <w:t>MARSHALL</w:t>
              </w:r>
            </w:ins>
          </w:p>
        </w:tc>
        <w:tc>
          <w:tcPr>
            <w:tcW w:w="566" w:type="pct"/>
            <w:vAlign w:val="bottom"/>
          </w:tcPr>
          <w:p w14:paraId="727E7D69" w14:textId="4071EF70" w:rsidR="004D28DD" w:rsidRPr="00286D16" w:rsidRDefault="004D28DD" w:rsidP="004D28DD">
            <w:pPr>
              <w:spacing w:after="120" w:line="360" w:lineRule="auto"/>
              <w:contextualSpacing/>
              <w:jc w:val="right"/>
              <w:rPr>
                <w:ins w:id="3094" w:author="Microsoft Word" w:date="2025-08-11T16:30:00Z" w16du:dateUtc="2025-08-11T21:30:00Z"/>
                <w:rFonts w:ascii="Times New Roman" w:hAnsi="Times New Roman" w:cs="Times New Roman"/>
                <w:sz w:val="18"/>
                <w:szCs w:val="18"/>
              </w:rPr>
            </w:pPr>
            <w:ins w:id="3095" w:author="Microsoft Word" w:date="2025-08-11T16:30:00Z" w16du:dateUtc="2025-08-11T21:30:00Z">
              <w:r w:rsidRPr="005E344C">
                <w:rPr>
                  <w:rFonts w:ascii="Times New Roman" w:hAnsi="Times New Roman" w:cs="Times New Roman"/>
                  <w:color w:val="000000"/>
                  <w:sz w:val="18"/>
                  <w:szCs w:val="18"/>
                </w:rPr>
                <w:t>95906.71</w:t>
              </w:r>
            </w:ins>
          </w:p>
        </w:tc>
        <w:tc>
          <w:tcPr>
            <w:tcW w:w="454" w:type="pct"/>
            <w:noWrap/>
            <w:vAlign w:val="bottom"/>
            <w:hideMark/>
          </w:tcPr>
          <w:p w14:paraId="799E1A1B" w14:textId="6A4A4F38" w:rsidR="004D28DD" w:rsidRPr="00286D16" w:rsidRDefault="004D28DD" w:rsidP="004D28DD">
            <w:pPr>
              <w:spacing w:after="120" w:line="360" w:lineRule="auto"/>
              <w:contextualSpacing/>
              <w:jc w:val="right"/>
              <w:rPr>
                <w:ins w:id="3096" w:author="Microsoft Word" w:date="2025-08-11T16:30:00Z" w16du:dateUtc="2025-08-11T21:30:00Z"/>
                <w:rFonts w:ascii="Times New Roman" w:eastAsia="Times New Roman" w:hAnsi="Times New Roman" w:cs="Times New Roman"/>
                <w:color w:val="000000"/>
                <w:kern w:val="0"/>
                <w:sz w:val="18"/>
                <w:szCs w:val="18"/>
                <w14:ligatures w14:val="none"/>
              </w:rPr>
            </w:pPr>
            <w:ins w:id="3097" w:author="Microsoft Word" w:date="2025-08-11T16:30:00Z" w16du:dateUtc="2025-08-11T21:30:00Z">
              <w:r w:rsidRPr="00286D16">
                <w:rPr>
                  <w:rFonts w:ascii="Times New Roman" w:hAnsi="Times New Roman" w:cs="Times New Roman"/>
                  <w:color w:val="000000"/>
                  <w:sz w:val="18"/>
                  <w:szCs w:val="18"/>
                  <w:rPrChange w:id="3098" w:author="Jujia Li" w:date="2025-08-10T15:12:00Z" w16du:dateUtc="2025-08-10T20:12:00Z">
                    <w:rPr>
                      <w:rFonts w:ascii="Aptos Narrow" w:hAnsi="Aptos Narrow"/>
                      <w:color w:val="000000"/>
                      <w:sz w:val="22"/>
                      <w:szCs w:val="22"/>
                    </w:rPr>
                  </w:rPrChange>
                </w:rPr>
                <w:t>11.04</w:t>
              </w:r>
            </w:ins>
          </w:p>
        </w:tc>
        <w:tc>
          <w:tcPr>
            <w:tcW w:w="308" w:type="pct"/>
            <w:gridSpan w:val="2"/>
            <w:noWrap/>
            <w:vAlign w:val="bottom"/>
            <w:hideMark/>
          </w:tcPr>
          <w:p w14:paraId="415C6C7A" w14:textId="5DD22567" w:rsidR="004D28DD" w:rsidRPr="00286D16" w:rsidRDefault="004D28DD" w:rsidP="004D28DD">
            <w:pPr>
              <w:spacing w:after="120" w:line="360" w:lineRule="auto"/>
              <w:contextualSpacing/>
              <w:jc w:val="right"/>
              <w:rPr>
                <w:ins w:id="3099" w:author="Microsoft Word" w:date="2025-08-11T16:30:00Z" w16du:dateUtc="2025-08-11T21:30:00Z"/>
                <w:rFonts w:ascii="Times New Roman" w:eastAsia="Times New Roman" w:hAnsi="Times New Roman" w:cs="Times New Roman"/>
                <w:color w:val="000000"/>
                <w:kern w:val="0"/>
                <w:sz w:val="18"/>
                <w:szCs w:val="18"/>
                <w14:ligatures w14:val="none"/>
              </w:rPr>
            </w:pPr>
            <w:ins w:id="3100" w:author="Microsoft Word" w:date="2025-08-11T16:30:00Z" w16du:dateUtc="2025-08-11T21:30:00Z">
              <w:r w:rsidRPr="00286D16">
                <w:rPr>
                  <w:rFonts w:ascii="Times New Roman" w:hAnsi="Times New Roman" w:cs="Times New Roman"/>
                  <w:color w:val="000000"/>
                  <w:sz w:val="18"/>
                  <w:szCs w:val="18"/>
                  <w:rPrChange w:id="3101" w:author="Jujia Li" w:date="2025-08-10T15:12:00Z" w16du:dateUtc="2025-08-10T20:12:00Z">
                    <w:rPr>
                      <w:rFonts w:ascii="Aptos Narrow" w:hAnsi="Aptos Narrow"/>
                      <w:color w:val="000000"/>
                      <w:sz w:val="22"/>
                      <w:szCs w:val="22"/>
                    </w:rPr>
                  </w:rPrChange>
                </w:rPr>
                <w:t>0.32</w:t>
              </w:r>
            </w:ins>
          </w:p>
        </w:tc>
        <w:tc>
          <w:tcPr>
            <w:tcW w:w="380" w:type="pct"/>
            <w:noWrap/>
            <w:vAlign w:val="bottom"/>
            <w:hideMark/>
          </w:tcPr>
          <w:p w14:paraId="11BA691A" w14:textId="1620B280" w:rsidR="004D28DD" w:rsidRPr="00286D16" w:rsidRDefault="004D28DD" w:rsidP="004D28DD">
            <w:pPr>
              <w:spacing w:after="120" w:line="360" w:lineRule="auto"/>
              <w:contextualSpacing/>
              <w:jc w:val="right"/>
              <w:rPr>
                <w:ins w:id="3102" w:author="Microsoft Word" w:date="2025-08-11T16:30:00Z" w16du:dateUtc="2025-08-11T21:30:00Z"/>
                <w:rFonts w:ascii="Times New Roman" w:eastAsia="Times New Roman" w:hAnsi="Times New Roman" w:cs="Times New Roman"/>
                <w:color w:val="000000"/>
                <w:kern w:val="0"/>
                <w:sz w:val="18"/>
                <w:szCs w:val="18"/>
                <w14:ligatures w14:val="none"/>
              </w:rPr>
            </w:pPr>
            <w:ins w:id="3103" w:author="Microsoft Word" w:date="2025-08-11T16:30:00Z" w16du:dateUtc="2025-08-11T21:30:00Z">
              <w:r w:rsidRPr="00286D16">
                <w:rPr>
                  <w:rFonts w:ascii="Times New Roman" w:hAnsi="Times New Roman" w:cs="Times New Roman"/>
                  <w:color w:val="000000"/>
                  <w:sz w:val="18"/>
                  <w:szCs w:val="18"/>
                  <w:rPrChange w:id="3104" w:author="Jujia Li" w:date="2025-08-10T15:12:00Z" w16du:dateUtc="2025-08-10T20:12:00Z">
                    <w:rPr>
                      <w:rFonts w:ascii="Aptos Narrow" w:hAnsi="Aptos Narrow"/>
                      <w:color w:val="000000"/>
                      <w:sz w:val="22"/>
                      <w:szCs w:val="22"/>
                    </w:rPr>
                  </w:rPrChange>
                </w:rPr>
                <w:t>6.63</w:t>
              </w:r>
            </w:ins>
          </w:p>
        </w:tc>
        <w:tc>
          <w:tcPr>
            <w:tcW w:w="315" w:type="pct"/>
            <w:gridSpan w:val="2"/>
            <w:noWrap/>
            <w:vAlign w:val="bottom"/>
            <w:hideMark/>
          </w:tcPr>
          <w:p w14:paraId="375EC9B0" w14:textId="0154323B" w:rsidR="004D28DD" w:rsidRPr="00286D16" w:rsidRDefault="004D28DD" w:rsidP="004D28DD">
            <w:pPr>
              <w:spacing w:after="120" w:line="360" w:lineRule="auto"/>
              <w:contextualSpacing/>
              <w:jc w:val="right"/>
              <w:rPr>
                <w:ins w:id="3105" w:author="Microsoft Word" w:date="2025-08-11T16:30:00Z" w16du:dateUtc="2025-08-11T21:30:00Z"/>
                <w:rFonts w:ascii="Times New Roman" w:eastAsia="Times New Roman" w:hAnsi="Times New Roman" w:cs="Times New Roman"/>
                <w:color w:val="000000"/>
                <w:kern w:val="0"/>
                <w:sz w:val="18"/>
                <w:szCs w:val="18"/>
                <w14:ligatures w14:val="none"/>
              </w:rPr>
            </w:pPr>
            <w:ins w:id="3106" w:author="Microsoft Word" w:date="2025-08-11T16:30:00Z" w16du:dateUtc="2025-08-11T21:30:00Z">
              <w:r w:rsidRPr="00286D16">
                <w:rPr>
                  <w:rFonts w:ascii="Times New Roman" w:hAnsi="Times New Roman" w:cs="Times New Roman"/>
                  <w:color w:val="000000"/>
                  <w:sz w:val="18"/>
                  <w:szCs w:val="18"/>
                  <w:rPrChange w:id="3107" w:author="Jujia Li" w:date="2025-08-10T15:12:00Z" w16du:dateUtc="2025-08-10T20:12:00Z">
                    <w:rPr>
                      <w:rFonts w:ascii="Aptos Narrow" w:hAnsi="Aptos Narrow"/>
                      <w:color w:val="000000"/>
                      <w:sz w:val="22"/>
                      <w:szCs w:val="22"/>
                    </w:rPr>
                  </w:rPrChange>
                </w:rPr>
                <w:t>0.19</w:t>
              </w:r>
            </w:ins>
          </w:p>
        </w:tc>
        <w:tc>
          <w:tcPr>
            <w:tcW w:w="380" w:type="pct"/>
            <w:noWrap/>
            <w:vAlign w:val="bottom"/>
            <w:hideMark/>
          </w:tcPr>
          <w:p w14:paraId="4A6C241A" w14:textId="25FA2687" w:rsidR="004D28DD" w:rsidRPr="00286D16" w:rsidRDefault="004D28DD" w:rsidP="004D28DD">
            <w:pPr>
              <w:spacing w:after="120" w:line="360" w:lineRule="auto"/>
              <w:contextualSpacing/>
              <w:jc w:val="right"/>
              <w:rPr>
                <w:ins w:id="3108" w:author="Microsoft Word" w:date="2025-08-11T16:30:00Z" w16du:dateUtc="2025-08-11T21:30:00Z"/>
                <w:rFonts w:ascii="Times New Roman" w:eastAsia="Times New Roman" w:hAnsi="Times New Roman" w:cs="Times New Roman"/>
                <w:color w:val="000000"/>
                <w:kern w:val="0"/>
                <w:sz w:val="18"/>
                <w:szCs w:val="18"/>
                <w14:ligatures w14:val="none"/>
              </w:rPr>
            </w:pPr>
            <w:ins w:id="3109" w:author="Microsoft Word" w:date="2025-08-11T16:30:00Z" w16du:dateUtc="2025-08-11T21:30:00Z">
              <w:r w:rsidRPr="00286D16">
                <w:rPr>
                  <w:rFonts w:ascii="Times New Roman" w:hAnsi="Times New Roman" w:cs="Times New Roman"/>
                  <w:color w:val="000000"/>
                  <w:sz w:val="18"/>
                  <w:szCs w:val="18"/>
                  <w:rPrChange w:id="3110" w:author="Jujia Li" w:date="2025-08-10T15:12:00Z" w16du:dateUtc="2025-08-10T20:12:00Z">
                    <w:rPr>
                      <w:rFonts w:ascii="Aptos Narrow" w:hAnsi="Aptos Narrow"/>
                      <w:color w:val="000000"/>
                      <w:sz w:val="22"/>
                      <w:szCs w:val="22"/>
                    </w:rPr>
                  </w:rPrChange>
                </w:rPr>
                <w:t>4.88</w:t>
              </w:r>
            </w:ins>
          </w:p>
        </w:tc>
        <w:tc>
          <w:tcPr>
            <w:tcW w:w="316" w:type="pct"/>
            <w:gridSpan w:val="2"/>
            <w:noWrap/>
            <w:vAlign w:val="bottom"/>
            <w:hideMark/>
          </w:tcPr>
          <w:p w14:paraId="31B1D802" w14:textId="356EFE91" w:rsidR="004D28DD" w:rsidRPr="00286D16" w:rsidRDefault="004D28DD" w:rsidP="004D28DD">
            <w:pPr>
              <w:spacing w:after="120" w:line="360" w:lineRule="auto"/>
              <w:contextualSpacing/>
              <w:jc w:val="right"/>
              <w:rPr>
                <w:ins w:id="3111" w:author="Microsoft Word" w:date="2025-08-11T16:30:00Z" w16du:dateUtc="2025-08-11T21:30:00Z"/>
                <w:rFonts w:ascii="Times New Roman" w:eastAsia="Times New Roman" w:hAnsi="Times New Roman" w:cs="Times New Roman"/>
                <w:color w:val="000000"/>
                <w:kern w:val="0"/>
                <w:sz w:val="18"/>
                <w:szCs w:val="18"/>
                <w14:ligatures w14:val="none"/>
              </w:rPr>
            </w:pPr>
            <w:ins w:id="3112" w:author="Microsoft Word" w:date="2025-08-11T16:30:00Z" w16du:dateUtc="2025-08-11T21:30:00Z">
              <w:r w:rsidRPr="00286D16">
                <w:rPr>
                  <w:rFonts w:ascii="Times New Roman" w:hAnsi="Times New Roman" w:cs="Times New Roman"/>
                  <w:color w:val="000000"/>
                  <w:sz w:val="18"/>
                  <w:szCs w:val="18"/>
                  <w:rPrChange w:id="3113" w:author="Jujia Li" w:date="2025-08-10T15:12:00Z" w16du:dateUtc="2025-08-10T20:12:00Z">
                    <w:rPr>
                      <w:rFonts w:ascii="Aptos Narrow" w:hAnsi="Aptos Narrow"/>
                      <w:color w:val="000000"/>
                      <w:sz w:val="22"/>
                      <w:szCs w:val="22"/>
                    </w:rPr>
                  </w:rPrChange>
                </w:rPr>
                <w:t>0.14</w:t>
              </w:r>
            </w:ins>
          </w:p>
        </w:tc>
        <w:tc>
          <w:tcPr>
            <w:tcW w:w="380" w:type="pct"/>
            <w:noWrap/>
            <w:vAlign w:val="bottom"/>
            <w:hideMark/>
          </w:tcPr>
          <w:p w14:paraId="0EB8810C" w14:textId="009D185E" w:rsidR="004D28DD" w:rsidRPr="00286D16" w:rsidRDefault="004D28DD" w:rsidP="004D28DD">
            <w:pPr>
              <w:spacing w:after="120" w:line="360" w:lineRule="auto"/>
              <w:contextualSpacing/>
              <w:jc w:val="right"/>
              <w:rPr>
                <w:ins w:id="3114" w:author="Microsoft Word" w:date="2025-08-11T16:30:00Z" w16du:dateUtc="2025-08-11T21:30:00Z"/>
                <w:rFonts w:ascii="Times New Roman" w:eastAsia="Times New Roman" w:hAnsi="Times New Roman" w:cs="Times New Roman"/>
                <w:color w:val="000000"/>
                <w:kern w:val="0"/>
                <w:sz w:val="18"/>
                <w:szCs w:val="18"/>
                <w14:ligatures w14:val="none"/>
              </w:rPr>
            </w:pPr>
            <w:ins w:id="3115" w:author="Microsoft Word" w:date="2025-08-11T16:30:00Z" w16du:dateUtc="2025-08-11T21:30:00Z">
              <w:r w:rsidRPr="00286D16">
                <w:rPr>
                  <w:rFonts w:ascii="Times New Roman" w:hAnsi="Times New Roman" w:cs="Times New Roman"/>
                  <w:color w:val="000000"/>
                  <w:sz w:val="18"/>
                  <w:szCs w:val="18"/>
                  <w:rPrChange w:id="3116" w:author="Jujia Li" w:date="2025-08-10T15:12:00Z" w16du:dateUtc="2025-08-10T20:12:00Z">
                    <w:rPr>
                      <w:rFonts w:ascii="Aptos Narrow" w:hAnsi="Aptos Narrow"/>
                      <w:color w:val="000000"/>
                      <w:sz w:val="22"/>
                      <w:szCs w:val="22"/>
                    </w:rPr>
                  </w:rPrChange>
                </w:rPr>
                <w:t>3.83</w:t>
              </w:r>
            </w:ins>
          </w:p>
        </w:tc>
        <w:tc>
          <w:tcPr>
            <w:tcW w:w="321" w:type="pct"/>
            <w:noWrap/>
            <w:vAlign w:val="bottom"/>
            <w:hideMark/>
          </w:tcPr>
          <w:p w14:paraId="573B654D" w14:textId="4DBF9209" w:rsidR="004D28DD" w:rsidRPr="00286D16" w:rsidRDefault="004D28DD" w:rsidP="004D28DD">
            <w:pPr>
              <w:spacing w:after="120" w:line="360" w:lineRule="auto"/>
              <w:contextualSpacing/>
              <w:jc w:val="right"/>
              <w:rPr>
                <w:ins w:id="3117" w:author="Microsoft Word" w:date="2025-08-11T16:30:00Z" w16du:dateUtc="2025-08-11T21:30:00Z"/>
                <w:rFonts w:ascii="Times New Roman" w:eastAsia="Times New Roman" w:hAnsi="Times New Roman" w:cs="Times New Roman"/>
                <w:color w:val="000000"/>
                <w:kern w:val="0"/>
                <w:sz w:val="18"/>
                <w:szCs w:val="18"/>
                <w14:ligatures w14:val="none"/>
              </w:rPr>
            </w:pPr>
            <w:ins w:id="3118" w:author="Microsoft Word" w:date="2025-08-11T16:30:00Z" w16du:dateUtc="2025-08-11T21:30:00Z">
              <w:r w:rsidRPr="00286D16">
                <w:rPr>
                  <w:rFonts w:ascii="Times New Roman" w:hAnsi="Times New Roman" w:cs="Times New Roman"/>
                  <w:color w:val="000000"/>
                  <w:sz w:val="18"/>
                  <w:szCs w:val="18"/>
                  <w:rPrChange w:id="3119" w:author="Jujia Li" w:date="2025-08-10T15:12:00Z" w16du:dateUtc="2025-08-10T20:12:00Z">
                    <w:rPr>
                      <w:rFonts w:ascii="Aptos Narrow" w:hAnsi="Aptos Narrow"/>
                      <w:color w:val="000000"/>
                      <w:sz w:val="22"/>
                      <w:szCs w:val="22"/>
                    </w:rPr>
                  </w:rPrChange>
                </w:rPr>
                <w:t>0.11</w:t>
              </w:r>
            </w:ins>
          </w:p>
        </w:tc>
        <w:tc>
          <w:tcPr>
            <w:tcW w:w="428" w:type="pct"/>
            <w:noWrap/>
            <w:vAlign w:val="bottom"/>
            <w:hideMark/>
          </w:tcPr>
          <w:p w14:paraId="1CAA20CD" w14:textId="75312398" w:rsidR="004D28DD" w:rsidRPr="00286D16" w:rsidRDefault="004D28DD" w:rsidP="004D28DD">
            <w:pPr>
              <w:spacing w:after="120" w:line="360" w:lineRule="auto"/>
              <w:contextualSpacing/>
              <w:jc w:val="right"/>
              <w:rPr>
                <w:ins w:id="3120" w:author="Microsoft Word" w:date="2025-08-11T16:30:00Z" w16du:dateUtc="2025-08-11T21:30:00Z"/>
                <w:rFonts w:ascii="Times New Roman" w:eastAsia="Times New Roman" w:hAnsi="Times New Roman" w:cs="Times New Roman"/>
                <w:color w:val="000000"/>
                <w:kern w:val="0"/>
                <w:sz w:val="18"/>
                <w:szCs w:val="18"/>
                <w14:ligatures w14:val="none"/>
              </w:rPr>
            </w:pPr>
            <w:ins w:id="3121" w:author="Microsoft Word" w:date="2025-08-11T16:30:00Z" w16du:dateUtc="2025-08-11T21:30:00Z">
              <w:r w:rsidRPr="00286D16">
                <w:rPr>
                  <w:rFonts w:ascii="Times New Roman" w:hAnsi="Times New Roman" w:cs="Times New Roman"/>
                  <w:color w:val="000000"/>
                  <w:sz w:val="18"/>
                  <w:szCs w:val="18"/>
                  <w:rPrChange w:id="3122" w:author="Jujia Li" w:date="2025-08-10T15:12:00Z" w16du:dateUtc="2025-08-10T20:12:00Z">
                    <w:rPr>
                      <w:rFonts w:ascii="Aptos Narrow" w:hAnsi="Aptos Narrow"/>
                      <w:color w:val="000000"/>
                      <w:sz w:val="22"/>
                      <w:szCs w:val="22"/>
                    </w:rPr>
                  </w:rPrChange>
                </w:rPr>
                <w:t>26.38</w:t>
              </w:r>
            </w:ins>
          </w:p>
        </w:tc>
        <w:tc>
          <w:tcPr>
            <w:tcW w:w="344" w:type="pct"/>
            <w:vAlign w:val="bottom"/>
          </w:tcPr>
          <w:p w14:paraId="45B92C8B" w14:textId="2E84C1CF" w:rsidR="004D28DD" w:rsidRPr="00286D16" w:rsidRDefault="004D28DD" w:rsidP="004D28DD">
            <w:pPr>
              <w:spacing w:after="120" w:line="360" w:lineRule="auto"/>
              <w:contextualSpacing/>
              <w:jc w:val="right"/>
              <w:rPr>
                <w:ins w:id="3123" w:author="Microsoft Word" w:date="2025-08-11T16:30:00Z" w16du:dateUtc="2025-08-11T21:30:00Z"/>
                <w:rFonts w:ascii="Times New Roman" w:hAnsi="Times New Roman" w:cs="Times New Roman"/>
                <w:sz w:val="18"/>
                <w:szCs w:val="18"/>
              </w:rPr>
            </w:pPr>
            <w:ins w:id="3124" w:author="Microsoft Word" w:date="2025-08-11T16:30:00Z" w16du:dateUtc="2025-08-11T21:30:00Z">
              <w:r w:rsidRPr="00286D16">
                <w:rPr>
                  <w:rFonts w:ascii="Times New Roman" w:hAnsi="Times New Roman" w:cs="Times New Roman"/>
                  <w:color w:val="000000"/>
                  <w:sz w:val="18"/>
                  <w:szCs w:val="18"/>
                  <w:rPrChange w:id="3125" w:author="Jujia Li" w:date="2025-08-10T15:12:00Z" w16du:dateUtc="2025-08-10T20:12:00Z">
                    <w:rPr>
                      <w:rFonts w:ascii="Aptos Narrow" w:hAnsi="Aptos Narrow"/>
                      <w:color w:val="000000"/>
                      <w:sz w:val="22"/>
                      <w:szCs w:val="22"/>
                    </w:rPr>
                  </w:rPrChange>
                </w:rPr>
                <w:t>0.19</w:t>
              </w:r>
            </w:ins>
          </w:p>
        </w:tc>
      </w:tr>
      <w:tr w:rsidR="004D28DD" w:rsidRPr="006A0CE7" w14:paraId="20971576" w14:textId="77777777" w:rsidTr="005E344C">
        <w:trPr>
          <w:trHeight w:val="290"/>
          <w:ins w:id="3126" w:author="Microsoft Word" w:date="2025-08-11T16:30:00Z"/>
        </w:trPr>
        <w:tc>
          <w:tcPr>
            <w:tcW w:w="808" w:type="pct"/>
            <w:noWrap/>
            <w:vAlign w:val="bottom"/>
            <w:hideMark/>
          </w:tcPr>
          <w:p w14:paraId="3CE4441B" w14:textId="77777777" w:rsidR="004D28DD" w:rsidRPr="00221F0A" w:rsidRDefault="004D28DD" w:rsidP="004D28DD">
            <w:pPr>
              <w:spacing w:after="120" w:line="360" w:lineRule="auto"/>
              <w:contextualSpacing/>
              <w:rPr>
                <w:ins w:id="3127" w:author="Microsoft Word" w:date="2025-08-11T16:30:00Z" w16du:dateUtc="2025-08-11T21:30:00Z"/>
                <w:rFonts w:ascii="Times New Roman" w:eastAsia="Times New Roman" w:hAnsi="Times New Roman" w:cs="Times New Roman"/>
                <w:color w:val="000000"/>
                <w:kern w:val="0"/>
                <w:sz w:val="18"/>
                <w:szCs w:val="18"/>
                <w14:ligatures w14:val="none"/>
              </w:rPr>
            </w:pPr>
            <w:ins w:id="3128" w:author="Microsoft Word" w:date="2025-08-11T16:30:00Z" w16du:dateUtc="2025-08-11T21:30:00Z">
              <w:r w:rsidRPr="005E344C">
                <w:rPr>
                  <w:rFonts w:ascii="Times New Roman" w:hAnsi="Times New Roman" w:cs="Times New Roman"/>
                  <w:color w:val="000000"/>
                  <w:sz w:val="18"/>
                  <w:szCs w:val="18"/>
                </w:rPr>
                <w:t>MORGAN</w:t>
              </w:r>
            </w:ins>
          </w:p>
        </w:tc>
        <w:tc>
          <w:tcPr>
            <w:tcW w:w="566" w:type="pct"/>
            <w:vAlign w:val="bottom"/>
          </w:tcPr>
          <w:p w14:paraId="1C15978D" w14:textId="6245F44F" w:rsidR="004D28DD" w:rsidRPr="00286D16" w:rsidRDefault="004D28DD" w:rsidP="004D28DD">
            <w:pPr>
              <w:spacing w:after="120" w:line="360" w:lineRule="auto"/>
              <w:contextualSpacing/>
              <w:jc w:val="right"/>
              <w:rPr>
                <w:ins w:id="3129" w:author="Microsoft Word" w:date="2025-08-11T16:30:00Z" w16du:dateUtc="2025-08-11T21:30:00Z"/>
                <w:rFonts w:ascii="Times New Roman" w:hAnsi="Times New Roman" w:cs="Times New Roman"/>
                <w:sz w:val="18"/>
                <w:szCs w:val="18"/>
              </w:rPr>
            </w:pPr>
            <w:ins w:id="3130" w:author="Microsoft Word" w:date="2025-08-11T16:30:00Z" w16du:dateUtc="2025-08-11T21:30:00Z">
              <w:r w:rsidRPr="005E344C">
                <w:rPr>
                  <w:rFonts w:ascii="Times New Roman" w:hAnsi="Times New Roman" w:cs="Times New Roman"/>
                  <w:color w:val="000000"/>
                  <w:sz w:val="18"/>
                  <w:szCs w:val="18"/>
                </w:rPr>
                <w:t>119201.37</w:t>
              </w:r>
            </w:ins>
          </w:p>
        </w:tc>
        <w:tc>
          <w:tcPr>
            <w:tcW w:w="454" w:type="pct"/>
            <w:noWrap/>
            <w:vAlign w:val="bottom"/>
            <w:hideMark/>
          </w:tcPr>
          <w:p w14:paraId="0363CA9A" w14:textId="227AEAD2" w:rsidR="004D28DD" w:rsidRPr="00286D16" w:rsidRDefault="004D28DD" w:rsidP="004D28DD">
            <w:pPr>
              <w:spacing w:after="120" w:line="360" w:lineRule="auto"/>
              <w:contextualSpacing/>
              <w:jc w:val="right"/>
              <w:rPr>
                <w:ins w:id="3131" w:author="Microsoft Word" w:date="2025-08-11T16:30:00Z" w16du:dateUtc="2025-08-11T21:30:00Z"/>
                <w:rFonts w:ascii="Times New Roman" w:eastAsia="Times New Roman" w:hAnsi="Times New Roman" w:cs="Times New Roman"/>
                <w:color w:val="000000"/>
                <w:kern w:val="0"/>
                <w:sz w:val="18"/>
                <w:szCs w:val="18"/>
                <w14:ligatures w14:val="none"/>
              </w:rPr>
            </w:pPr>
            <w:ins w:id="3132" w:author="Microsoft Word" w:date="2025-08-11T16:30:00Z" w16du:dateUtc="2025-08-11T21:30:00Z">
              <w:r w:rsidRPr="00286D16">
                <w:rPr>
                  <w:rFonts w:ascii="Times New Roman" w:hAnsi="Times New Roman" w:cs="Times New Roman"/>
                  <w:color w:val="000000"/>
                  <w:sz w:val="18"/>
                  <w:szCs w:val="18"/>
                  <w:rPrChange w:id="3133" w:author="Jujia Li" w:date="2025-08-10T15:12:00Z" w16du:dateUtc="2025-08-10T20:12:00Z">
                    <w:rPr>
                      <w:rFonts w:ascii="Aptos Narrow" w:hAnsi="Aptos Narrow"/>
                      <w:color w:val="000000"/>
                      <w:sz w:val="22"/>
                      <w:szCs w:val="22"/>
                    </w:rPr>
                  </w:rPrChange>
                </w:rPr>
                <w:t>4.07</w:t>
              </w:r>
            </w:ins>
          </w:p>
        </w:tc>
        <w:tc>
          <w:tcPr>
            <w:tcW w:w="308" w:type="pct"/>
            <w:gridSpan w:val="2"/>
            <w:noWrap/>
            <w:vAlign w:val="bottom"/>
            <w:hideMark/>
          </w:tcPr>
          <w:p w14:paraId="26602946" w14:textId="72C6E83F" w:rsidR="004D28DD" w:rsidRPr="00286D16" w:rsidRDefault="004D28DD" w:rsidP="004D28DD">
            <w:pPr>
              <w:spacing w:after="120" w:line="360" w:lineRule="auto"/>
              <w:contextualSpacing/>
              <w:jc w:val="right"/>
              <w:rPr>
                <w:ins w:id="3134" w:author="Microsoft Word" w:date="2025-08-11T16:30:00Z" w16du:dateUtc="2025-08-11T21:30:00Z"/>
                <w:rFonts w:ascii="Times New Roman" w:eastAsia="Times New Roman" w:hAnsi="Times New Roman" w:cs="Times New Roman"/>
                <w:color w:val="000000"/>
                <w:kern w:val="0"/>
                <w:sz w:val="18"/>
                <w:szCs w:val="18"/>
                <w14:ligatures w14:val="none"/>
              </w:rPr>
            </w:pPr>
            <w:ins w:id="3135" w:author="Microsoft Word" w:date="2025-08-11T16:30:00Z" w16du:dateUtc="2025-08-11T21:30:00Z">
              <w:r w:rsidRPr="00286D16">
                <w:rPr>
                  <w:rFonts w:ascii="Times New Roman" w:hAnsi="Times New Roman" w:cs="Times New Roman"/>
                  <w:color w:val="000000"/>
                  <w:sz w:val="18"/>
                  <w:szCs w:val="18"/>
                  <w:rPrChange w:id="3136"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521C262A" w14:textId="56C7B539" w:rsidR="004D28DD" w:rsidRPr="00286D16" w:rsidRDefault="004D28DD" w:rsidP="004D28DD">
            <w:pPr>
              <w:spacing w:after="120" w:line="360" w:lineRule="auto"/>
              <w:contextualSpacing/>
              <w:jc w:val="right"/>
              <w:rPr>
                <w:ins w:id="3137" w:author="Microsoft Word" w:date="2025-08-11T16:30:00Z" w16du:dateUtc="2025-08-11T21:30:00Z"/>
                <w:rFonts w:ascii="Times New Roman" w:eastAsia="Times New Roman" w:hAnsi="Times New Roman" w:cs="Times New Roman"/>
                <w:color w:val="000000"/>
                <w:kern w:val="0"/>
                <w:sz w:val="18"/>
                <w:szCs w:val="18"/>
                <w14:ligatures w14:val="none"/>
              </w:rPr>
            </w:pPr>
            <w:ins w:id="3138" w:author="Microsoft Word" w:date="2025-08-11T16:30:00Z" w16du:dateUtc="2025-08-11T21:30:00Z">
              <w:r w:rsidRPr="00286D16">
                <w:rPr>
                  <w:rFonts w:ascii="Times New Roman" w:hAnsi="Times New Roman" w:cs="Times New Roman"/>
                  <w:color w:val="000000"/>
                  <w:sz w:val="18"/>
                  <w:szCs w:val="18"/>
                  <w:rPrChange w:id="3139" w:author="Jujia Li" w:date="2025-08-10T15:12:00Z" w16du:dateUtc="2025-08-10T20:12:00Z">
                    <w:rPr>
                      <w:rFonts w:ascii="Aptos Narrow" w:hAnsi="Aptos Narrow"/>
                      <w:color w:val="000000"/>
                      <w:sz w:val="22"/>
                      <w:szCs w:val="22"/>
                    </w:rPr>
                  </w:rPrChange>
                </w:rPr>
                <w:t>3.55</w:t>
              </w:r>
            </w:ins>
          </w:p>
        </w:tc>
        <w:tc>
          <w:tcPr>
            <w:tcW w:w="315" w:type="pct"/>
            <w:gridSpan w:val="2"/>
            <w:noWrap/>
            <w:vAlign w:val="bottom"/>
            <w:hideMark/>
          </w:tcPr>
          <w:p w14:paraId="1CF0FAE4" w14:textId="3CDFA106" w:rsidR="004D28DD" w:rsidRPr="00286D16" w:rsidRDefault="004D28DD" w:rsidP="004D28DD">
            <w:pPr>
              <w:spacing w:after="120" w:line="360" w:lineRule="auto"/>
              <w:contextualSpacing/>
              <w:jc w:val="right"/>
              <w:rPr>
                <w:ins w:id="3140" w:author="Microsoft Word" w:date="2025-08-11T16:30:00Z" w16du:dateUtc="2025-08-11T21:30:00Z"/>
                <w:rFonts w:ascii="Times New Roman" w:eastAsia="Times New Roman" w:hAnsi="Times New Roman" w:cs="Times New Roman"/>
                <w:color w:val="000000"/>
                <w:kern w:val="0"/>
                <w:sz w:val="18"/>
                <w:szCs w:val="18"/>
                <w14:ligatures w14:val="none"/>
              </w:rPr>
            </w:pPr>
            <w:ins w:id="3141" w:author="Microsoft Word" w:date="2025-08-11T16:30:00Z" w16du:dateUtc="2025-08-11T21:30:00Z">
              <w:r w:rsidRPr="00286D16">
                <w:rPr>
                  <w:rFonts w:ascii="Times New Roman" w:hAnsi="Times New Roman" w:cs="Times New Roman"/>
                  <w:color w:val="000000"/>
                  <w:sz w:val="18"/>
                  <w:szCs w:val="18"/>
                  <w:rPrChange w:id="3142"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63D5CA4D" w14:textId="7D5AE1DB" w:rsidR="004D28DD" w:rsidRPr="00286D16" w:rsidRDefault="004D28DD" w:rsidP="004D28DD">
            <w:pPr>
              <w:spacing w:after="120" w:line="360" w:lineRule="auto"/>
              <w:contextualSpacing/>
              <w:jc w:val="right"/>
              <w:rPr>
                <w:ins w:id="3143" w:author="Microsoft Word" w:date="2025-08-11T16:30:00Z" w16du:dateUtc="2025-08-11T21:30:00Z"/>
                <w:rFonts w:ascii="Times New Roman" w:eastAsia="Times New Roman" w:hAnsi="Times New Roman" w:cs="Times New Roman"/>
                <w:color w:val="000000"/>
                <w:kern w:val="0"/>
                <w:sz w:val="18"/>
                <w:szCs w:val="18"/>
                <w14:ligatures w14:val="none"/>
              </w:rPr>
            </w:pPr>
            <w:ins w:id="3144" w:author="Microsoft Word" w:date="2025-08-11T16:30:00Z" w16du:dateUtc="2025-08-11T21:30:00Z">
              <w:r w:rsidRPr="00286D16">
                <w:rPr>
                  <w:rFonts w:ascii="Times New Roman" w:hAnsi="Times New Roman" w:cs="Times New Roman"/>
                  <w:color w:val="000000"/>
                  <w:sz w:val="18"/>
                  <w:szCs w:val="18"/>
                  <w:rPrChange w:id="3145" w:author="Jujia Li" w:date="2025-08-10T15:12:00Z" w16du:dateUtc="2025-08-10T20:12:00Z">
                    <w:rPr>
                      <w:rFonts w:ascii="Aptos Narrow" w:hAnsi="Aptos Narrow"/>
                      <w:color w:val="000000"/>
                      <w:sz w:val="22"/>
                      <w:szCs w:val="22"/>
                    </w:rPr>
                  </w:rPrChange>
                </w:rPr>
                <w:t>2.69</w:t>
              </w:r>
            </w:ins>
          </w:p>
        </w:tc>
        <w:tc>
          <w:tcPr>
            <w:tcW w:w="316" w:type="pct"/>
            <w:gridSpan w:val="2"/>
            <w:noWrap/>
            <w:vAlign w:val="bottom"/>
            <w:hideMark/>
          </w:tcPr>
          <w:p w14:paraId="1BBEE522" w14:textId="2BF07924" w:rsidR="004D28DD" w:rsidRPr="00286D16" w:rsidRDefault="004D28DD" w:rsidP="004D28DD">
            <w:pPr>
              <w:spacing w:after="120" w:line="360" w:lineRule="auto"/>
              <w:contextualSpacing/>
              <w:jc w:val="right"/>
              <w:rPr>
                <w:ins w:id="3146" w:author="Microsoft Word" w:date="2025-08-11T16:30:00Z" w16du:dateUtc="2025-08-11T21:30:00Z"/>
                <w:rFonts w:ascii="Times New Roman" w:eastAsia="Times New Roman" w:hAnsi="Times New Roman" w:cs="Times New Roman"/>
                <w:color w:val="000000"/>
                <w:kern w:val="0"/>
                <w:sz w:val="18"/>
                <w:szCs w:val="18"/>
                <w14:ligatures w14:val="none"/>
              </w:rPr>
            </w:pPr>
            <w:ins w:id="3147" w:author="Microsoft Word" w:date="2025-08-11T16:30:00Z" w16du:dateUtc="2025-08-11T21:30:00Z">
              <w:r w:rsidRPr="00286D16">
                <w:rPr>
                  <w:rFonts w:ascii="Times New Roman" w:hAnsi="Times New Roman" w:cs="Times New Roman"/>
                  <w:color w:val="000000"/>
                  <w:sz w:val="18"/>
                  <w:szCs w:val="18"/>
                  <w:rPrChange w:id="3148" w:author="Jujia Li" w:date="2025-08-10T15:12:00Z" w16du:dateUtc="2025-08-10T20:12:00Z">
                    <w:rPr>
                      <w:rFonts w:ascii="Aptos Narrow" w:hAnsi="Aptos Narrow"/>
                      <w:color w:val="000000"/>
                      <w:sz w:val="22"/>
                      <w:szCs w:val="22"/>
                    </w:rPr>
                  </w:rPrChange>
                </w:rPr>
                <w:t>0.06</w:t>
              </w:r>
            </w:ins>
          </w:p>
        </w:tc>
        <w:tc>
          <w:tcPr>
            <w:tcW w:w="380" w:type="pct"/>
            <w:noWrap/>
            <w:vAlign w:val="bottom"/>
            <w:hideMark/>
          </w:tcPr>
          <w:p w14:paraId="0569182E" w14:textId="756238F7" w:rsidR="004D28DD" w:rsidRPr="00286D16" w:rsidRDefault="004D28DD" w:rsidP="004D28DD">
            <w:pPr>
              <w:spacing w:after="120" w:line="360" w:lineRule="auto"/>
              <w:contextualSpacing/>
              <w:jc w:val="right"/>
              <w:rPr>
                <w:ins w:id="3149" w:author="Microsoft Word" w:date="2025-08-11T16:30:00Z" w16du:dateUtc="2025-08-11T21:30:00Z"/>
                <w:rFonts w:ascii="Times New Roman" w:eastAsia="Times New Roman" w:hAnsi="Times New Roman" w:cs="Times New Roman"/>
                <w:color w:val="000000"/>
                <w:kern w:val="0"/>
                <w:sz w:val="18"/>
                <w:szCs w:val="18"/>
                <w14:ligatures w14:val="none"/>
              </w:rPr>
            </w:pPr>
            <w:ins w:id="3150" w:author="Microsoft Word" w:date="2025-08-11T16:30:00Z" w16du:dateUtc="2025-08-11T21:30:00Z">
              <w:r w:rsidRPr="00286D16">
                <w:rPr>
                  <w:rFonts w:ascii="Times New Roman" w:hAnsi="Times New Roman" w:cs="Times New Roman"/>
                  <w:color w:val="000000"/>
                  <w:sz w:val="18"/>
                  <w:szCs w:val="18"/>
                  <w:rPrChange w:id="3151" w:author="Jujia Li" w:date="2025-08-10T15:12:00Z" w16du:dateUtc="2025-08-10T20:12:00Z">
                    <w:rPr>
                      <w:rFonts w:ascii="Aptos Narrow" w:hAnsi="Aptos Narrow"/>
                      <w:color w:val="000000"/>
                      <w:sz w:val="22"/>
                      <w:szCs w:val="22"/>
                    </w:rPr>
                  </w:rPrChange>
                </w:rPr>
                <w:t>2.07</w:t>
              </w:r>
            </w:ins>
          </w:p>
        </w:tc>
        <w:tc>
          <w:tcPr>
            <w:tcW w:w="321" w:type="pct"/>
            <w:noWrap/>
            <w:vAlign w:val="bottom"/>
            <w:hideMark/>
          </w:tcPr>
          <w:p w14:paraId="2BD1537C" w14:textId="5AD13933" w:rsidR="004D28DD" w:rsidRPr="00286D16" w:rsidRDefault="004D28DD" w:rsidP="004D28DD">
            <w:pPr>
              <w:spacing w:after="120" w:line="360" w:lineRule="auto"/>
              <w:contextualSpacing/>
              <w:jc w:val="right"/>
              <w:rPr>
                <w:ins w:id="3152" w:author="Microsoft Word" w:date="2025-08-11T16:30:00Z" w16du:dateUtc="2025-08-11T21:30:00Z"/>
                <w:rFonts w:ascii="Times New Roman" w:eastAsia="Times New Roman" w:hAnsi="Times New Roman" w:cs="Times New Roman"/>
                <w:color w:val="000000"/>
                <w:kern w:val="0"/>
                <w:sz w:val="18"/>
                <w:szCs w:val="18"/>
                <w14:ligatures w14:val="none"/>
              </w:rPr>
            </w:pPr>
            <w:ins w:id="3153" w:author="Microsoft Word" w:date="2025-08-11T16:30:00Z" w16du:dateUtc="2025-08-11T21:30:00Z">
              <w:r w:rsidRPr="00286D16">
                <w:rPr>
                  <w:rFonts w:ascii="Times New Roman" w:hAnsi="Times New Roman" w:cs="Times New Roman"/>
                  <w:color w:val="000000"/>
                  <w:sz w:val="18"/>
                  <w:szCs w:val="18"/>
                  <w:rPrChange w:id="3154" w:author="Jujia Li" w:date="2025-08-10T15:12:00Z" w16du:dateUtc="2025-08-10T20:12:00Z">
                    <w:rPr>
                      <w:rFonts w:ascii="Aptos Narrow" w:hAnsi="Aptos Narrow"/>
                      <w:color w:val="000000"/>
                      <w:sz w:val="22"/>
                      <w:szCs w:val="22"/>
                    </w:rPr>
                  </w:rPrChange>
                </w:rPr>
                <w:t>0.05</w:t>
              </w:r>
            </w:ins>
          </w:p>
        </w:tc>
        <w:tc>
          <w:tcPr>
            <w:tcW w:w="428" w:type="pct"/>
            <w:noWrap/>
            <w:vAlign w:val="bottom"/>
            <w:hideMark/>
          </w:tcPr>
          <w:p w14:paraId="187C8D6C" w14:textId="486A9105" w:rsidR="004D28DD" w:rsidRPr="00286D16" w:rsidRDefault="004D28DD" w:rsidP="004D28DD">
            <w:pPr>
              <w:spacing w:after="120" w:line="360" w:lineRule="auto"/>
              <w:contextualSpacing/>
              <w:jc w:val="right"/>
              <w:rPr>
                <w:ins w:id="3155" w:author="Microsoft Word" w:date="2025-08-11T16:30:00Z" w16du:dateUtc="2025-08-11T21:30:00Z"/>
                <w:rFonts w:ascii="Times New Roman" w:eastAsia="Times New Roman" w:hAnsi="Times New Roman" w:cs="Times New Roman"/>
                <w:color w:val="000000"/>
                <w:kern w:val="0"/>
                <w:sz w:val="18"/>
                <w:szCs w:val="18"/>
                <w14:ligatures w14:val="none"/>
              </w:rPr>
            </w:pPr>
            <w:ins w:id="3156" w:author="Microsoft Word" w:date="2025-08-11T16:30:00Z" w16du:dateUtc="2025-08-11T21:30:00Z">
              <w:r w:rsidRPr="00286D16">
                <w:rPr>
                  <w:rFonts w:ascii="Times New Roman" w:hAnsi="Times New Roman" w:cs="Times New Roman"/>
                  <w:color w:val="000000"/>
                  <w:sz w:val="18"/>
                  <w:szCs w:val="18"/>
                  <w:rPrChange w:id="3157" w:author="Jujia Li" w:date="2025-08-10T15:12:00Z" w16du:dateUtc="2025-08-10T20:12:00Z">
                    <w:rPr>
                      <w:rFonts w:ascii="Aptos Narrow" w:hAnsi="Aptos Narrow"/>
                      <w:color w:val="000000"/>
                      <w:sz w:val="22"/>
                      <w:szCs w:val="22"/>
                    </w:rPr>
                  </w:rPrChange>
                </w:rPr>
                <w:t>12.38</w:t>
              </w:r>
            </w:ins>
          </w:p>
        </w:tc>
        <w:tc>
          <w:tcPr>
            <w:tcW w:w="344" w:type="pct"/>
            <w:vAlign w:val="bottom"/>
          </w:tcPr>
          <w:p w14:paraId="7D4A25BF" w14:textId="2A7458FE" w:rsidR="004D28DD" w:rsidRPr="00286D16" w:rsidRDefault="004D28DD" w:rsidP="004D28DD">
            <w:pPr>
              <w:spacing w:after="120" w:line="360" w:lineRule="auto"/>
              <w:contextualSpacing/>
              <w:jc w:val="right"/>
              <w:rPr>
                <w:ins w:id="3158" w:author="Microsoft Word" w:date="2025-08-11T16:30:00Z" w16du:dateUtc="2025-08-11T21:30:00Z"/>
                <w:rFonts w:ascii="Times New Roman" w:hAnsi="Times New Roman" w:cs="Times New Roman"/>
                <w:sz w:val="18"/>
                <w:szCs w:val="18"/>
              </w:rPr>
            </w:pPr>
            <w:ins w:id="3159" w:author="Microsoft Word" w:date="2025-08-11T16:30:00Z" w16du:dateUtc="2025-08-11T21:30:00Z">
              <w:r w:rsidRPr="00286D16">
                <w:rPr>
                  <w:rFonts w:ascii="Times New Roman" w:hAnsi="Times New Roman" w:cs="Times New Roman"/>
                  <w:color w:val="000000"/>
                  <w:sz w:val="18"/>
                  <w:szCs w:val="18"/>
                  <w:rPrChange w:id="3160" w:author="Jujia Li" w:date="2025-08-10T15:12:00Z" w16du:dateUtc="2025-08-10T20:12:00Z">
                    <w:rPr>
                      <w:rFonts w:ascii="Aptos Narrow" w:hAnsi="Aptos Narrow"/>
                      <w:color w:val="000000"/>
                      <w:sz w:val="22"/>
                      <w:szCs w:val="22"/>
                    </w:rPr>
                  </w:rPrChange>
                </w:rPr>
                <w:t>0.07</w:t>
              </w:r>
            </w:ins>
          </w:p>
        </w:tc>
      </w:tr>
      <w:tr w:rsidR="004D28DD" w:rsidRPr="006A0CE7" w14:paraId="05842E60" w14:textId="77777777" w:rsidTr="005E344C">
        <w:trPr>
          <w:trHeight w:val="290"/>
          <w:ins w:id="3161" w:author="Microsoft Word" w:date="2025-08-11T16:30:00Z"/>
        </w:trPr>
        <w:tc>
          <w:tcPr>
            <w:tcW w:w="808" w:type="pct"/>
            <w:noWrap/>
            <w:vAlign w:val="bottom"/>
            <w:hideMark/>
          </w:tcPr>
          <w:p w14:paraId="5F1F1A1F" w14:textId="77777777" w:rsidR="004D28DD" w:rsidRPr="00221F0A" w:rsidRDefault="004D28DD" w:rsidP="004D28DD">
            <w:pPr>
              <w:spacing w:after="120" w:line="360" w:lineRule="auto"/>
              <w:contextualSpacing/>
              <w:rPr>
                <w:ins w:id="3162" w:author="Microsoft Word" w:date="2025-08-11T16:30:00Z" w16du:dateUtc="2025-08-11T21:30:00Z"/>
                <w:rFonts w:ascii="Times New Roman" w:eastAsia="Times New Roman" w:hAnsi="Times New Roman" w:cs="Times New Roman"/>
                <w:color w:val="000000"/>
                <w:kern w:val="0"/>
                <w:sz w:val="18"/>
                <w:szCs w:val="18"/>
                <w14:ligatures w14:val="none"/>
              </w:rPr>
            </w:pPr>
            <w:ins w:id="3163" w:author="Microsoft Word" w:date="2025-08-11T16:30:00Z" w16du:dateUtc="2025-08-11T21:30:00Z">
              <w:r w:rsidRPr="005E344C">
                <w:rPr>
                  <w:rFonts w:ascii="Times New Roman" w:hAnsi="Times New Roman" w:cs="Times New Roman"/>
                  <w:color w:val="000000"/>
                  <w:sz w:val="18"/>
                  <w:szCs w:val="18"/>
                </w:rPr>
                <w:t>PICKENS</w:t>
              </w:r>
            </w:ins>
          </w:p>
        </w:tc>
        <w:tc>
          <w:tcPr>
            <w:tcW w:w="566" w:type="pct"/>
            <w:vAlign w:val="bottom"/>
          </w:tcPr>
          <w:p w14:paraId="4739F153" w14:textId="79FBE4C3" w:rsidR="004D28DD" w:rsidRPr="00286D16" w:rsidRDefault="004D28DD" w:rsidP="004D28DD">
            <w:pPr>
              <w:spacing w:after="120" w:line="360" w:lineRule="auto"/>
              <w:contextualSpacing/>
              <w:jc w:val="right"/>
              <w:rPr>
                <w:ins w:id="3164" w:author="Microsoft Word" w:date="2025-08-11T16:30:00Z" w16du:dateUtc="2025-08-11T21:30:00Z"/>
                <w:rFonts w:ascii="Times New Roman" w:hAnsi="Times New Roman" w:cs="Times New Roman"/>
                <w:sz w:val="18"/>
                <w:szCs w:val="18"/>
              </w:rPr>
            </w:pPr>
            <w:ins w:id="3165" w:author="Microsoft Word" w:date="2025-08-11T16:30:00Z" w16du:dateUtc="2025-08-11T21:30:00Z">
              <w:r w:rsidRPr="005E344C">
                <w:rPr>
                  <w:rFonts w:ascii="Times New Roman" w:hAnsi="Times New Roman" w:cs="Times New Roman"/>
                  <w:color w:val="000000"/>
                  <w:sz w:val="18"/>
                  <w:szCs w:val="18"/>
                </w:rPr>
                <w:t>20109.90</w:t>
              </w:r>
            </w:ins>
          </w:p>
        </w:tc>
        <w:tc>
          <w:tcPr>
            <w:tcW w:w="454" w:type="pct"/>
            <w:noWrap/>
            <w:vAlign w:val="bottom"/>
            <w:hideMark/>
          </w:tcPr>
          <w:p w14:paraId="14EBE3BB" w14:textId="1D3FEA6D" w:rsidR="004D28DD" w:rsidRPr="00286D16" w:rsidRDefault="004D28DD" w:rsidP="004D28DD">
            <w:pPr>
              <w:spacing w:after="120" w:line="360" w:lineRule="auto"/>
              <w:contextualSpacing/>
              <w:jc w:val="right"/>
              <w:rPr>
                <w:ins w:id="3166" w:author="Microsoft Word" w:date="2025-08-11T16:30:00Z" w16du:dateUtc="2025-08-11T21:30:00Z"/>
                <w:rFonts w:ascii="Times New Roman" w:eastAsia="Times New Roman" w:hAnsi="Times New Roman" w:cs="Times New Roman"/>
                <w:color w:val="000000"/>
                <w:kern w:val="0"/>
                <w:sz w:val="18"/>
                <w:szCs w:val="18"/>
                <w14:ligatures w14:val="none"/>
              </w:rPr>
            </w:pPr>
            <w:ins w:id="3167" w:author="Microsoft Word" w:date="2025-08-11T16:30:00Z" w16du:dateUtc="2025-08-11T21:30:00Z">
              <w:r w:rsidRPr="00286D16">
                <w:rPr>
                  <w:rFonts w:ascii="Times New Roman" w:hAnsi="Times New Roman" w:cs="Times New Roman"/>
                  <w:color w:val="000000"/>
                  <w:sz w:val="18"/>
                  <w:szCs w:val="18"/>
                  <w:rPrChange w:id="3168" w:author="Jujia Li" w:date="2025-08-10T15:12:00Z" w16du:dateUtc="2025-08-10T20:12:00Z">
                    <w:rPr>
                      <w:rFonts w:ascii="Aptos Narrow" w:hAnsi="Aptos Narrow"/>
                      <w:color w:val="000000"/>
                      <w:sz w:val="22"/>
                      <w:szCs w:val="22"/>
                    </w:rPr>
                  </w:rPrChange>
                </w:rPr>
                <w:t>2.03</w:t>
              </w:r>
            </w:ins>
          </w:p>
        </w:tc>
        <w:tc>
          <w:tcPr>
            <w:tcW w:w="308" w:type="pct"/>
            <w:gridSpan w:val="2"/>
            <w:noWrap/>
            <w:vAlign w:val="bottom"/>
            <w:hideMark/>
          </w:tcPr>
          <w:p w14:paraId="388C49F6" w14:textId="0404A57F" w:rsidR="004D28DD" w:rsidRPr="00286D16" w:rsidRDefault="004D28DD" w:rsidP="004D28DD">
            <w:pPr>
              <w:spacing w:after="120" w:line="360" w:lineRule="auto"/>
              <w:contextualSpacing/>
              <w:jc w:val="right"/>
              <w:rPr>
                <w:ins w:id="3169" w:author="Microsoft Word" w:date="2025-08-11T16:30:00Z" w16du:dateUtc="2025-08-11T21:30:00Z"/>
                <w:rFonts w:ascii="Times New Roman" w:eastAsia="Times New Roman" w:hAnsi="Times New Roman" w:cs="Times New Roman"/>
                <w:color w:val="000000"/>
                <w:kern w:val="0"/>
                <w:sz w:val="18"/>
                <w:szCs w:val="18"/>
                <w14:ligatures w14:val="none"/>
              </w:rPr>
            </w:pPr>
            <w:ins w:id="3170" w:author="Microsoft Word" w:date="2025-08-11T16:30:00Z" w16du:dateUtc="2025-08-11T21:30:00Z">
              <w:r w:rsidRPr="00286D16">
                <w:rPr>
                  <w:rFonts w:ascii="Times New Roman" w:hAnsi="Times New Roman" w:cs="Times New Roman"/>
                  <w:color w:val="000000"/>
                  <w:sz w:val="18"/>
                  <w:szCs w:val="18"/>
                  <w:rPrChange w:id="3171" w:author="Jujia Li" w:date="2025-08-10T15:12:00Z" w16du:dateUtc="2025-08-10T20:12:00Z">
                    <w:rPr>
                      <w:rFonts w:ascii="Aptos Narrow" w:hAnsi="Aptos Narrow"/>
                      <w:color w:val="000000"/>
                      <w:sz w:val="22"/>
                      <w:szCs w:val="22"/>
                    </w:rPr>
                  </w:rPrChange>
                </w:rPr>
                <w:t>0.27</w:t>
              </w:r>
            </w:ins>
          </w:p>
        </w:tc>
        <w:tc>
          <w:tcPr>
            <w:tcW w:w="380" w:type="pct"/>
            <w:noWrap/>
            <w:vAlign w:val="bottom"/>
            <w:hideMark/>
          </w:tcPr>
          <w:p w14:paraId="78FE31B7" w14:textId="5BFDB38B" w:rsidR="004D28DD" w:rsidRPr="00286D16" w:rsidRDefault="004D28DD" w:rsidP="004D28DD">
            <w:pPr>
              <w:spacing w:after="120" w:line="360" w:lineRule="auto"/>
              <w:contextualSpacing/>
              <w:jc w:val="right"/>
              <w:rPr>
                <w:ins w:id="3172" w:author="Microsoft Word" w:date="2025-08-11T16:30:00Z" w16du:dateUtc="2025-08-11T21:30:00Z"/>
                <w:rFonts w:ascii="Times New Roman" w:eastAsia="Times New Roman" w:hAnsi="Times New Roman" w:cs="Times New Roman"/>
                <w:color w:val="000000"/>
                <w:kern w:val="0"/>
                <w:sz w:val="18"/>
                <w:szCs w:val="18"/>
                <w14:ligatures w14:val="none"/>
              </w:rPr>
            </w:pPr>
            <w:ins w:id="3173" w:author="Microsoft Word" w:date="2025-08-11T16:30:00Z" w16du:dateUtc="2025-08-11T21:30:00Z">
              <w:r w:rsidRPr="00286D16">
                <w:rPr>
                  <w:rFonts w:ascii="Times New Roman" w:hAnsi="Times New Roman" w:cs="Times New Roman"/>
                  <w:color w:val="000000"/>
                  <w:sz w:val="18"/>
                  <w:szCs w:val="18"/>
                  <w:rPrChange w:id="3174" w:author="Jujia Li" w:date="2025-08-10T15:12:00Z" w16du:dateUtc="2025-08-10T20:12:00Z">
                    <w:rPr>
                      <w:rFonts w:ascii="Aptos Narrow" w:hAnsi="Aptos Narrow"/>
                      <w:color w:val="000000"/>
                      <w:sz w:val="22"/>
                      <w:szCs w:val="22"/>
                    </w:rPr>
                  </w:rPrChange>
                </w:rPr>
                <w:t>1.57</w:t>
              </w:r>
            </w:ins>
          </w:p>
        </w:tc>
        <w:tc>
          <w:tcPr>
            <w:tcW w:w="315" w:type="pct"/>
            <w:gridSpan w:val="2"/>
            <w:noWrap/>
            <w:vAlign w:val="bottom"/>
            <w:hideMark/>
          </w:tcPr>
          <w:p w14:paraId="4AC62108" w14:textId="06F8F833" w:rsidR="004D28DD" w:rsidRPr="00286D16" w:rsidRDefault="004D28DD" w:rsidP="004D28DD">
            <w:pPr>
              <w:spacing w:after="120" w:line="360" w:lineRule="auto"/>
              <w:contextualSpacing/>
              <w:jc w:val="right"/>
              <w:rPr>
                <w:ins w:id="3175" w:author="Microsoft Word" w:date="2025-08-11T16:30:00Z" w16du:dateUtc="2025-08-11T21:30:00Z"/>
                <w:rFonts w:ascii="Times New Roman" w:eastAsia="Times New Roman" w:hAnsi="Times New Roman" w:cs="Times New Roman"/>
                <w:color w:val="000000"/>
                <w:kern w:val="0"/>
                <w:sz w:val="18"/>
                <w:szCs w:val="18"/>
                <w14:ligatures w14:val="none"/>
              </w:rPr>
            </w:pPr>
            <w:ins w:id="3176" w:author="Microsoft Word" w:date="2025-08-11T16:30:00Z" w16du:dateUtc="2025-08-11T21:30:00Z">
              <w:r w:rsidRPr="00286D16">
                <w:rPr>
                  <w:rFonts w:ascii="Times New Roman" w:hAnsi="Times New Roman" w:cs="Times New Roman"/>
                  <w:color w:val="000000"/>
                  <w:sz w:val="18"/>
                  <w:szCs w:val="18"/>
                  <w:rPrChange w:id="3177" w:author="Jujia Li" w:date="2025-08-10T15:12:00Z" w16du:dateUtc="2025-08-10T20:12:00Z">
                    <w:rPr>
                      <w:rFonts w:ascii="Aptos Narrow" w:hAnsi="Aptos Narrow"/>
                      <w:color w:val="000000"/>
                      <w:sz w:val="22"/>
                      <w:szCs w:val="22"/>
                    </w:rPr>
                  </w:rPrChange>
                </w:rPr>
                <w:t>0.21</w:t>
              </w:r>
            </w:ins>
          </w:p>
        </w:tc>
        <w:tc>
          <w:tcPr>
            <w:tcW w:w="380" w:type="pct"/>
            <w:noWrap/>
            <w:vAlign w:val="bottom"/>
            <w:hideMark/>
          </w:tcPr>
          <w:p w14:paraId="2DEE0AF2" w14:textId="45F434F8" w:rsidR="004D28DD" w:rsidRPr="00286D16" w:rsidRDefault="004D28DD" w:rsidP="004D28DD">
            <w:pPr>
              <w:spacing w:after="120" w:line="360" w:lineRule="auto"/>
              <w:contextualSpacing/>
              <w:jc w:val="right"/>
              <w:rPr>
                <w:ins w:id="3178" w:author="Microsoft Word" w:date="2025-08-11T16:30:00Z" w16du:dateUtc="2025-08-11T21:30:00Z"/>
                <w:rFonts w:ascii="Times New Roman" w:eastAsia="Times New Roman" w:hAnsi="Times New Roman" w:cs="Times New Roman"/>
                <w:color w:val="000000"/>
                <w:kern w:val="0"/>
                <w:sz w:val="18"/>
                <w:szCs w:val="18"/>
                <w14:ligatures w14:val="none"/>
              </w:rPr>
            </w:pPr>
            <w:ins w:id="3179" w:author="Microsoft Word" w:date="2025-08-11T16:30:00Z" w16du:dateUtc="2025-08-11T21:30:00Z">
              <w:r w:rsidRPr="00286D16">
                <w:rPr>
                  <w:rFonts w:ascii="Times New Roman" w:hAnsi="Times New Roman" w:cs="Times New Roman"/>
                  <w:color w:val="000000"/>
                  <w:sz w:val="18"/>
                  <w:szCs w:val="18"/>
                  <w:rPrChange w:id="3180" w:author="Jujia Li" w:date="2025-08-10T15:12:00Z" w16du:dateUtc="2025-08-10T20:12:00Z">
                    <w:rPr>
                      <w:rFonts w:ascii="Aptos Narrow" w:hAnsi="Aptos Narrow"/>
                      <w:color w:val="000000"/>
                      <w:sz w:val="22"/>
                      <w:szCs w:val="22"/>
                    </w:rPr>
                  </w:rPrChange>
                </w:rPr>
                <w:t>1.53</w:t>
              </w:r>
            </w:ins>
          </w:p>
        </w:tc>
        <w:tc>
          <w:tcPr>
            <w:tcW w:w="316" w:type="pct"/>
            <w:gridSpan w:val="2"/>
            <w:noWrap/>
            <w:vAlign w:val="bottom"/>
            <w:hideMark/>
          </w:tcPr>
          <w:p w14:paraId="2026B3FE" w14:textId="6A61DF57" w:rsidR="004D28DD" w:rsidRPr="00286D16" w:rsidRDefault="004D28DD" w:rsidP="004D28DD">
            <w:pPr>
              <w:spacing w:after="120" w:line="360" w:lineRule="auto"/>
              <w:contextualSpacing/>
              <w:jc w:val="right"/>
              <w:rPr>
                <w:ins w:id="3181" w:author="Microsoft Word" w:date="2025-08-11T16:30:00Z" w16du:dateUtc="2025-08-11T21:30:00Z"/>
                <w:rFonts w:ascii="Times New Roman" w:eastAsia="Times New Roman" w:hAnsi="Times New Roman" w:cs="Times New Roman"/>
                <w:color w:val="000000"/>
                <w:kern w:val="0"/>
                <w:sz w:val="18"/>
                <w:szCs w:val="18"/>
                <w14:ligatures w14:val="none"/>
              </w:rPr>
            </w:pPr>
            <w:ins w:id="3182" w:author="Microsoft Word" w:date="2025-08-11T16:30:00Z" w16du:dateUtc="2025-08-11T21:30:00Z">
              <w:r w:rsidRPr="00286D16">
                <w:rPr>
                  <w:rFonts w:ascii="Times New Roman" w:hAnsi="Times New Roman" w:cs="Times New Roman"/>
                  <w:color w:val="000000"/>
                  <w:sz w:val="18"/>
                  <w:szCs w:val="18"/>
                  <w:rPrChange w:id="3183" w:author="Jujia Li" w:date="2025-08-10T15:12:00Z" w16du:dateUtc="2025-08-10T20:12:00Z">
                    <w:rPr>
                      <w:rFonts w:ascii="Aptos Narrow" w:hAnsi="Aptos Narrow"/>
                      <w:color w:val="000000"/>
                      <w:sz w:val="22"/>
                      <w:szCs w:val="22"/>
                    </w:rPr>
                  </w:rPrChange>
                </w:rPr>
                <w:t>0.21</w:t>
              </w:r>
            </w:ins>
          </w:p>
        </w:tc>
        <w:tc>
          <w:tcPr>
            <w:tcW w:w="380" w:type="pct"/>
            <w:noWrap/>
            <w:vAlign w:val="bottom"/>
            <w:hideMark/>
          </w:tcPr>
          <w:p w14:paraId="07D3D518" w14:textId="795E3F48" w:rsidR="004D28DD" w:rsidRPr="00286D16" w:rsidRDefault="004D28DD" w:rsidP="004D28DD">
            <w:pPr>
              <w:spacing w:after="120" w:line="360" w:lineRule="auto"/>
              <w:contextualSpacing/>
              <w:jc w:val="right"/>
              <w:rPr>
                <w:ins w:id="3184" w:author="Microsoft Word" w:date="2025-08-11T16:30:00Z" w16du:dateUtc="2025-08-11T21:30:00Z"/>
                <w:rFonts w:ascii="Times New Roman" w:eastAsia="Times New Roman" w:hAnsi="Times New Roman" w:cs="Times New Roman"/>
                <w:color w:val="000000"/>
                <w:kern w:val="0"/>
                <w:sz w:val="18"/>
                <w:szCs w:val="18"/>
                <w14:ligatures w14:val="none"/>
              </w:rPr>
            </w:pPr>
            <w:ins w:id="3185" w:author="Microsoft Word" w:date="2025-08-11T16:30:00Z" w16du:dateUtc="2025-08-11T21:30:00Z">
              <w:r w:rsidRPr="00286D16">
                <w:rPr>
                  <w:rFonts w:ascii="Times New Roman" w:hAnsi="Times New Roman" w:cs="Times New Roman"/>
                  <w:color w:val="000000"/>
                  <w:sz w:val="18"/>
                  <w:szCs w:val="18"/>
                  <w:rPrChange w:id="3186" w:author="Jujia Li" w:date="2025-08-10T15:12:00Z" w16du:dateUtc="2025-08-10T20:12:00Z">
                    <w:rPr>
                      <w:rFonts w:ascii="Aptos Narrow" w:hAnsi="Aptos Narrow"/>
                      <w:color w:val="000000"/>
                      <w:sz w:val="22"/>
                      <w:szCs w:val="22"/>
                    </w:rPr>
                  </w:rPrChange>
                </w:rPr>
                <w:t>1.58</w:t>
              </w:r>
            </w:ins>
          </w:p>
        </w:tc>
        <w:tc>
          <w:tcPr>
            <w:tcW w:w="321" w:type="pct"/>
            <w:noWrap/>
            <w:vAlign w:val="bottom"/>
            <w:hideMark/>
          </w:tcPr>
          <w:p w14:paraId="64A2A793" w14:textId="5CF82040" w:rsidR="004D28DD" w:rsidRPr="00286D16" w:rsidRDefault="004D28DD" w:rsidP="004D28DD">
            <w:pPr>
              <w:spacing w:after="120" w:line="360" w:lineRule="auto"/>
              <w:contextualSpacing/>
              <w:jc w:val="right"/>
              <w:rPr>
                <w:ins w:id="3187" w:author="Microsoft Word" w:date="2025-08-11T16:30:00Z" w16du:dateUtc="2025-08-11T21:30:00Z"/>
                <w:rFonts w:ascii="Times New Roman" w:eastAsia="Times New Roman" w:hAnsi="Times New Roman" w:cs="Times New Roman"/>
                <w:color w:val="000000"/>
                <w:kern w:val="0"/>
                <w:sz w:val="18"/>
                <w:szCs w:val="18"/>
                <w14:ligatures w14:val="none"/>
              </w:rPr>
            </w:pPr>
            <w:ins w:id="3188" w:author="Microsoft Word" w:date="2025-08-11T16:30:00Z" w16du:dateUtc="2025-08-11T21:30:00Z">
              <w:r w:rsidRPr="00286D16">
                <w:rPr>
                  <w:rFonts w:ascii="Times New Roman" w:hAnsi="Times New Roman" w:cs="Times New Roman"/>
                  <w:color w:val="000000"/>
                  <w:sz w:val="18"/>
                  <w:szCs w:val="18"/>
                  <w:rPrChange w:id="3189" w:author="Jujia Li" w:date="2025-08-10T15:12:00Z" w16du:dateUtc="2025-08-10T20:12:00Z">
                    <w:rPr>
                      <w:rFonts w:ascii="Aptos Narrow" w:hAnsi="Aptos Narrow"/>
                      <w:color w:val="000000"/>
                      <w:sz w:val="22"/>
                      <w:szCs w:val="22"/>
                    </w:rPr>
                  </w:rPrChange>
                </w:rPr>
                <w:t>0.22</w:t>
              </w:r>
            </w:ins>
          </w:p>
        </w:tc>
        <w:tc>
          <w:tcPr>
            <w:tcW w:w="428" w:type="pct"/>
            <w:noWrap/>
            <w:vAlign w:val="bottom"/>
            <w:hideMark/>
          </w:tcPr>
          <w:p w14:paraId="4F039289" w14:textId="59092783" w:rsidR="004D28DD" w:rsidRPr="00286D16" w:rsidRDefault="004D28DD" w:rsidP="004D28DD">
            <w:pPr>
              <w:spacing w:after="120" w:line="360" w:lineRule="auto"/>
              <w:contextualSpacing/>
              <w:jc w:val="right"/>
              <w:rPr>
                <w:ins w:id="3190" w:author="Microsoft Word" w:date="2025-08-11T16:30:00Z" w16du:dateUtc="2025-08-11T21:30:00Z"/>
                <w:rFonts w:ascii="Times New Roman" w:eastAsia="Times New Roman" w:hAnsi="Times New Roman" w:cs="Times New Roman"/>
                <w:color w:val="000000"/>
                <w:kern w:val="0"/>
                <w:sz w:val="18"/>
                <w:szCs w:val="18"/>
                <w14:ligatures w14:val="none"/>
              </w:rPr>
            </w:pPr>
            <w:ins w:id="3191" w:author="Microsoft Word" w:date="2025-08-11T16:30:00Z" w16du:dateUtc="2025-08-11T21:30:00Z">
              <w:r w:rsidRPr="00286D16">
                <w:rPr>
                  <w:rFonts w:ascii="Times New Roman" w:hAnsi="Times New Roman" w:cs="Times New Roman"/>
                  <w:color w:val="000000"/>
                  <w:sz w:val="18"/>
                  <w:szCs w:val="18"/>
                  <w:rPrChange w:id="3192" w:author="Jujia Li" w:date="2025-08-10T15:12:00Z" w16du:dateUtc="2025-08-10T20:12:00Z">
                    <w:rPr>
                      <w:rFonts w:ascii="Aptos Narrow" w:hAnsi="Aptos Narrow"/>
                      <w:color w:val="000000"/>
                      <w:sz w:val="22"/>
                      <w:szCs w:val="22"/>
                    </w:rPr>
                  </w:rPrChange>
                </w:rPr>
                <w:t>6.71</w:t>
              </w:r>
            </w:ins>
          </w:p>
        </w:tc>
        <w:tc>
          <w:tcPr>
            <w:tcW w:w="344" w:type="pct"/>
            <w:vAlign w:val="bottom"/>
          </w:tcPr>
          <w:p w14:paraId="57196D55" w14:textId="0E0F1A24" w:rsidR="004D28DD" w:rsidRPr="00286D16" w:rsidRDefault="004D28DD" w:rsidP="004D28DD">
            <w:pPr>
              <w:spacing w:after="120" w:line="360" w:lineRule="auto"/>
              <w:contextualSpacing/>
              <w:jc w:val="right"/>
              <w:rPr>
                <w:ins w:id="3193" w:author="Microsoft Word" w:date="2025-08-11T16:30:00Z" w16du:dateUtc="2025-08-11T21:30:00Z"/>
                <w:rFonts w:ascii="Times New Roman" w:hAnsi="Times New Roman" w:cs="Times New Roman"/>
                <w:sz w:val="18"/>
                <w:szCs w:val="18"/>
              </w:rPr>
            </w:pPr>
            <w:ins w:id="3194" w:author="Microsoft Word" w:date="2025-08-11T16:30:00Z" w16du:dateUtc="2025-08-11T21:30:00Z">
              <w:r w:rsidRPr="00286D16">
                <w:rPr>
                  <w:rFonts w:ascii="Times New Roman" w:hAnsi="Times New Roman" w:cs="Times New Roman"/>
                  <w:color w:val="000000"/>
                  <w:sz w:val="18"/>
                  <w:szCs w:val="18"/>
                  <w:rPrChange w:id="3195" w:author="Jujia Li" w:date="2025-08-10T15:12:00Z" w16du:dateUtc="2025-08-10T20:12:00Z">
                    <w:rPr>
                      <w:rFonts w:ascii="Aptos Narrow" w:hAnsi="Aptos Narrow"/>
                      <w:color w:val="000000"/>
                      <w:sz w:val="22"/>
                      <w:szCs w:val="22"/>
                    </w:rPr>
                  </w:rPrChange>
                </w:rPr>
                <w:t>0.23</w:t>
              </w:r>
            </w:ins>
          </w:p>
        </w:tc>
      </w:tr>
      <w:tr w:rsidR="004D28DD" w:rsidRPr="006A0CE7" w14:paraId="490F6ACC" w14:textId="77777777" w:rsidTr="005E344C">
        <w:trPr>
          <w:trHeight w:val="290"/>
          <w:ins w:id="3196" w:author="Microsoft Word" w:date="2025-08-11T16:30:00Z"/>
        </w:trPr>
        <w:tc>
          <w:tcPr>
            <w:tcW w:w="808" w:type="pct"/>
            <w:noWrap/>
            <w:vAlign w:val="bottom"/>
            <w:hideMark/>
          </w:tcPr>
          <w:p w14:paraId="3AF3B9D8" w14:textId="77777777" w:rsidR="004D28DD" w:rsidRPr="00221F0A" w:rsidRDefault="004D28DD" w:rsidP="004D28DD">
            <w:pPr>
              <w:spacing w:after="120" w:line="360" w:lineRule="auto"/>
              <w:contextualSpacing/>
              <w:rPr>
                <w:ins w:id="3197" w:author="Microsoft Word" w:date="2025-08-11T16:30:00Z" w16du:dateUtc="2025-08-11T21:30:00Z"/>
                <w:rFonts w:ascii="Times New Roman" w:eastAsia="Times New Roman" w:hAnsi="Times New Roman" w:cs="Times New Roman"/>
                <w:color w:val="000000"/>
                <w:kern w:val="0"/>
                <w:sz w:val="18"/>
                <w:szCs w:val="18"/>
                <w14:ligatures w14:val="none"/>
              </w:rPr>
            </w:pPr>
            <w:ins w:id="3198" w:author="Microsoft Word" w:date="2025-08-11T16:30:00Z" w16du:dateUtc="2025-08-11T21:30:00Z">
              <w:r w:rsidRPr="005E344C">
                <w:rPr>
                  <w:rFonts w:ascii="Times New Roman" w:hAnsi="Times New Roman" w:cs="Times New Roman"/>
                  <w:color w:val="000000"/>
                  <w:sz w:val="18"/>
                  <w:szCs w:val="18"/>
                </w:rPr>
                <w:t>SHELBY</w:t>
              </w:r>
            </w:ins>
          </w:p>
        </w:tc>
        <w:tc>
          <w:tcPr>
            <w:tcW w:w="566" w:type="pct"/>
            <w:vAlign w:val="bottom"/>
          </w:tcPr>
          <w:p w14:paraId="332D6A50" w14:textId="1925E309" w:rsidR="004D28DD" w:rsidRPr="00286D16" w:rsidRDefault="004D28DD" w:rsidP="004D28DD">
            <w:pPr>
              <w:spacing w:after="120" w:line="360" w:lineRule="auto"/>
              <w:contextualSpacing/>
              <w:jc w:val="right"/>
              <w:rPr>
                <w:ins w:id="3199" w:author="Microsoft Word" w:date="2025-08-11T16:30:00Z" w16du:dateUtc="2025-08-11T21:30:00Z"/>
                <w:rFonts w:ascii="Times New Roman" w:hAnsi="Times New Roman" w:cs="Times New Roman"/>
                <w:sz w:val="18"/>
                <w:szCs w:val="18"/>
              </w:rPr>
            </w:pPr>
            <w:ins w:id="3200" w:author="Microsoft Word" w:date="2025-08-11T16:30:00Z" w16du:dateUtc="2025-08-11T21:30:00Z">
              <w:r w:rsidRPr="005E344C">
                <w:rPr>
                  <w:rFonts w:ascii="Times New Roman" w:hAnsi="Times New Roman" w:cs="Times New Roman"/>
                  <w:color w:val="000000"/>
                  <w:sz w:val="18"/>
                  <w:szCs w:val="18"/>
                </w:rPr>
                <w:t>214547.76</w:t>
              </w:r>
            </w:ins>
          </w:p>
        </w:tc>
        <w:tc>
          <w:tcPr>
            <w:tcW w:w="454" w:type="pct"/>
            <w:noWrap/>
            <w:vAlign w:val="bottom"/>
            <w:hideMark/>
          </w:tcPr>
          <w:p w14:paraId="7054468B" w14:textId="4BE4617B" w:rsidR="004D28DD" w:rsidRPr="00286D16" w:rsidRDefault="004D28DD" w:rsidP="004D28DD">
            <w:pPr>
              <w:spacing w:after="120" w:line="360" w:lineRule="auto"/>
              <w:contextualSpacing/>
              <w:jc w:val="right"/>
              <w:rPr>
                <w:ins w:id="3201" w:author="Microsoft Word" w:date="2025-08-11T16:30:00Z" w16du:dateUtc="2025-08-11T21:30:00Z"/>
                <w:rFonts w:ascii="Times New Roman" w:eastAsia="Times New Roman" w:hAnsi="Times New Roman" w:cs="Times New Roman"/>
                <w:color w:val="000000"/>
                <w:kern w:val="0"/>
                <w:sz w:val="18"/>
                <w:szCs w:val="18"/>
                <w14:ligatures w14:val="none"/>
              </w:rPr>
            </w:pPr>
            <w:ins w:id="3202" w:author="Microsoft Word" w:date="2025-08-11T16:30:00Z" w16du:dateUtc="2025-08-11T21:30:00Z">
              <w:r w:rsidRPr="00286D16">
                <w:rPr>
                  <w:rFonts w:ascii="Times New Roman" w:hAnsi="Times New Roman" w:cs="Times New Roman"/>
                  <w:color w:val="000000"/>
                  <w:sz w:val="18"/>
                  <w:szCs w:val="18"/>
                  <w:rPrChange w:id="3203" w:author="Jujia Li" w:date="2025-08-10T15:12:00Z" w16du:dateUtc="2025-08-10T20:12:00Z">
                    <w:rPr>
                      <w:rFonts w:ascii="Aptos Narrow" w:hAnsi="Aptos Narrow"/>
                      <w:color w:val="000000"/>
                      <w:sz w:val="22"/>
                      <w:szCs w:val="22"/>
                    </w:rPr>
                  </w:rPrChange>
                </w:rPr>
                <w:t>15.21</w:t>
              </w:r>
            </w:ins>
          </w:p>
        </w:tc>
        <w:tc>
          <w:tcPr>
            <w:tcW w:w="308" w:type="pct"/>
            <w:gridSpan w:val="2"/>
            <w:noWrap/>
            <w:vAlign w:val="bottom"/>
            <w:hideMark/>
          </w:tcPr>
          <w:p w14:paraId="6C232746" w14:textId="7258032D" w:rsidR="004D28DD" w:rsidRPr="00286D16" w:rsidRDefault="004D28DD" w:rsidP="004D28DD">
            <w:pPr>
              <w:spacing w:after="120" w:line="360" w:lineRule="auto"/>
              <w:contextualSpacing/>
              <w:jc w:val="right"/>
              <w:rPr>
                <w:ins w:id="3204" w:author="Microsoft Word" w:date="2025-08-11T16:30:00Z" w16du:dateUtc="2025-08-11T21:30:00Z"/>
                <w:rFonts w:ascii="Times New Roman" w:eastAsia="Times New Roman" w:hAnsi="Times New Roman" w:cs="Times New Roman"/>
                <w:color w:val="000000"/>
                <w:kern w:val="0"/>
                <w:sz w:val="18"/>
                <w:szCs w:val="18"/>
                <w14:ligatures w14:val="none"/>
              </w:rPr>
            </w:pPr>
            <w:ins w:id="3205" w:author="Microsoft Word" w:date="2025-08-11T16:30:00Z" w16du:dateUtc="2025-08-11T21:30:00Z">
              <w:r w:rsidRPr="00286D16">
                <w:rPr>
                  <w:rFonts w:ascii="Times New Roman" w:hAnsi="Times New Roman" w:cs="Times New Roman"/>
                  <w:color w:val="000000"/>
                  <w:sz w:val="18"/>
                  <w:szCs w:val="18"/>
                  <w:rPrChange w:id="3206"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380" w:type="pct"/>
            <w:noWrap/>
            <w:vAlign w:val="bottom"/>
            <w:hideMark/>
          </w:tcPr>
          <w:p w14:paraId="1BA68E1C" w14:textId="793EC4B2" w:rsidR="004D28DD" w:rsidRPr="00286D16" w:rsidRDefault="004D28DD" w:rsidP="004D28DD">
            <w:pPr>
              <w:spacing w:after="120" w:line="360" w:lineRule="auto"/>
              <w:contextualSpacing/>
              <w:jc w:val="right"/>
              <w:rPr>
                <w:ins w:id="3207" w:author="Microsoft Word" w:date="2025-08-11T16:30:00Z" w16du:dateUtc="2025-08-11T21:30:00Z"/>
                <w:rFonts w:ascii="Times New Roman" w:eastAsia="Times New Roman" w:hAnsi="Times New Roman" w:cs="Times New Roman"/>
                <w:color w:val="000000"/>
                <w:kern w:val="0"/>
                <w:sz w:val="18"/>
                <w:szCs w:val="18"/>
                <w14:ligatures w14:val="none"/>
              </w:rPr>
            </w:pPr>
            <w:ins w:id="3208" w:author="Microsoft Word" w:date="2025-08-11T16:30:00Z" w16du:dateUtc="2025-08-11T21:30:00Z">
              <w:r w:rsidRPr="00286D16">
                <w:rPr>
                  <w:rFonts w:ascii="Times New Roman" w:hAnsi="Times New Roman" w:cs="Times New Roman"/>
                  <w:color w:val="000000"/>
                  <w:sz w:val="18"/>
                  <w:szCs w:val="18"/>
                  <w:rPrChange w:id="3209" w:author="Jujia Li" w:date="2025-08-10T15:12:00Z" w16du:dateUtc="2025-08-10T20:12:00Z">
                    <w:rPr>
                      <w:rFonts w:ascii="Aptos Narrow" w:hAnsi="Aptos Narrow"/>
                      <w:color w:val="000000"/>
                      <w:sz w:val="22"/>
                      <w:szCs w:val="22"/>
                    </w:rPr>
                  </w:rPrChange>
                </w:rPr>
                <w:t>11.81</w:t>
              </w:r>
            </w:ins>
          </w:p>
        </w:tc>
        <w:tc>
          <w:tcPr>
            <w:tcW w:w="315" w:type="pct"/>
            <w:gridSpan w:val="2"/>
            <w:noWrap/>
            <w:vAlign w:val="bottom"/>
            <w:hideMark/>
          </w:tcPr>
          <w:p w14:paraId="5FA68E61" w14:textId="209467F1" w:rsidR="004D28DD" w:rsidRPr="00286D16" w:rsidRDefault="004D28DD" w:rsidP="004D28DD">
            <w:pPr>
              <w:spacing w:after="120" w:line="360" w:lineRule="auto"/>
              <w:contextualSpacing/>
              <w:jc w:val="right"/>
              <w:rPr>
                <w:ins w:id="3210" w:author="Microsoft Word" w:date="2025-08-11T16:30:00Z" w16du:dateUtc="2025-08-11T21:30:00Z"/>
                <w:rFonts w:ascii="Times New Roman" w:eastAsia="Times New Roman" w:hAnsi="Times New Roman" w:cs="Times New Roman"/>
                <w:color w:val="000000"/>
                <w:kern w:val="0"/>
                <w:sz w:val="18"/>
                <w:szCs w:val="18"/>
                <w14:ligatures w14:val="none"/>
              </w:rPr>
            </w:pPr>
            <w:ins w:id="3211" w:author="Microsoft Word" w:date="2025-08-11T16:30:00Z" w16du:dateUtc="2025-08-11T21:30:00Z">
              <w:r w:rsidRPr="00286D16">
                <w:rPr>
                  <w:rFonts w:ascii="Times New Roman" w:hAnsi="Times New Roman" w:cs="Times New Roman"/>
                  <w:color w:val="000000"/>
                  <w:sz w:val="18"/>
                  <w:szCs w:val="18"/>
                  <w:rPrChange w:id="3212" w:author="Jujia Li" w:date="2025-08-10T15:12:00Z" w16du:dateUtc="2025-08-10T20:12:00Z">
                    <w:rPr>
                      <w:rFonts w:ascii="Aptos Narrow" w:hAnsi="Aptos Narrow"/>
                      <w:color w:val="000000"/>
                      <w:sz w:val="22"/>
                      <w:szCs w:val="22"/>
                    </w:rPr>
                  </w:rPrChange>
                </w:rPr>
                <w:t>0.15</w:t>
              </w:r>
            </w:ins>
          </w:p>
        </w:tc>
        <w:tc>
          <w:tcPr>
            <w:tcW w:w="380" w:type="pct"/>
            <w:noWrap/>
            <w:vAlign w:val="bottom"/>
            <w:hideMark/>
          </w:tcPr>
          <w:p w14:paraId="13B100A6" w14:textId="3870E971" w:rsidR="004D28DD" w:rsidRPr="00286D16" w:rsidRDefault="004D28DD" w:rsidP="004D28DD">
            <w:pPr>
              <w:spacing w:after="120" w:line="360" w:lineRule="auto"/>
              <w:contextualSpacing/>
              <w:jc w:val="right"/>
              <w:rPr>
                <w:ins w:id="3213" w:author="Microsoft Word" w:date="2025-08-11T16:30:00Z" w16du:dateUtc="2025-08-11T21:30:00Z"/>
                <w:rFonts w:ascii="Times New Roman" w:eastAsia="Times New Roman" w:hAnsi="Times New Roman" w:cs="Times New Roman"/>
                <w:color w:val="000000"/>
                <w:kern w:val="0"/>
                <w:sz w:val="18"/>
                <w:szCs w:val="18"/>
                <w14:ligatures w14:val="none"/>
              </w:rPr>
            </w:pPr>
            <w:ins w:id="3214" w:author="Microsoft Word" w:date="2025-08-11T16:30:00Z" w16du:dateUtc="2025-08-11T21:30:00Z">
              <w:r w:rsidRPr="00286D16">
                <w:rPr>
                  <w:rFonts w:ascii="Times New Roman" w:hAnsi="Times New Roman" w:cs="Times New Roman"/>
                  <w:color w:val="000000"/>
                  <w:sz w:val="18"/>
                  <w:szCs w:val="18"/>
                  <w:rPrChange w:id="3215" w:author="Jujia Li" w:date="2025-08-10T15:12:00Z" w16du:dateUtc="2025-08-10T20:12:00Z">
                    <w:rPr>
                      <w:rFonts w:ascii="Aptos Narrow" w:hAnsi="Aptos Narrow"/>
                      <w:color w:val="000000"/>
                      <w:sz w:val="22"/>
                      <w:szCs w:val="22"/>
                    </w:rPr>
                  </w:rPrChange>
                </w:rPr>
                <w:t>9.13</w:t>
              </w:r>
            </w:ins>
          </w:p>
        </w:tc>
        <w:tc>
          <w:tcPr>
            <w:tcW w:w="316" w:type="pct"/>
            <w:gridSpan w:val="2"/>
            <w:noWrap/>
            <w:vAlign w:val="bottom"/>
            <w:hideMark/>
          </w:tcPr>
          <w:p w14:paraId="087298E1" w14:textId="6096C0F4" w:rsidR="004D28DD" w:rsidRPr="00286D16" w:rsidRDefault="004D28DD" w:rsidP="004D28DD">
            <w:pPr>
              <w:spacing w:after="120" w:line="360" w:lineRule="auto"/>
              <w:contextualSpacing/>
              <w:jc w:val="right"/>
              <w:rPr>
                <w:ins w:id="3216" w:author="Microsoft Word" w:date="2025-08-11T16:30:00Z" w16du:dateUtc="2025-08-11T21:30:00Z"/>
                <w:rFonts w:ascii="Times New Roman" w:eastAsia="Times New Roman" w:hAnsi="Times New Roman" w:cs="Times New Roman"/>
                <w:color w:val="000000"/>
                <w:kern w:val="0"/>
                <w:sz w:val="18"/>
                <w:szCs w:val="18"/>
                <w14:ligatures w14:val="none"/>
              </w:rPr>
            </w:pPr>
            <w:ins w:id="3217" w:author="Microsoft Word" w:date="2025-08-11T16:30:00Z" w16du:dateUtc="2025-08-11T21:30:00Z">
              <w:r w:rsidRPr="00286D16">
                <w:rPr>
                  <w:rFonts w:ascii="Times New Roman" w:hAnsi="Times New Roman" w:cs="Times New Roman"/>
                  <w:color w:val="000000"/>
                  <w:sz w:val="18"/>
                  <w:szCs w:val="18"/>
                  <w:rPrChange w:id="3218" w:author="Jujia Li" w:date="2025-08-10T15:12:00Z" w16du:dateUtc="2025-08-10T20:12:00Z">
                    <w:rPr>
                      <w:rFonts w:ascii="Aptos Narrow" w:hAnsi="Aptos Narrow"/>
                      <w:color w:val="000000"/>
                      <w:sz w:val="22"/>
                      <w:szCs w:val="22"/>
                    </w:rPr>
                  </w:rPrChange>
                </w:rPr>
                <w:t>0.12</w:t>
              </w:r>
            </w:ins>
          </w:p>
        </w:tc>
        <w:tc>
          <w:tcPr>
            <w:tcW w:w="380" w:type="pct"/>
            <w:noWrap/>
            <w:vAlign w:val="bottom"/>
            <w:hideMark/>
          </w:tcPr>
          <w:p w14:paraId="2F5FA889" w14:textId="46688DC2" w:rsidR="004D28DD" w:rsidRPr="00286D16" w:rsidRDefault="004D28DD" w:rsidP="004D28DD">
            <w:pPr>
              <w:spacing w:after="120" w:line="360" w:lineRule="auto"/>
              <w:contextualSpacing/>
              <w:jc w:val="right"/>
              <w:rPr>
                <w:ins w:id="3219" w:author="Microsoft Word" w:date="2025-08-11T16:30:00Z" w16du:dateUtc="2025-08-11T21:30:00Z"/>
                <w:rFonts w:ascii="Times New Roman" w:eastAsia="Times New Roman" w:hAnsi="Times New Roman" w:cs="Times New Roman"/>
                <w:color w:val="000000"/>
                <w:kern w:val="0"/>
                <w:sz w:val="18"/>
                <w:szCs w:val="18"/>
                <w14:ligatures w14:val="none"/>
              </w:rPr>
            </w:pPr>
            <w:ins w:id="3220" w:author="Microsoft Word" w:date="2025-08-11T16:30:00Z" w16du:dateUtc="2025-08-11T21:30:00Z">
              <w:r w:rsidRPr="00286D16">
                <w:rPr>
                  <w:rFonts w:ascii="Times New Roman" w:hAnsi="Times New Roman" w:cs="Times New Roman"/>
                  <w:color w:val="000000"/>
                  <w:sz w:val="18"/>
                  <w:szCs w:val="18"/>
                  <w:rPrChange w:id="3221" w:author="Jujia Li" w:date="2025-08-10T15:12:00Z" w16du:dateUtc="2025-08-10T20:12:00Z">
                    <w:rPr>
                      <w:rFonts w:ascii="Aptos Narrow" w:hAnsi="Aptos Narrow"/>
                      <w:color w:val="000000"/>
                      <w:sz w:val="22"/>
                      <w:szCs w:val="22"/>
                    </w:rPr>
                  </w:rPrChange>
                </w:rPr>
                <w:t>7.7</w:t>
              </w:r>
              <w:r>
                <w:rPr>
                  <w:rFonts w:ascii="Times New Roman" w:hAnsi="Times New Roman" w:cs="Times New Roman"/>
                  <w:color w:val="000000"/>
                  <w:sz w:val="18"/>
                  <w:szCs w:val="18"/>
                </w:rPr>
                <w:t>0</w:t>
              </w:r>
            </w:ins>
          </w:p>
        </w:tc>
        <w:tc>
          <w:tcPr>
            <w:tcW w:w="321" w:type="pct"/>
            <w:noWrap/>
            <w:vAlign w:val="bottom"/>
            <w:hideMark/>
          </w:tcPr>
          <w:p w14:paraId="03D15D79" w14:textId="09D4F416" w:rsidR="004D28DD" w:rsidRPr="00286D16" w:rsidRDefault="004D28DD" w:rsidP="004D28DD">
            <w:pPr>
              <w:spacing w:after="120" w:line="360" w:lineRule="auto"/>
              <w:contextualSpacing/>
              <w:jc w:val="right"/>
              <w:rPr>
                <w:ins w:id="3222" w:author="Microsoft Word" w:date="2025-08-11T16:30:00Z" w16du:dateUtc="2025-08-11T21:30:00Z"/>
                <w:rFonts w:ascii="Times New Roman" w:eastAsia="Times New Roman" w:hAnsi="Times New Roman" w:cs="Times New Roman"/>
                <w:color w:val="000000"/>
                <w:kern w:val="0"/>
                <w:sz w:val="18"/>
                <w:szCs w:val="18"/>
                <w14:ligatures w14:val="none"/>
              </w:rPr>
            </w:pPr>
            <w:ins w:id="3223" w:author="Microsoft Word" w:date="2025-08-11T16:30:00Z" w16du:dateUtc="2025-08-11T21:30:00Z">
              <w:r w:rsidRPr="00286D16">
                <w:rPr>
                  <w:rFonts w:ascii="Times New Roman" w:hAnsi="Times New Roman" w:cs="Times New Roman"/>
                  <w:color w:val="000000"/>
                  <w:sz w:val="18"/>
                  <w:szCs w:val="18"/>
                  <w:rPrChange w:id="3224"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428" w:type="pct"/>
            <w:noWrap/>
            <w:vAlign w:val="bottom"/>
            <w:hideMark/>
          </w:tcPr>
          <w:p w14:paraId="11FBAC4C" w14:textId="7A6796F1" w:rsidR="004D28DD" w:rsidRPr="00286D16" w:rsidRDefault="004D28DD" w:rsidP="004D28DD">
            <w:pPr>
              <w:spacing w:after="120" w:line="360" w:lineRule="auto"/>
              <w:contextualSpacing/>
              <w:jc w:val="right"/>
              <w:rPr>
                <w:ins w:id="3225" w:author="Microsoft Word" w:date="2025-08-11T16:30:00Z" w16du:dateUtc="2025-08-11T21:30:00Z"/>
                <w:rFonts w:ascii="Times New Roman" w:eastAsia="Times New Roman" w:hAnsi="Times New Roman" w:cs="Times New Roman"/>
                <w:color w:val="000000"/>
                <w:kern w:val="0"/>
                <w:sz w:val="18"/>
                <w:szCs w:val="18"/>
                <w14:ligatures w14:val="none"/>
              </w:rPr>
            </w:pPr>
            <w:ins w:id="3226" w:author="Microsoft Word" w:date="2025-08-11T16:30:00Z" w16du:dateUtc="2025-08-11T21:30:00Z">
              <w:r w:rsidRPr="00286D16">
                <w:rPr>
                  <w:rFonts w:ascii="Times New Roman" w:hAnsi="Times New Roman" w:cs="Times New Roman"/>
                  <w:color w:val="000000"/>
                  <w:sz w:val="18"/>
                  <w:szCs w:val="18"/>
                  <w:rPrChange w:id="3227" w:author="Jujia Li" w:date="2025-08-10T15:12:00Z" w16du:dateUtc="2025-08-10T20:12:00Z">
                    <w:rPr>
                      <w:rFonts w:ascii="Aptos Narrow" w:hAnsi="Aptos Narrow"/>
                      <w:color w:val="000000"/>
                      <w:sz w:val="22"/>
                      <w:szCs w:val="22"/>
                    </w:rPr>
                  </w:rPrChange>
                </w:rPr>
                <w:t>43.85</w:t>
              </w:r>
            </w:ins>
          </w:p>
        </w:tc>
        <w:tc>
          <w:tcPr>
            <w:tcW w:w="344" w:type="pct"/>
            <w:vAlign w:val="bottom"/>
          </w:tcPr>
          <w:p w14:paraId="7F0DA211" w14:textId="46BB08E1" w:rsidR="004D28DD" w:rsidRPr="00286D16" w:rsidRDefault="004D28DD" w:rsidP="004D28DD">
            <w:pPr>
              <w:spacing w:after="120" w:line="360" w:lineRule="auto"/>
              <w:contextualSpacing/>
              <w:jc w:val="right"/>
              <w:rPr>
                <w:ins w:id="3228" w:author="Microsoft Word" w:date="2025-08-11T16:30:00Z" w16du:dateUtc="2025-08-11T21:30:00Z"/>
                <w:rFonts w:ascii="Times New Roman" w:hAnsi="Times New Roman" w:cs="Times New Roman"/>
                <w:sz w:val="18"/>
                <w:szCs w:val="18"/>
              </w:rPr>
            </w:pPr>
            <w:ins w:id="3229" w:author="Microsoft Word" w:date="2025-08-11T16:30:00Z" w16du:dateUtc="2025-08-11T21:30:00Z">
              <w:r w:rsidRPr="00286D16">
                <w:rPr>
                  <w:rFonts w:ascii="Times New Roman" w:hAnsi="Times New Roman" w:cs="Times New Roman"/>
                  <w:color w:val="000000"/>
                  <w:sz w:val="18"/>
                  <w:szCs w:val="18"/>
                  <w:rPrChange w:id="3230" w:author="Jujia Li" w:date="2025-08-10T15:12:00Z" w16du:dateUtc="2025-08-10T20:12:00Z">
                    <w:rPr>
                      <w:rFonts w:ascii="Aptos Narrow" w:hAnsi="Aptos Narrow"/>
                      <w:color w:val="000000"/>
                      <w:sz w:val="22"/>
                      <w:szCs w:val="22"/>
                    </w:rPr>
                  </w:rPrChange>
                </w:rPr>
                <w:t>0.14</w:t>
              </w:r>
            </w:ins>
          </w:p>
        </w:tc>
      </w:tr>
      <w:tr w:rsidR="004D28DD" w:rsidRPr="006A0CE7" w14:paraId="71990D7D" w14:textId="77777777" w:rsidTr="005E344C">
        <w:trPr>
          <w:trHeight w:val="290"/>
          <w:ins w:id="3231" w:author="Microsoft Word" w:date="2025-08-11T16:30:00Z"/>
        </w:trPr>
        <w:tc>
          <w:tcPr>
            <w:tcW w:w="808" w:type="pct"/>
            <w:noWrap/>
            <w:vAlign w:val="bottom"/>
            <w:hideMark/>
          </w:tcPr>
          <w:p w14:paraId="6F81016D" w14:textId="77777777" w:rsidR="004D28DD" w:rsidRPr="00221F0A" w:rsidRDefault="004D28DD" w:rsidP="004D28DD">
            <w:pPr>
              <w:spacing w:after="120" w:line="360" w:lineRule="auto"/>
              <w:contextualSpacing/>
              <w:rPr>
                <w:ins w:id="3232" w:author="Microsoft Word" w:date="2025-08-11T16:30:00Z" w16du:dateUtc="2025-08-11T21:30:00Z"/>
                <w:rFonts w:ascii="Times New Roman" w:eastAsia="Times New Roman" w:hAnsi="Times New Roman" w:cs="Times New Roman"/>
                <w:color w:val="000000"/>
                <w:kern w:val="0"/>
                <w:sz w:val="18"/>
                <w:szCs w:val="18"/>
                <w14:ligatures w14:val="none"/>
              </w:rPr>
            </w:pPr>
            <w:ins w:id="3233" w:author="Microsoft Word" w:date="2025-08-11T16:30:00Z" w16du:dateUtc="2025-08-11T21:30:00Z">
              <w:r w:rsidRPr="005E344C">
                <w:rPr>
                  <w:rFonts w:ascii="Times New Roman" w:hAnsi="Times New Roman" w:cs="Times New Roman"/>
                  <w:color w:val="000000"/>
                  <w:sz w:val="18"/>
                  <w:szCs w:val="18"/>
                </w:rPr>
                <w:t>TUSCALOOSA</w:t>
              </w:r>
            </w:ins>
          </w:p>
        </w:tc>
        <w:tc>
          <w:tcPr>
            <w:tcW w:w="566" w:type="pct"/>
            <w:vAlign w:val="bottom"/>
          </w:tcPr>
          <w:p w14:paraId="4320B353" w14:textId="1DE2B434" w:rsidR="004D28DD" w:rsidRPr="00286D16" w:rsidRDefault="004D28DD" w:rsidP="004D28DD">
            <w:pPr>
              <w:spacing w:after="120" w:line="360" w:lineRule="auto"/>
              <w:contextualSpacing/>
              <w:jc w:val="right"/>
              <w:rPr>
                <w:ins w:id="3234" w:author="Microsoft Word" w:date="2025-08-11T16:30:00Z" w16du:dateUtc="2025-08-11T21:30:00Z"/>
                <w:rFonts w:ascii="Times New Roman" w:hAnsi="Times New Roman" w:cs="Times New Roman"/>
                <w:sz w:val="18"/>
                <w:szCs w:val="18"/>
              </w:rPr>
            </w:pPr>
            <w:ins w:id="3235" w:author="Microsoft Word" w:date="2025-08-11T16:30:00Z" w16du:dateUtc="2025-08-11T21:30:00Z">
              <w:r w:rsidRPr="005E344C">
                <w:rPr>
                  <w:rFonts w:ascii="Times New Roman" w:hAnsi="Times New Roman" w:cs="Times New Roman"/>
                  <w:color w:val="000000"/>
                  <w:sz w:val="18"/>
                  <w:szCs w:val="18"/>
                </w:rPr>
                <w:t>207937.99</w:t>
              </w:r>
            </w:ins>
          </w:p>
        </w:tc>
        <w:tc>
          <w:tcPr>
            <w:tcW w:w="454" w:type="pct"/>
            <w:noWrap/>
            <w:vAlign w:val="bottom"/>
            <w:hideMark/>
          </w:tcPr>
          <w:p w14:paraId="588C5363" w14:textId="5877F5ED" w:rsidR="004D28DD" w:rsidRPr="00286D16" w:rsidRDefault="004D28DD" w:rsidP="004D28DD">
            <w:pPr>
              <w:spacing w:after="120" w:line="360" w:lineRule="auto"/>
              <w:contextualSpacing/>
              <w:jc w:val="right"/>
              <w:rPr>
                <w:ins w:id="3236" w:author="Microsoft Word" w:date="2025-08-11T16:30:00Z" w16du:dateUtc="2025-08-11T21:30:00Z"/>
                <w:rFonts w:ascii="Times New Roman" w:eastAsia="Times New Roman" w:hAnsi="Times New Roman" w:cs="Times New Roman"/>
                <w:color w:val="000000"/>
                <w:kern w:val="0"/>
                <w:sz w:val="18"/>
                <w:szCs w:val="18"/>
                <w14:ligatures w14:val="none"/>
              </w:rPr>
            </w:pPr>
            <w:ins w:id="3237" w:author="Microsoft Word" w:date="2025-08-11T16:30:00Z" w16du:dateUtc="2025-08-11T21:30:00Z">
              <w:r w:rsidRPr="00286D16">
                <w:rPr>
                  <w:rFonts w:ascii="Times New Roman" w:hAnsi="Times New Roman" w:cs="Times New Roman"/>
                  <w:color w:val="000000"/>
                  <w:sz w:val="18"/>
                  <w:szCs w:val="18"/>
                  <w:rPrChange w:id="3238" w:author="Jujia Li" w:date="2025-08-10T15:12:00Z" w16du:dateUtc="2025-08-10T20:12:00Z">
                    <w:rPr>
                      <w:rFonts w:ascii="Aptos Narrow" w:hAnsi="Aptos Narrow"/>
                      <w:color w:val="000000"/>
                      <w:sz w:val="22"/>
                      <w:szCs w:val="22"/>
                    </w:rPr>
                  </w:rPrChange>
                </w:rPr>
                <w:t>39.34</w:t>
              </w:r>
            </w:ins>
          </w:p>
        </w:tc>
        <w:tc>
          <w:tcPr>
            <w:tcW w:w="308" w:type="pct"/>
            <w:gridSpan w:val="2"/>
            <w:noWrap/>
            <w:vAlign w:val="bottom"/>
            <w:hideMark/>
          </w:tcPr>
          <w:p w14:paraId="1A67EDCF" w14:textId="79F196BF" w:rsidR="004D28DD" w:rsidRPr="00286D16" w:rsidRDefault="004D28DD" w:rsidP="004D28DD">
            <w:pPr>
              <w:spacing w:after="120" w:line="360" w:lineRule="auto"/>
              <w:contextualSpacing/>
              <w:jc w:val="right"/>
              <w:rPr>
                <w:ins w:id="3239" w:author="Microsoft Word" w:date="2025-08-11T16:30:00Z" w16du:dateUtc="2025-08-11T21:30:00Z"/>
                <w:rFonts w:ascii="Times New Roman" w:eastAsia="Times New Roman" w:hAnsi="Times New Roman" w:cs="Times New Roman"/>
                <w:color w:val="000000"/>
                <w:kern w:val="0"/>
                <w:sz w:val="18"/>
                <w:szCs w:val="18"/>
                <w14:ligatures w14:val="none"/>
              </w:rPr>
            </w:pPr>
            <w:ins w:id="3240" w:author="Microsoft Word" w:date="2025-08-11T16:30:00Z" w16du:dateUtc="2025-08-11T21:30:00Z">
              <w:r w:rsidRPr="00286D16">
                <w:rPr>
                  <w:rFonts w:ascii="Times New Roman" w:hAnsi="Times New Roman" w:cs="Times New Roman"/>
                  <w:color w:val="000000"/>
                  <w:sz w:val="18"/>
                  <w:szCs w:val="18"/>
                  <w:rPrChange w:id="3241" w:author="Jujia Li" w:date="2025-08-10T15:12:00Z" w16du:dateUtc="2025-08-10T20:12:00Z">
                    <w:rPr>
                      <w:rFonts w:ascii="Aptos Narrow" w:hAnsi="Aptos Narrow"/>
                      <w:color w:val="000000"/>
                      <w:sz w:val="22"/>
                      <w:szCs w:val="22"/>
                    </w:rPr>
                  </w:rPrChange>
                </w:rPr>
                <w:t>0.52</w:t>
              </w:r>
            </w:ins>
          </w:p>
        </w:tc>
        <w:tc>
          <w:tcPr>
            <w:tcW w:w="380" w:type="pct"/>
            <w:noWrap/>
            <w:vAlign w:val="bottom"/>
            <w:hideMark/>
          </w:tcPr>
          <w:p w14:paraId="201AE6CF" w14:textId="28A579EC" w:rsidR="004D28DD" w:rsidRPr="00286D16" w:rsidRDefault="004D28DD" w:rsidP="004D28DD">
            <w:pPr>
              <w:spacing w:after="120" w:line="360" w:lineRule="auto"/>
              <w:contextualSpacing/>
              <w:jc w:val="right"/>
              <w:rPr>
                <w:ins w:id="3242" w:author="Microsoft Word" w:date="2025-08-11T16:30:00Z" w16du:dateUtc="2025-08-11T21:30:00Z"/>
                <w:rFonts w:ascii="Times New Roman" w:eastAsia="Times New Roman" w:hAnsi="Times New Roman" w:cs="Times New Roman"/>
                <w:color w:val="000000"/>
                <w:kern w:val="0"/>
                <w:sz w:val="18"/>
                <w:szCs w:val="18"/>
                <w14:ligatures w14:val="none"/>
              </w:rPr>
            </w:pPr>
            <w:ins w:id="3243" w:author="Microsoft Word" w:date="2025-08-11T16:30:00Z" w16du:dateUtc="2025-08-11T21:30:00Z">
              <w:r w:rsidRPr="00286D16">
                <w:rPr>
                  <w:rFonts w:ascii="Times New Roman" w:hAnsi="Times New Roman" w:cs="Times New Roman"/>
                  <w:color w:val="000000"/>
                  <w:sz w:val="18"/>
                  <w:szCs w:val="18"/>
                  <w:rPrChange w:id="3244" w:author="Jujia Li" w:date="2025-08-10T15:12:00Z" w16du:dateUtc="2025-08-10T20:12:00Z">
                    <w:rPr>
                      <w:rFonts w:ascii="Aptos Narrow" w:hAnsi="Aptos Narrow"/>
                      <w:color w:val="000000"/>
                      <w:sz w:val="22"/>
                      <w:szCs w:val="22"/>
                    </w:rPr>
                  </w:rPrChange>
                </w:rPr>
                <w:t>35.55</w:t>
              </w:r>
            </w:ins>
          </w:p>
        </w:tc>
        <w:tc>
          <w:tcPr>
            <w:tcW w:w="315" w:type="pct"/>
            <w:gridSpan w:val="2"/>
            <w:noWrap/>
            <w:vAlign w:val="bottom"/>
            <w:hideMark/>
          </w:tcPr>
          <w:p w14:paraId="4315470D" w14:textId="7AA827E5" w:rsidR="004D28DD" w:rsidRPr="00286D16" w:rsidRDefault="004D28DD" w:rsidP="004D28DD">
            <w:pPr>
              <w:spacing w:after="120" w:line="360" w:lineRule="auto"/>
              <w:contextualSpacing/>
              <w:jc w:val="right"/>
              <w:rPr>
                <w:ins w:id="3245" w:author="Microsoft Word" w:date="2025-08-11T16:30:00Z" w16du:dateUtc="2025-08-11T21:30:00Z"/>
                <w:rFonts w:ascii="Times New Roman" w:eastAsia="Times New Roman" w:hAnsi="Times New Roman" w:cs="Times New Roman"/>
                <w:color w:val="000000"/>
                <w:kern w:val="0"/>
                <w:sz w:val="18"/>
                <w:szCs w:val="18"/>
                <w14:ligatures w14:val="none"/>
              </w:rPr>
            </w:pPr>
            <w:ins w:id="3246" w:author="Microsoft Word" w:date="2025-08-11T16:30:00Z" w16du:dateUtc="2025-08-11T21:30:00Z">
              <w:r w:rsidRPr="00286D16">
                <w:rPr>
                  <w:rFonts w:ascii="Times New Roman" w:hAnsi="Times New Roman" w:cs="Times New Roman"/>
                  <w:color w:val="000000"/>
                  <w:sz w:val="18"/>
                  <w:szCs w:val="18"/>
                  <w:rPrChange w:id="3247" w:author="Jujia Li" w:date="2025-08-10T15:12:00Z" w16du:dateUtc="2025-08-10T20:12:00Z">
                    <w:rPr>
                      <w:rFonts w:ascii="Aptos Narrow" w:hAnsi="Aptos Narrow"/>
                      <w:color w:val="000000"/>
                      <w:sz w:val="22"/>
                      <w:szCs w:val="22"/>
                    </w:rPr>
                  </w:rPrChange>
                </w:rPr>
                <w:t>0.47</w:t>
              </w:r>
            </w:ins>
          </w:p>
        </w:tc>
        <w:tc>
          <w:tcPr>
            <w:tcW w:w="380" w:type="pct"/>
            <w:noWrap/>
            <w:vAlign w:val="bottom"/>
            <w:hideMark/>
          </w:tcPr>
          <w:p w14:paraId="22538BE0" w14:textId="0E54B2BC" w:rsidR="004D28DD" w:rsidRPr="00286D16" w:rsidRDefault="004D28DD" w:rsidP="004D28DD">
            <w:pPr>
              <w:spacing w:after="120" w:line="360" w:lineRule="auto"/>
              <w:contextualSpacing/>
              <w:jc w:val="right"/>
              <w:rPr>
                <w:ins w:id="3248" w:author="Microsoft Word" w:date="2025-08-11T16:30:00Z" w16du:dateUtc="2025-08-11T21:30:00Z"/>
                <w:rFonts w:ascii="Times New Roman" w:eastAsia="Times New Roman" w:hAnsi="Times New Roman" w:cs="Times New Roman"/>
                <w:color w:val="000000"/>
                <w:kern w:val="0"/>
                <w:sz w:val="18"/>
                <w:szCs w:val="18"/>
                <w14:ligatures w14:val="none"/>
              </w:rPr>
            </w:pPr>
            <w:ins w:id="3249" w:author="Microsoft Word" w:date="2025-08-11T16:30:00Z" w16du:dateUtc="2025-08-11T21:30:00Z">
              <w:r w:rsidRPr="00286D16">
                <w:rPr>
                  <w:rFonts w:ascii="Times New Roman" w:hAnsi="Times New Roman" w:cs="Times New Roman"/>
                  <w:color w:val="000000"/>
                  <w:sz w:val="18"/>
                  <w:szCs w:val="18"/>
                  <w:rPrChange w:id="3250" w:author="Jujia Li" w:date="2025-08-10T15:12:00Z" w16du:dateUtc="2025-08-10T20:12:00Z">
                    <w:rPr>
                      <w:rFonts w:ascii="Aptos Narrow" w:hAnsi="Aptos Narrow"/>
                      <w:color w:val="000000"/>
                      <w:sz w:val="22"/>
                      <w:szCs w:val="22"/>
                    </w:rPr>
                  </w:rPrChange>
                </w:rPr>
                <w:t>30.9</w:t>
              </w:r>
            </w:ins>
          </w:p>
        </w:tc>
        <w:tc>
          <w:tcPr>
            <w:tcW w:w="316" w:type="pct"/>
            <w:gridSpan w:val="2"/>
            <w:noWrap/>
            <w:vAlign w:val="bottom"/>
            <w:hideMark/>
          </w:tcPr>
          <w:p w14:paraId="7A29D528" w14:textId="1EC830F6" w:rsidR="004D28DD" w:rsidRPr="00286D16" w:rsidRDefault="004D28DD" w:rsidP="004D28DD">
            <w:pPr>
              <w:spacing w:after="120" w:line="360" w:lineRule="auto"/>
              <w:contextualSpacing/>
              <w:jc w:val="right"/>
              <w:rPr>
                <w:ins w:id="3251" w:author="Microsoft Word" w:date="2025-08-11T16:30:00Z" w16du:dateUtc="2025-08-11T21:30:00Z"/>
                <w:rFonts w:ascii="Times New Roman" w:eastAsia="Times New Roman" w:hAnsi="Times New Roman" w:cs="Times New Roman"/>
                <w:color w:val="000000"/>
                <w:kern w:val="0"/>
                <w:sz w:val="18"/>
                <w:szCs w:val="18"/>
                <w14:ligatures w14:val="none"/>
              </w:rPr>
            </w:pPr>
            <w:ins w:id="3252" w:author="Microsoft Word" w:date="2025-08-11T16:30:00Z" w16du:dateUtc="2025-08-11T21:30:00Z">
              <w:r w:rsidRPr="00286D16">
                <w:rPr>
                  <w:rFonts w:ascii="Times New Roman" w:hAnsi="Times New Roman" w:cs="Times New Roman"/>
                  <w:color w:val="000000"/>
                  <w:sz w:val="18"/>
                  <w:szCs w:val="18"/>
                  <w:rPrChange w:id="3253" w:author="Jujia Li" w:date="2025-08-10T15:12:00Z" w16du:dateUtc="2025-08-10T20:12:00Z">
                    <w:rPr>
                      <w:rFonts w:ascii="Aptos Narrow" w:hAnsi="Aptos Narrow"/>
                      <w:color w:val="000000"/>
                      <w:sz w:val="22"/>
                      <w:szCs w:val="22"/>
                    </w:rPr>
                  </w:rPrChange>
                </w:rPr>
                <w:t>0.41</w:t>
              </w:r>
            </w:ins>
          </w:p>
        </w:tc>
        <w:tc>
          <w:tcPr>
            <w:tcW w:w="380" w:type="pct"/>
            <w:noWrap/>
            <w:vAlign w:val="bottom"/>
            <w:hideMark/>
          </w:tcPr>
          <w:p w14:paraId="31E355FE" w14:textId="1DAAD5F6" w:rsidR="004D28DD" w:rsidRPr="00286D16" w:rsidRDefault="004D28DD" w:rsidP="004D28DD">
            <w:pPr>
              <w:spacing w:after="120" w:line="360" w:lineRule="auto"/>
              <w:contextualSpacing/>
              <w:jc w:val="right"/>
              <w:rPr>
                <w:ins w:id="3254" w:author="Microsoft Word" w:date="2025-08-11T16:30:00Z" w16du:dateUtc="2025-08-11T21:30:00Z"/>
                <w:rFonts w:ascii="Times New Roman" w:eastAsia="Times New Roman" w:hAnsi="Times New Roman" w:cs="Times New Roman"/>
                <w:color w:val="000000"/>
                <w:kern w:val="0"/>
                <w:sz w:val="18"/>
                <w:szCs w:val="18"/>
                <w14:ligatures w14:val="none"/>
              </w:rPr>
            </w:pPr>
            <w:ins w:id="3255" w:author="Microsoft Word" w:date="2025-08-11T16:30:00Z" w16du:dateUtc="2025-08-11T21:30:00Z">
              <w:r w:rsidRPr="00286D16">
                <w:rPr>
                  <w:rFonts w:ascii="Times New Roman" w:hAnsi="Times New Roman" w:cs="Times New Roman"/>
                  <w:color w:val="000000"/>
                  <w:sz w:val="18"/>
                  <w:szCs w:val="18"/>
                  <w:rPrChange w:id="3256" w:author="Jujia Li" w:date="2025-08-10T15:12:00Z" w16du:dateUtc="2025-08-10T20:12:00Z">
                    <w:rPr>
                      <w:rFonts w:ascii="Aptos Narrow" w:hAnsi="Aptos Narrow"/>
                      <w:color w:val="000000"/>
                      <w:sz w:val="22"/>
                      <w:szCs w:val="22"/>
                    </w:rPr>
                  </w:rPrChange>
                </w:rPr>
                <w:t>25.95</w:t>
              </w:r>
            </w:ins>
          </w:p>
        </w:tc>
        <w:tc>
          <w:tcPr>
            <w:tcW w:w="321" w:type="pct"/>
            <w:noWrap/>
            <w:vAlign w:val="bottom"/>
            <w:hideMark/>
          </w:tcPr>
          <w:p w14:paraId="7966D1DA" w14:textId="31AAF232" w:rsidR="004D28DD" w:rsidRPr="00286D16" w:rsidRDefault="004D28DD" w:rsidP="004D28DD">
            <w:pPr>
              <w:spacing w:after="120" w:line="360" w:lineRule="auto"/>
              <w:contextualSpacing/>
              <w:jc w:val="right"/>
              <w:rPr>
                <w:ins w:id="3257" w:author="Microsoft Word" w:date="2025-08-11T16:30:00Z" w16du:dateUtc="2025-08-11T21:30:00Z"/>
                <w:rFonts w:ascii="Times New Roman" w:eastAsia="Times New Roman" w:hAnsi="Times New Roman" w:cs="Times New Roman"/>
                <w:color w:val="000000"/>
                <w:kern w:val="0"/>
                <w:sz w:val="18"/>
                <w:szCs w:val="18"/>
                <w14:ligatures w14:val="none"/>
              </w:rPr>
            </w:pPr>
            <w:ins w:id="3258" w:author="Microsoft Word" w:date="2025-08-11T16:30:00Z" w16du:dateUtc="2025-08-11T21:30:00Z">
              <w:r w:rsidRPr="00286D16">
                <w:rPr>
                  <w:rFonts w:ascii="Times New Roman" w:hAnsi="Times New Roman" w:cs="Times New Roman"/>
                  <w:color w:val="000000"/>
                  <w:sz w:val="18"/>
                  <w:szCs w:val="18"/>
                  <w:rPrChange w:id="3259" w:author="Jujia Li" w:date="2025-08-10T15:12:00Z" w16du:dateUtc="2025-08-10T20:12:00Z">
                    <w:rPr>
                      <w:rFonts w:ascii="Aptos Narrow" w:hAnsi="Aptos Narrow"/>
                      <w:color w:val="000000"/>
                      <w:sz w:val="22"/>
                      <w:szCs w:val="22"/>
                    </w:rPr>
                  </w:rPrChange>
                </w:rPr>
                <w:t>0.34</w:t>
              </w:r>
            </w:ins>
          </w:p>
        </w:tc>
        <w:tc>
          <w:tcPr>
            <w:tcW w:w="428" w:type="pct"/>
            <w:noWrap/>
            <w:vAlign w:val="bottom"/>
            <w:hideMark/>
          </w:tcPr>
          <w:p w14:paraId="788D9D91" w14:textId="393A8856" w:rsidR="004D28DD" w:rsidRPr="00286D16" w:rsidRDefault="004D28DD" w:rsidP="004D28DD">
            <w:pPr>
              <w:spacing w:after="120" w:line="360" w:lineRule="auto"/>
              <w:contextualSpacing/>
              <w:jc w:val="right"/>
              <w:rPr>
                <w:ins w:id="3260" w:author="Microsoft Word" w:date="2025-08-11T16:30:00Z" w16du:dateUtc="2025-08-11T21:30:00Z"/>
                <w:rFonts w:ascii="Times New Roman" w:eastAsia="Times New Roman" w:hAnsi="Times New Roman" w:cs="Times New Roman"/>
                <w:color w:val="000000"/>
                <w:kern w:val="0"/>
                <w:sz w:val="18"/>
                <w:szCs w:val="18"/>
                <w14:ligatures w14:val="none"/>
              </w:rPr>
            </w:pPr>
            <w:ins w:id="3261" w:author="Microsoft Word" w:date="2025-08-11T16:30:00Z" w16du:dateUtc="2025-08-11T21:30:00Z">
              <w:r w:rsidRPr="00286D16">
                <w:rPr>
                  <w:rFonts w:ascii="Times New Roman" w:hAnsi="Times New Roman" w:cs="Times New Roman"/>
                  <w:color w:val="000000"/>
                  <w:sz w:val="18"/>
                  <w:szCs w:val="18"/>
                  <w:rPrChange w:id="3262" w:author="Jujia Li" w:date="2025-08-10T15:12:00Z" w16du:dateUtc="2025-08-10T20:12:00Z">
                    <w:rPr>
                      <w:rFonts w:ascii="Aptos Narrow" w:hAnsi="Aptos Narrow"/>
                      <w:color w:val="000000"/>
                      <w:sz w:val="22"/>
                      <w:szCs w:val="22"/>
                    </w:rPr>
                  </w:rPrChange>
                </w:rPr>
                <w:t>131.74</w:t>
              </w:r>
            </w:ins>
          </w:p>
        </w:tc>
        <w:tc>
          <w:tcPr>
            <w:tcW w:w="344" w:type="pct"/>
            <w:vAlign w:val="bottom"/>
          </w:tcPr>
          <w:p w14:paraId="6BE2A9CD" w14:textId="626FCCD3" w:rsidR="004D28DD" w:rsidRPr="00286D16" w:rsidRDefault="004D28DD" w:rsidP="004D28DD">
            <w:pPr>
              <w:spacing w:after="120" w:line="360" w:lineRule="auto"/>
              <w:contextualSpacing/>
              <w:jc w:val="right"/>
              <w:rPr>
                <w:ins w:id="3263" w:author="Microsoft Word" w:date="2025-08-11T16:30:00Z" w16du:dateUtc="2025-08-11T21:30:00Z"/>
                <w:rFonts w:ascii="Times New Roman" w:hAnsi="Times New Roman" w:cs="Times New Roman"/>
                <w:sz w:val="18"/>
                <w:szCs w:val="18"/>
              </w:rPr>
            </w:pPr>
            <w:ins w:id="3264" w:author="Microsoft Word" w:date="2025-08-11T16:30:00Z" w16du:dateUtc="2025-08-11T21:30:00Z">
              <w:r w:rsidRPr="00286D16">
                <w:rPr>
                  <w:rFonts w:ascii="Times New Roman" w:hAnsi="Times New Roman" w:cs="Times New Roman"/>
                  <w:color w:val="000000"/>
                  <w:sz w:val="18"/>
                  <w:szCs w:val="18"/>
                  <w:rPrChange w:id="3265" w:author="Jujia Li" w:date="2025-08-10T15:12:00Z" w16du:dateUtc="2025-08-10T20:12:00Z">
                    <w:rPr>
                      <w:rFonts w:ascii="Aptos Narrow" w:hAnsi="Aptos Narrow"/>
                      <w:color w:val="000000"/>
                      <w:sz w:val="22"/>
                      <w:szCs w:val="22"/>
                    </w:rPr>
                  </w:rPrChange>
                </w:rPr>
                <w:t>0.44</w:t>
              </w:r>
            </w:ins>
          </w:p>
        </w:tc>
      </w:tr>
      <w:tr w:rsidR="00286D16" w:rsidRPr="006A0CE7" w14:paraId="095B2DEF" w14:textId="77777777" w:rsidTr="005E344C">
        <w:trPr>
          <w:trHeight w:val="290"/>
          <w:ins w:id="3266" w:author="Microsoft Word" w:date="2025-08-11T16:30:00Z"/>
        </w:trPr>
        <w:tc>
          <w:tcPr>
            <w:tcW w:w="808" w:type="pct"/>
            <w:noWrap/>
            <w:vAlign w:val="bottom"/>
            <w:hideMark/>
          </w:tcPr>
          <w:p w14:paraId="17A76388" w14:textId="77777777" w:rsidR="00286D16" w:rsidRPr="00221F0A" w:rsidRDefault="00286D16" w:rsidP="00286D16">
            <w:pPr>
              <w:spacing w:after="120" w:line="360" w:lineRule="auto"/>
              <w:contextualSpacing/>
              <w:rPr>
                <w:ins w:id="3267" w:author="Microsoft Word" w:date="2025-08-11T16:30:00Z" w16du:dateUtc="2025-08-11T21:30:00Z"/>
                <w:rFonts w:ascii="Times New Roman" w:eastAsia="Times New Roman" w:hAnsi="Times New Roman" w:cs="Times New Roman"/>
                <w:color w:val="000000"/>
                <w:kern w:val="0"/>
                <w:sz w:val="18"/>
                <w:szCs w:val="18"/>
                <w14:ligatures w14:val="none"/>
              </w:rPr>
            </w:pPr>
            <w:ins w:id="3268" w:author="Microsoft Word" w:date="2025-08-11T16:30:00Z" w16du:dateUtc="2025-08-11T21:30:00Z">
              <w:r w:rsidRPr="005E344C">
                <w:rPr>
                  <w:rFonts w:ascii="Times New Roman" w:hAnsi="Times New Roman" w:cs="Times New Roman"/>
                  <w:color w:val="000000"/>
                  <w:sz w:val="18"/>
                  <w:szCs w:val="18"/>
                </w:rPr>
                <w:t>WALKER</w:t>
              </w:r>
            </w:ins>
          </w:p>
        </w:tc>
        <w:tc>
          <w:tcPr>
            <w:tcW w:w="566" w:type="pct"/>
            <w:vAlign w:val="bottom"/>
          </w:tcPr>
          <w:p w14:paraId="0BA21A46" w14:textId="1FC765EA" w:rsidR="00286D16" w:rsidRPr="00286D16" w:rsidRDefault="00286D16" w:rsidP="00286D16">
            <w:pPr>
              <w:spacing w:after="120" w:line="360" w:lineRule="auto"/>
              <w:contextualSpacing/>
              <w:jc w:val="right"/>
              <w:rPr>
                <w:ins w:id="3269" w:author="Microsoft Word" w:date="2025-08-11T16:30:00Z" w16du:dateUtc="2025-08-11T21:30:00Z"/>
                <w:rFonts w:ascii="Times New Roman" w:hAnsi="Times New Roman" w:cs="Times New Roman"/>
                <w:sz w:val="18"/>
                <w:szCs w:val="18"/>
              </w:rPr>
            </w:pPr>
            <w:ins w:id="3270" w:author="Microsoft Word" w:date="2025-08-11T16:30:00Z" w16du:dateUtc="2025-08-11T21:30:00Z">
              <w:r w:rsidRPr="00286D16">
                <w:rPr>
                  <w:rFonts w:ascii="Times New Roman" w:hAnsi="Times New Roman" w:cs="Times New Roman"/>
                  <w:color w:val="000000"/>
                  <w:sz w:val="18"/>
                  <w:szCs w:val="18"/>
                  <w:rPrChange w:id="3271" w:author="Jujia Li" w:date="2025-08-10T15:12:00Z" w16du:dateUtc="2025-08-10T20:12:00Z">
                    <w:rPr>
                      <w:rFonts w:ascii="Aptos Narrow" w:hAnsi="Aptos Narrow"/>
                      <w:color w:val="000000"/>
                      <w:sz w:val="22"/>
                      <w:szCs w:val="22"/>
                    </w:rPr>
                  </w:rPrChange>
                </w:rPr>
                <w:t>63904.93</w:t>
              </w:r>
            </w:ins>
          </w:p>
        </w:tc>
        <w:tc>
          <w:tcPr>
            <w:tcW w:w="454" w:type="pct"/>
            <w:noWrap/>
            <w:vAlign w:val="bottom"/>
            <w:hideMark/>
          </w:tcPr>
          <w:p w14:paraId="64D695F1" w14:textId="1B906F98" w:rsidR="00286D16" w:rsidRPr="00286D16" w:rsidRDefault="00286D16" w:rsidP="00286D16">
            <w:pPr>
              <w:spacing w:after="120" w:line="360" w:lineRule="auto"/>
              <w:contextualSpacing/>
              <w:jc w:val="right"/>
              <w:rPr>
                <w:ins w:id="3272" w:author="Microsoft Word" w:date="2025-08-11T16:30:00Z" w16du:dateUtc="2025-08-11T21:30:00Z"/>
                <w:rFonts w:ascii="Times New Roman" w:eastAsia="Times New Roman" w:hAnsi="Times New Roman" w:cs="Times New Roman"/>
                <w:color w:val="000000"/>
                <w:kern w:val="0"/>
                <w:sz w:val="18"/>
                <w:szCs w:val="18"/>
                <w14:ligatures w14:val="none"/>
              </w:rPr>
            </w:pPr>
            <w:ins w:id="3273" w:author="Microsoft Word" w:date="2025-08-11T16:30:00Z" w16du:dateUtc="2025-08-11T21:30:00Z">
              <w:r w:rsidRPr="00286D16">
                <w:rPr>
                  <w:rFonts w:ascii="Times New Roman" w:hAnsi="Times New Roman" w:cs="Times New Roman"/>
                  <w:color w:val="000000"/>
                  <w:sz w:val="18"/>
                  <w:szCs w:val="18"/>
                  <w:rPrChange w:id="3274" w:author="Jujia Li" w:date="2025-08-10T15:12:00Z" w16du:dateUtc="2025-08-10T20:12:00Z">
                    <w:rPr>
                      <w:rFonts w:ascii="Aptos Narrow" w:hAnsi="Aptos Narrow"/>
                      <w:color w:val="000000"/>
                      <w:sz w:val="22"/>
                      <w:szCs w:val="22"/>
                    </w:rPr>
                  </w:rPrChange>
                </w:rPr>
                <w:t>18.78</w:t>
              </w:r>
            </w:ins>
          </w:p>
        </w:tc>
        <w:tc>
          <w:tcPr>
            <w:tcW w:w="308" w:type="pct"/>
            <w:gridSpan w:val="2"/>
            <w:noWrap/>
            <w:vAlign w:val="bottom"/>
            <w:hideMark/>
          </w:tcPr>
          <w:p w14:paraId="17432654" w14:textId="4257008B" w:rsidR="00286D16" w:rsidRPr="00286D16" w:rsidRDefault="00286D16" w:rsidP="00286D16">
            <w:pPr>
              <w:spacing w:after="120" w:line="360" w:lineRule="auto"/>
              <w:contextualSpacing/>
              <w:jc w:val="right"/>
              <w:rPr>
                <w:ins w:id="3275" w:author="Microsoft Word" w:date="2025-08-11T16:30:00Z" w16du:dateUtc="2025-08-11T21:30:00Z"/>
                <w:rFonts w:ascii="Times New Roman" w:eastAsia="Times New Roman" w:hAnsi="Times New Roman" w:cs="Times New Roman"/>
                <w:color w:val="000000"/>
                <w:kern w:val="0"/>
                <w:sz w:val="18"/>
                <w:szCs w:val="18"/>
                <w14:ligatures w14:val="none"/>
              </w:rPr>
            </w:pPr>
            <w:ins w:id="3276" w:author="Microsoft Word" w:date="2025-08-11T16:30:00Z" w16du:dateUtc="2025-08-11T21:30:00Z">
              <w:r w:rsidRPr="00286D16">
                <w:rPr>
                  <w:rFonts w:ascii="Times New Roman" w:hAnsi="Times New Roman" w:cs="Times New Roman"/>
                  <w:color w:val="000000"/>
                  <w:sz w:val="18"/>
                  <w:szCs w:val="18"/>
                  <w:rPrChange w:id="3277" w:author="Jujia Li" w:date="2025-08-10T15:12:00Z" w16du:dateUtc="2025-08-10T20:12:00Z">
                    <w:rPr>
                      <w:rFonts w:ascii="Aptos Narrow" w:hAnsi="Aptos Narrow"/>
                      <w:color w:val="000000"/>
                      <w:sz w:val="22"/>
                      <w:szCs w:val="22"/>
                    </w:rPr>
                  </w:rPrChange>
                </w:rPr>
                <w:t>0.8</w:t>
              </w:r>
              <w:r>
                <w:rPr>
                  <w:rFonts w:ascii="Times New Roman" w:hAnsi="Times New Roman" w:cs="Times New Roman"/>
                  <w:color w:val="000000"/>
                  <w:sz w:val="18"/>
                  <w:szCs w:val="18"/>
                </w:rPr>
                <w:t>0</w:t>
              </w:r>
            </w:ins>
          </w:p>
        </w:tc>
        <w:tc>
          <w:tcPr>
            <w:tcW w:w="380" w:type="pct"/>
            <w:noWrap/>
            <w:vAlign w:val="bottom"/>
            <w:hideMark/>
          </w:tcPr>
          <w:p w14:paraId="06222DF3" w14:textId="780E3632" w:rsidR="00286D16" w:rsidRPr="00286D16" w:rsidRDefault="00286D16" w:rsidP="00286D16">
            <w:pPr>
              <w:spacing w:after="120" w:line="360" w:lineRule="auto"/>
              <w:contextualSpacing/>
              <w:jc w:val="right"/>
              <w:rPr>
                <w:ins w:id="3278" w:author="Microsoft Word" w:date="2025-08-11T16:30:00Z" w16du:dateUtc="2025-08-11T21:30:00Z"/>
                <w:rFonts w:ascii="Times New Roman" w:eastAsia="Times New Roman" w:hAnsi="Times New Roman" w:cs="Times New Roman"/>
                <w:color w:val="000000"/>
                <w:kern w:val="0"/>
                <w:sz w:val="18"/>
                <w:szCs w:val="18"/>
                <w14:ligatures w14:val="none"/>
              </w:rPr>
            </w:pPr>
            <w:ins w:id="3279" w:author="Microsoft Word" w:date="2025-08-11T16:30:00Z" w16du:dateUtc="2025-08-11T21:30:00Z">
              <w:r w:rsidRPr="00286D16">
                <w:rPr>
                  <w:rFonts w:ascii="Times New Roman" w:hAnsi="Times New Roman" w:cs="Times New Roman"/>
                  <w:color w:val="000000"/>
                  <w:sz w:val="18"/>
                  <w:szCs w:val="18"/>
                  <w:rPrChange w:id="3280" w:author="Jujia Li" w:date="2025-08-10T15:12:00Z" w16du:dateUtc="2025-08-10T20:12:00Z">
                    <w:rPr>
                      <w:rFonts w:ascii="Aptos Narrow" w:hAnsi="Aptos Narrow"/>
                      <w:color w:val="000000"/>
                      <w:sz w:val="22"/>
                      <w:szCs w:val="22"/>
                    </w:rPr>
                  </w:rPrChange>
                </w:rPr>
                <w:t>13.91</w:t>
              </w:r>
            </w:ins>
          </w:p>
        </w:tc>
        <w:tc>
          <w:tcPr>
            <w:tcW w:w="315" w:type="pct"/>
            <w:gridSpan w:val="2"/>
            <w:noWrap/>
            <w:vAlign w:val="bottom"/>
            <w:hideMark/>
          </w:tcPr>
          <w:p w14:paraId="6849770D" w14:textId="0C5C04ED" w:rsidR="00286D16" w:rsidRPr="00286D16" w:rsidRDefault="00286D16" w:rsidP="00286D16">
            <w:pPr>
              <w:spacing w:after="120" w:line="360" w:lineRule="auto"/>
              <w:contextualSpacing/>
              <w:jc w:val="right"/>
              <w:rPr>
                <w:ins w:id="3281" w:author="Microsoft Word" w:date="2025-08-11T16:30:00Z" w16du:dateUtc="2025-08-11T21:30:00Z"/>
                <w:rFonts w:ascii="Times New Roman" w:eastAsia="Times New Roman" w:hAnsi="Times New Roman" w:cs="Times New Roman"/>
                <w:color w:val="000000"/>
                <w:kern w:val="0"/>
                <w:sz w:val="18"/>
                <w:szCs w:val="18"/>
                <w14:ligatures w14:val="none"/>
              </w:rPr>
            </w:pPr>
            <w:ins w:id="3282" w:author="Microsoft Word" w:date="2025-08-11T16:30:00Z" w16du:dateUtc="2025-08-11T21:30:00Z">
              <w:r w:rsidRPr="00286D16">
                <w:rPr>
                  <w:rFonts w:ascii="Times New Roman" w:hAnsi="Times New Roman" w:cs="Times New Roman"/>
                  <w:color w:val="000000"/>
                  <w:sz w:val="18"/>
                  <w:szCs w:val="18"/>
                  <w:rPrChange w:id="3283" w:author="Jujia Li" w:date="2025-08-10T15:12:00Z" w16du:dateUtc="2025-08-10T20:12:00Z">
                    <w:rPr>
                      <w:rFonts w:ascii="Aptos Narrow" w:hAnsi="Aptos Narrow"/>
                      <w:color w:val="000000"/>
                      <w:sz w:val="22"/>
                      <w:szCs w:val="22"/>
                    </w:rPr>
                  </w:rPrChange>
                </w:rPr>
                <w:t>0.6</w:t>
              </w:r>
              <w:r>
                <w:rPr>
                  <w:rFonts w:ascii="Times New Roman" w:hAnsi="Times New Roman" w:cs="Times New Roman"/>
                  <w:color w:val="000000"/>
                  <w:sz w:val="18"/>
                  <w:szCs w:val="18"/>
                </w:rPr>
                <w:t>0</w:t>
              </w:r>
            </w:ins>
          </w:p>
        </w:tc>
        <w:tc>
          <w:tcPr>
            <w:tcW w:w="380" w:type="pct"/>
            <w:noWrap/>
            <w:vAlign w:val="bottom"/>
            <w:hideMark/>
          </w:tcPr>
          <w:p w14:paraId="65691B44" w14:textId="39FD6271" w:rsidR="00286D16" w:rsidRPr="00286D16" w:rsidRDefault="00286D16" w:rsidP="00286D16">
            <w:pPr>
              <w:spacing w:after="120" w:line="360" w:lineRule="auto"/>
              <w:contextualSpacing/>
              <w:jc w:val="right"/>
              <w:rPr>
                <w:ins w:id="3284" w:author="Microsoft Word" w:date="2025-08-11T16:30:00Z" w16du:dateUtc="2025-08-11T21:30:00Z"/>
                <w:rFonts w:ascii="Times New Roman" w:eastAsia="Times New Roman" w:hAnsi="Times New Roman" w:cs="Times New Roman"/>
                <w:color w:val="000000"/>
                <w:kern w:val="0"/>
                <w:sz w:val="18"/>
                <w:szCs w:val="18"/>
                <w14:ligatures w14:val="none"/>
              </w:rPr>
            </w:pPr>
            <w:ins w:id="3285" w:author="Microsoft Word" w:date="2025-08-11T16:30:00Z" w16du:dateUtc="2025-08-11T21:30:00Z">
              <w:r w:rsidRPr="00286D16">
                <w:rPr>
                  <w:rFonts w:ascii="Times New Roman" w:hAnsi="Times New Roman" w:cs="Times New Roman"/>
                  <w:color w:val="000000"/>
                  <w:sz w:val="18"/>
                  <w:szCs w:val="18"/>
                  <w:rPrChange w:id="3286" w:author="Jujia Li" w:date="2025-08-10T15:12:00Z" w16du:dateUtc="2025-08-10T20:12:00Z">
                    <w:rPr>
                      <w:rFonts w:ascii="Aptos Narrow" w:hAnsi="Aptos Narrow"/>
                      <w:color w:val="000000"/>
                      <w:sz w:val="22"/>
                      <w:szCs w:val="22"/>
                    </w:rPr>
                  </w:rPrChange>
                </w:rPr>
                <w:t>11.36</w:t>
              </w:r>
            </w:ins>
          </w:p>
        </w:tc>
        <w:tc>
          <w:tcPr>
            <w:tcW w:w="316" w:type="pct"/>
            <w:gridSpan w:val="2"/>
            <w:noWrap/>
            <w:vAlign w:val="bottom"/>
            <w:hideMark/>
          </w:tcPr>
          <w:p w14:paraId="0C47EEFA" w14:textId="18195536" w:rsidR="00286D16" w:rsidRPr="00286D16" w:rsidRDefault="00286D16" w:rsidP="00286D16">
            <w:pPr>
              <w:spacing w:after="120" w:line="360" w:lineRule="auto"/>
              <w:contextualSpacing/>
              <w:jc w:val="right"/>
              <w:rPr>
                <w:ins w:id="3287" w:author="Microsoft Word" w:date="2025-08-11T16:30:00Z" w16du:dateUtc="2025-08-11T21:30:00Z"/>
                <w:rFonts w:ascii="Times New Roman" w:eastAsia="Times New Roman" w:hAnsi="Times New Roman" w:cs="Times New Roman"/>
                <w:color w:val="000000"/>
                <w:kern w:val="0"/>
                <w:sz w:val="18"/>
                <w:szCs w:val="18"/>
                <w14:ligatures w14:val="none"/>
              </w:rPr>
            </w:pPr>
            <w:ins w:id="3288" w:author="Microsoft Word" w:date="2025-08-11T16:30:00Z" w16du:dateUtc="2025-08-11T21:30:00Z">
              <w:r w:rsidRPr="00286D16">
                <w:rPr>
                  <w:rFonts w:ascii="Times New Roman" w:hAnsi="Times New Roman" w:cs="Times New Roman"/>
                  <w:color w:val="000000"/>
                  <w:sz w:val="18"/>
                  <w:szCs w:val="18"/>
                  <w:rPrChange w:id="3289" w:author="Jujia Li" w:date="2025-08-10T15:12:00Z" w16du:dateUtc="2025-08-10T20:12:00Z">
                    <w:rPr>
                      <w:rFonts w:ascii="Aptos Narrow" w:hAnsi="Aptos Narrow"/>
                      <w:color w:val="000000"/>
                      <w:sz w:val="22"/>
                      <w:szCs w:val="22"/>
                    </w:rPr>
                  </w:rPrChange>
                </w:rPr>
                <w:t>0.49</w:t>
              </w:r>
            </w:ins>
          </w:p>
        </w:tc>
        <w:tc>
          <w:tcPr>
            <w:tcW w:w="380" w:type="pct"/>
            <w:noWrap/>
            <w:vAlign w:val="bottom"/>
            <w:hideMark/>
          </w:tcPr>
          <w:p w14:paraId="3EA7962E" w14:textId="11E66C16" w:rsidR="00286D16" w:rsidRPr="00286D16" w:rsidRDefault="00286D16" w:rsidP="00286D16">
            <w:pPr>
              <w:spacing w:after="120" w:line="360" w:lineRule="auto"/>
              <w:contextualSpacing/>
              <w:jc w:val="right"/>
              <w:rPr>
                <w:ins w:id="3290" w:author="Microsoft Word" w:date="2025-08-11T16:30:00Z" w16du:dateUtc="2025-08-11T21:30:00Z"/>
                <w:rFonts w:ascii="Times New Roman" w:eastAsia="Times New Roman" w:hAnsi="Times New Roman" w:cs="Times New Roman"/>
                <w:color w:val="000000"/>
                <w:kern w:val="0"/>
                <w:sz w:val="18"/>
                <w:szCs w:val="18"/>
                <w14:ligatures w14:val="none"/>
              </w:rPr>
            </w:pPr>
            <w:ins w:id="3291" w:author="Microsoft Word" w:date="2025-08-11T16:30:00Z" w16du:dateUtc="2025-08-11T21:30:00Z">
              <w:r w:rsidRPr="00286D16">
                <w:rPr>
                  <w:rFonts w:ascii="Times New Roman" w:hAnsi="Times New Roman" w:cs="Times New Roman"/>
                  <w:color w:val="000000"/>
                  <w:sz w:val="18"/>
                  <w:szCs w:val="18"/>
                  <w:rPrChange w:id="3292" w:author="Jujia Li" w:date="2025-08-10T15:12:00Z" w16du:dateUtc="2025-08-10T20:12:00Z">
                    <w:rPr>
                      <w:rFonts w:ascii="Aptos Narrow" w:hAnsi="Aptos Narrow"/>
                      <w:color w:val="000000"/>
                      <w:sz w:val="22"/>
                      <w:szCs w:val="22"/>
                    </w:rPr>
                  </w:rPrChange>
                </w:rPr>
                <w:t>8.79</w:t>
              </w:r>
            </w:ins>
          </w:p>
        </w:tc>
        <w:tc>
          <w:tcPr>
            <w:tcW w:w="321" w:type="pct"/>
            <w:noWrap/>
            <w:vAlign w:val="bottom"/>
            <w:hideMark/>
          </w:tcPr>
          <w:p w14:paraId="3E3946BE" w14:textId="0DCB8F27" w:rsidR="00286D16" w:rsidRPr="00286D16" w:rsidRDefault="00286D16" w:rsidP="00286D16">
            <w:pPr>
              <w:spacing w:after="120" w:line="360" w:lineRule="auto"/>
              <w:contextualSpacing/>
              <w:jc w:val="right"/>
              <w:rPr>
                <w:ins w:id="3293" w:author="Microsoft Word" w:date="2025-08-11T16:30:00Z" w16du:dateUtc="2025-08-11T21:30:00Z"/>
                <w:rFonts w:ascii="Times New Roman" w:eastAsia="Times New Roman" w:hAnsi="Times New Roman" w:cs="Times New Roman"/>
                <w:color w:val="000000"/>
                <w:kern w:val="0"/>
                <w:sz w:val="18"/>
                <w:szCs w:val="18"/>
                <w14:ligatures w14:val="none"/>
              </w:rPr>
            </w:pPr>
            <w:ins w:id="3294" w:author="Microsoft Word" w:date="2025-08-11T16:30:00Z" w16du:dateUtc="2025-08-11T21:30:00Z">
              <w:r w:rsidRPr="00286D16">
                <w:rPr>
                  <w:rFonts w:ascii="Times New Roman" w:hAnsi="Times New Roman" w:cs="Times New Roman"/>
                  <w:color w:val="000000"/>
                  <w:sz w:val="18"/>
                  <w:szCs w:val="18"/>
                  <w:rPrChange w:id="3295" w:author="Jujia Li" w:date="2025-08-10T15:12:00Z" w16du:dateUtc="2025-08-10T20:12:00Z">
                    <w:rPr>
                      <w:rFonts w:ascii="Aptos Narrow" w:hAnsi="Aptos Narrow"/>
                      <w:color w:val="000000"/>
                      <w:sz w:val="22"/>
                      <w:szCs w:val="22"/>
                    </w:rPr>
                  </w:rPrChange>
                </w:rPr>
                <w:t>0.38</w:t>
              </w:r>
            </w:ins>
          </w:p>
        </w:tc>
        <w:tc>
          <w:tcPr>
            <w:tcW w:w="428" w:type="pct"/>
            <w:noWrap/>
            <w:vAlign w:val="bottom"/>
            <w:hideMark/>
          </w:tcPr>
          <w:p w14:paraId="365BAD4F" w14:textId="7E076756" w:rsidR="00286D16" w:rsidRPr="00286D16" w:rsidRDefault="00286D16" w:rsidP="00286D16">
            <w:pPr>
              <w:spacing w:after="120" w:line="360" w:lineRule="auto"/>
              <w:contextualSpacing/>
              <w:jc w:val="right"/>
              <w:rPr>
                <w:ins w:id="3296" w:author="Microsoft Word" w:date="2025-08-11T16:30:00Z" w16du:dateUtc="2025-08-11T21:30:00Z"/>
                <w:rFonts w:ascii="Times New Roman" w:eastAsia="Times New Roman" w:hAnsi="Times New Roman" w:cs="Times New Roman"/>
                <w:color w:val="000000"/>
                <w:kern w:val="0"/>
                <w:sz w:val="18"/>
                <w:szCs w:val="18"/>
                <w14:ligatures w14:val="none"/>
              </w:rPr>
            </w:pPr>
            <w:ins w:id="3297" w:author="Microsoft Word" w:date="2025-08-11T16:30:00Z" w16du:dateUtc="2025-08-11T21:30:00Z">
              <w:r w:rsidRPr="00286D16">
                <w:rPr>
                  <w:rFonts w:ascii="Times New Roman" w:hAnsi="Times New Roman" w:cs="Times New Roman"/>
                  <w:color w:val="000000"/>
                  <w:sz w:val="18"/>
                  <w:szCs w:val="18"/>
                  <w:rPrChange w:id="3298" w:author="Jujia Li" w:date="2025-08-10T15:12:00Z" w16du:dateUtc="2025-08-10T20:12:00Z">
                    <w:rPr>
                      <w:rFonts w:ascii="Aptos Narrow" w:hAnsi="Aptos Narrow"/>
                      <w:color w:val="000000"/>
                      <w:sz w:val="22"/>
                      <w:szCs w:val="22"/>
                    </w:rPr>
                  </w:rPrChange>
                </w:rPr>
                <w:t>52.84</w:t>
              </w:r>
            </w:ins>
          </w:p>
        </w:tc>
        <w:tc>
          <w:tcPr>
            <w:tcW w:w="344" w:type="pct"/>
            <w:vAlign w:val="bottom"/>
          </w:tcPr>
          <w:p w14:paraId="761471B5" w14:textId="0F45FAD6" w:rsidR="00286D16" w:rsidRPr="00286D16" w:rsidRDefault="00286D16" w:rsidP="00286D16">
            <w:pPr>
              <w:spacing w:after="120" w:line="360" w:lineRule="auto"/>
              <w:contextualSpacing/>
              <w:jc w:val="right"/>
              <w:rPr>
                <w:ins w:id="3299" w:author="Microsoft Word" w:date="2025-08-11T16:30:00Z" w16du:dateUtc="2025-08-11T21:30:00Z"/>
                <w:rFonts w:ascii="Times New Roman" w:hAnsi="Times New Roman" w:cs="Times New Roman"/>
                <w:sz w:val="18"/>
                <w:szCs w:val="18"/>
              </w:rPr>
            </w:pPr>
            <w:ins w:id="3300" w:author="Microsoft Word" w:date="2025-08-11T16:30:00Z" w16du:dateUtc="2025-08-11T21:30:00Z">
              <w:r w:rsidRPr="00286D16">
                <w:rPr>
                  <w:rFonts w:ascii="Times New Roman" w:hAnsi="Times New Roman" w:cs="Times New Roman"/>
                  <w:color w:val="000000"/>
                  <w:sz w:val="18"/>
                  <w:szCs w:val="18"/>
                  <w:rPrChange w:id="3301" w:author="Jujia Li" w:date="2025-08-10T15:12:00Z" w16du:dateUtc="2025-08-10T20:12:00Z">
                    <w:rPr>
                      <w:rFonts w:ascii="Aptos Narrow" w:hAnsi="Aptos Narrow"/>
                      <w:color w:val="000000"/>
                      <w:sz w:val="22"/>
                      <w:szCs w:val="22"/>
                    </w:rPr>
                  </w:rPrChange>
                </w:rPr>
                <w:t>0.57</w:t>
              </w:r>
            </w:ins>
          </w:p>
        </w:tc>
      </w:tr>
      <w:tr w:rsidR="00286D16" w:rsidRPr="006A0CE7" w14:paraId="61B1B6DA" w14:textId="77777777" w:rsidTr="005E344C">
        <w:trPr>
          <w:trHeight w:val="290"/>
          <w:ins w:id="3302" w:author="Microsoft Word" w:date="2025-08-11T16:30:00Z"/>
        </w:trPr>
        <w:tc>
          <w:tcPr>
            <w:tcW w:w="808" w:type="pct"/>
            <w:noWrap/>
            <w:vAlign w:val="bottom"/>
            <w:hideMark/>
          </w:tcPr>
          <w:p w14:paraId="09FDE300" w14:textId="77777777" w:rsidR="00286D16" w:rsidRPr="00221F0A" w:rsidRDefault="00286D16" w:rsidP="00286D16">
            <w:pPr>
              <w:spacing w:after="120" w:line="360" w:lineRule="auto"/>
              <w:contextualSpacing/>
              <w:rPr>
                <w:ins w:id="3303" w:author="Microsoft Word" w:date="2025-08-11T16:30:00Z" w16du:dateUtc="2025-08-11T21:30:00Z"/>
                <w:rFonts w:ascii="Times New Roman" w:eastAsia="Times New Roman" w:hAnsi="Times New Roman" w:cs="Times New Roman"/>
                <w:color w:val="000000"/>
                <w:kern w:val="0"/>
                <w:sz w:val="18"/>
                <w:szCs w:val="18"/>
                <w14:ligatures w14:val="none"/>
              </w:rPr>
            </w:pPr>
            <w:ins w:id="3304" w:author="Microsoft Word" w:date="2025-08-11T16:30:00Z" w16du:dateUtc="2025-08-11T21:30:00Z">
              <w:r w:rsidRPr="005E344C">
                <w:rPr>
                  <w:rFonts w:ascii="Times New Roman" w:hAnsi="Times New Roman" w:cs="Times New Roman"/>
                  <w:color w:val="000000"/>
                  <w:sz w:val="18"/>
                  <w:szCs w:val="18"/>
                </w:rPr>
                <w:t>WINSTON</w:t>
              </w:r>
            </w:ins>
          </w:p>
        </w:tc>
        <w:tc>
          <w:tcPr>
            <w:tcW w:w="566" w:type="pct"/>
            <w:vAlign w:val="bottom"/>
          </w:tcPr>
          <w:p w14:paraId="6BFA1AD0" w14:textId="4E78C13D" w:rsidR="00286D16" w:rsidRPr="00286D16" w:rsidRDefault="00286D16" w:rsidP="00286D16">
            <w:pPr>
              <w:spacing w:after="120" w:line="360" w:lineRule="auto"/>
              <w:contextualSpacing/>
              <w:jc w:val="right"/>
              <w:rPr>
                <w:ins w:id="3305" w:author="Microsoft Word" w:date="2025-08-11T16:30:00Z" w16du:dateUtc="2025-08-11T21:30:00Z"/>
                <w:rFonts w:ascii="Times New Roman" w:hAnsi="Times New Roman" w:cs="Times New Roman"/>
                <w:sz w:val="18"/>
                <w:szCs w:val="18"/>
              </w:rPr>
            </w:pPr>
            <w:ins w:id="3306" w:author="Microsoft Word" w:date="2025-08-11T16:30:00Z" w16du:dateUtc="2025-08-11T21:30:00Z">
              <w:r w:rsidRPr="00286D16">
                <w:rPr>
                  <w:rFonts w:ascii="Times New Roman" w:hAnsi="Times New Roman" w:cs="Times New Roman"/>
                  <w:color w:val="000000"/>
                  <w:sz w:val="18"/>
                  <w:szCs w:val="18"/>
                  <w:rPrChange w:id="3307" w:author="Jujia Li" w:date="2025-08-10T15:12:00Z" w16du:dateUtc="2025-08-10T20:12:00Z">
                    <w:rPr>
                      <w:rFonts w:ascii="Aptos Narrow" w:hAnsi="Aptos Narrow"/>
                      <w:color w:val="000000"/>
                      <w:sz w:val="22"/>
                      <w:szCs w:val="22"/>
                    </w:rPr>
                  </w:rPrChange>
                </w:rPr>
                <w:t>23747.36</w:t>
              </w:r>
            </w:ins>
          </w:p>
        </w:tc>
        <w:tc>
          <w:tcPr>
            <w:tcW w:w="454" w:type="pct"/>
            <w:noWrap/>
            <w:vAlign w:val="bottom"/>
            <w:hideMark/>
          </w:tcPr>
          <w:p w14:paraId="74E39705" w14:textId="775E286E" w:rsidR="00286D16" w:rsidRPr="00286D16" w:rsidRDefault="00286D16" w:rsidP="00286D16">
            <w:pPr>
              <w:spacing w:after="120" w:line="360" w:lineRule="auto"/>
              <w:contextualSpacing/>
              <w:jc w:val="right"/>
              <w:rPr>
                <w:ins w:id="3308" w:author="Microsoft Word" w:date="2025-08-11T16:30:00Z" w16du:dateUtc="2025-08-11T21:30:00Z"/>
                <w:rFonts w:ascii="Times New Roman" w:eastAsia="Times New Roman" w:hAnsi="Times New Roman" w:cs="Times New Roman"/>
                <w:color w:val="000000"/>
                <w:kern w:val="0"/>
                <w:sz w:val="18"/>
                <w:szCs w:val="18"/>
                <w14:ligatures w14:val="none"/>
              </w:rPr>
            </w:pPr>
            <w:ins w:id="3309" w:author="Microsoft Word" w:date="2025-08-11T16:30:00Z" w16du:dateUtc="2025-08-11T21:30:00Z">
              <w:r w:rsidRPr="00286D16">
                <w:rPr>
                  <w:rFonts w:ascii="Times New Roman" w:hAnsi="Times New Roman" w:cs="Times New Roman"/>
                  <w:color w:val="000000"/>
                  <w:sz w:val="18"/>
                  <w:szCs w:val="18"/>
                  <w:rPrChange w:id="3310" w:author="Jujia Li" w:date="2025-08-10T15:12:00Z" w16du:dateUtc="2025-08-10T20:12:00Z">
                    <w:rPr>
                      <w:rFonts w:ascii="Aptos Narrow" w:hAnsi="Aptos Narrow"/>
                      <w:color w:val="000000"/>
                      <w:sz w:val="22"/>
                      <w:szCs w:val="22"/>
                    </w:rPr>
                  </w:rPrChange>
                </w:rPr>
                <w:t>3.09</w:t>
              </w:r>
            </w:ins>
          </w:p>
        </w:tc>
        <w:tc>
          <w:tcPr>
            <w:tcW w:w="308" w:type="pct"/>
            <w:gridSpan w:val="2"/>
            <w:noWrap/>
            <w:vAlign w:val="bottom"/>
            <w:hideMark/>
          </w:tcPr>
          <w:p w14:paraId="5A258597" w14:textId="6664F682" w:rsidR="00286D16" w:rsidRPr="00286D16" w:rsidRDefault="00286D16" w:rsidP="00286D16">
            <w:pPr>
              <w:spacing w:after="120" w:line="360" w:lineRule="auto"/>
              <w:contextualSpacing/>
              <w:jc w:val="right"/>
              <w:rPr>
                <w:ins w:id="3311" w:author="Microsoft Word" w:date="2025-08-11T16:30:00Z" w16du:dateUtc="2025-08-11T21:30:00Z"/>
                <w:rFonts w:ascii="Times New Roman" w:eastAsia="Times New Roman" w:hAnsi="Times New Roman" w:cs="Times New Roman"/>
                <w:color w:val="000000"/>
                <w:kern w:val="0"/>
                <w:sz w:val="18"/>
                <w:szCs w:val="18"/>
                <w14:ligatures w14:val="none"/>
              </w:rPr>
            </w:pPr>
            <w:ins w:id="3312" w:author="Microsoft Word" w:date="2025-08-11T16:30:00Z" w16du:dateUtc="2025-08-11T21:30:00Z">
              <w:r w:rsidRPr="00286D16">
                <w:rPr>
                  <w:rFonts w:ascii="Times New Roman" w:hAnsi="Times New Roman" w:cs="Times New Roman"/>
                  <w:color w:val="000000"/>
                  <w:sz w:val="18"/>
                  <w:szCs w:val="18"/>
                  <w:rPrChange w:id="3313" w:author="Jujia Li" w:date="2025-08-10T15:12:00Z" w16du:dateUtc="2025-08-10T20:12:00Z">
                    <w:rPr>
                      <w:rFonts w:ascii="Aptos Narrow" w:hAnsi="Aptos Narrow"/>
                      <w:color w:val="000000"/>
                      <w:sz w:val="22"/>
                      <w:szCs w:val="22"/>
                    </w:rPr>
                  </w:rPrChange>
                </w:rPr>
                <w:t>0.35</w:t>
              </w:r>
            </w:ins>
          </w:p>
        </w:tc>
        <w:tc>
          <w:tcPr>
            <w:tcW w:w="380" w:type="pct"/>
            <w:noWrap/>
            <w:vAlign w:val="bottom"/>
            <w:hideMark/>
          </w:tcPr>
          <w:p w14:paraId="6C82C58C" w14:textId="3D2C8F61" w:rsidR="00286D16" w:rsidRPr="00286D16" w:rsidRDefault="00286D16" w:rsidP="00286D16">
            <w:pPr>
              <w:spacing w:after="120" w:line="360" w:lineRule="auto"/>
              <w:contextualSpacing/>
              <w:jc w:val="right"/>
              <w:rPr>
                <w:ins w:id="3314" w:author="Microsoft Word" w:date="2025-08-11T16:30:00Z" w16du:dateUtc="2025-08-11T21:30:00Z"/>
                <w:rFonts w:ascii="Times New Roman" w:eastAsia="Times New Roman" w:hAnsi="Times New Roman" w:cs="Times New Roman"/>
                <w:color w:val="000000"/>
                <w:kern w:val="0"/>
                <w:sz w:val="18"/>
                <w:szCs w:val="18"/>
                <w14:ligatures w14:val="none"/>
              </w:rPr>
            </w:pPr>
            <w:ins w:id="3315" w:author="Microsoft Word" w:date="2025-08-11T16:30:00Z" w16du:dateUtc="2025-08-11T21:30:00Z">
              <w:r w:rsidRPr="00286D16">
                <w:rPr>
                  <w:rFonts w:ascii="Times New Roman" w:hAnsi="Times New Roman" w:cs="Times New Roman"/>
                  <w:color w:val="000000"/>
                  <w:sz w:val="18"/>
                  <w:szCs w:val="18"/>
                  <w:rPrChange w:id="3316" w:author="Jujia Li" w:date="2025-08-10T15:12:00Z" w16du:dateUtc="2025-08-10T20:12:00Z">
                    <w:rPr>
                      <w:rFonts w:ascii="Aptos Narrow" w:hAnsi="Aptos Narrow"/>
                      <w:color w:val="000000"/>
                      <w:sz w:val="22"/>
                      <w:szCs w:val="22"/>
                    </w:rPr>
                  </w:rPrChange>
                </w:rPr>
                <w:t>2.55</w:t>
              </w:r>
            </w:ins>
          </w:p>
        </w:tc>
        <w:tc>
          <w:tcPr>
            <w:tcW w:w="315" w:type="pct"/>
            <w:gridSpan w:val="2"/>
            <w:noWrap/>
            <w:vAlign w:val="bottom"/>
            <w:hideMark/>
          </w:tcPr>
          <w:p w14:paraId="6FE187F0" w14:textId="242A0498" w:rsidR="00286D16" w:rsidRPr="00286D16" w:rsidRDefault="00286D16" w:rsidP="00286D16">
            <w:pPr>
              <w:spacing w:after="120" w:line="360" w:lineRule="auto"/>
              <w:contextualSpacing/>
              <w:jc w:val="right"/>
              <w:rPr>
                <w:ins w:id="3317" w:author="Microsoft Word" w:date="2025-08-11T16:30:00Z" w16du:dateUtc="2025-08-11T21:30:00Z"/>
                <w:rFonts w:ascii="Times New Roman" w:eastAsia="Times New Roman" w:hAnsi="Times New Roman" w:cs="Times New Roman"/>
                <w:color w:val="000000"/>
                <w:kern w:val="0"/>
                <w:sz w:val="18"/>
                <w:szCs w:val="18"/>
                <w14:ligatures w14:val="none"/>
              </w:rPr>
            </w:pPr>
            <w:ins w:id="3318" w:author="Microsoft Word" w:date="2025-08-11T16:30:00Z" w16du:dateUtc="2025-08-11T21:30:00Z">
              <w:r w:rsidRPr="00286D16">
                <w:rPr>
                  <w:rFonts w:ascii="Times New Roman" w:hAnsi="Times New Roman" w:cs="Times New Roman"/>
                  <w:color w:val="000000"/>
                  <w:sz w:val="18"/>
                  <w:szCs w:val="18"/>
                  <w:rPrChange w:id="3319" w:author="Jujia Li" w:date="2025-08-10T15:12:00Z" w16du:dateUtc="2025-08-10T20:12:00Z">
                    <w:rPr>
                      <w:rFonts w:ascii="Aptos Narrow" w:hAnsi="Aptos Narrow"/>
                      <w:color w:val="000000"/>
                      <w:sz w:val="22"/>
                      <w:szCs w:val="22"/>
                    </w:rPr>
                  </w:rPrChange>
                </w:rPr>
                <w:t>0.29</w:t>
              </w:r>
            </w:ins>
          </w:p>
        </w:tc>
        <w:tc>
          <w:tcPr>
            <w:tcW w:w="380" w:type="pct"/>
            <w:noWrap/>
            <w:vAlign w:val="bottom"/>
            <w:hideMark/>
          </w:tcPr>
          <w:p w14:paraId="3A28FA99" w14:textId="35281768" w:rsidR="00286D16" w:rsidRPr="00286D16" w:rsidRDefault="00286D16" w:rsidP="00286D16">
            <w:pPr>
              <w:spacing w:after="120" w:line="360" w:lineRule="auto"/>
              <w:contextualSpacing/>
              <w:jc w:val="right"/>
              <w:rPr>
                <w:ins w:id="3320" w:author="Microsoft Word" w:date="2025-08-11T16:30:00Z" w16du:dateUtc="2025-08-11T21:30:00Z"/>
                <w:rFonts w:ascii="Times New Roman" w:eastAsia="Times New Roman" w:hAnsi="Times New Roman" w:cs="Times New Roman"/>
                <w:color w:val="000000"/>
                <w:kern w:val="0"/>
                <w:sz w:val="18"/>
                <w:szCs w:val="18"/>
                <w14:ligatures w14:val="none"/>
              </w:rPr>
            </w:pPr>
            <w:ins w:id="3321" w:author="Microsoft Word" w:date="2025-08-11T16:30:00Z" w16du:dateUtc="2025-08-11T21:30:00Z">
              <w:r w:rsidRPr="00286D16">
                <w:rPr>
                  <w:rFonts w:ascii="Times New Roman" w:hAnsi="Times New Roman" w:cs="Times New Roman"/>
                  <w:color w:val="000000"/>
                  <w:sz w:val="18"/>
                  <w:szCs w:val="18"/>
                  <w:rPrChange w:id="3322" w:author="Jujia Li" w:date="2025-08-10T15:12:00Z" w16du:dateUtc="2025-08-10T20:12:00Z">
                    <w:rPr>
                      <w:rFonts w:ascii="Aptos Narrow" w:hAnsi="Aptos Narrow"/>
                      <w:color w:val="000000"/>
                      <w:sz w:val="22"/>
                      <w:szCs w:val="22"/>
                    </w:rPr>
                  </w:rPrChange>
                </w:rPr>
                <w:t>1.7</w:t>
              </w:r>
              <w:r>
                <w:rPr>
                  <w:rFonts w:ascii="Times New Roman" w:hAnsi="Times New Roman" w:cs="Times New Roman"/>
                  <w:color w:val="000000"/>
                  <w:sz w:val="18"/>
                  <w:szCs w:val="18"/>
                </w:rPr>
                <w:t>0</w:t>
              </w:r>
            </w:ins>
          </w:p>
        </w:tc>
        <w:tc>
          <w:tcPr>
            <w:tcW w:w="316" w:type="pct"/>
            <w:gridSpan w:val="2"/>
            <w:noWrap/>
            <w:vAlign w:val="bottom"/>
            <w:hideMark/>
          </w:tcPr>
          <w:p w14:paraId="51229586" w14:textId="26F03E0E" w:rsidR="00286D16" w:rsidRPr="00286D16" w:rsidRDefault="00286D16" w:rsidP="00286D16">
            <w:pPr>
              <w:spacing w:after="120" w:line="360" w:lineRule="auto"/>
              <w:contextualSpacing/>
              <w:jc w:val="right"/>
              <w:rPr>
                <w:ins w:id="3323" w:author="Microsoft Word" w:date="2025-08-11T16:30:00Z" w16du:dateUtc="2025-08-11T21:30:00Z"/>
                <w:rFonts w:ascii="Times New Roman" w:eastAsia="Times New Roman" w:hAnsi="Times New Roman" w:cs="Times New Roman"/>
                <w:color w:val="000000"/>
                <w:kern w:val="0"/>
                <w:sz w:val="18"/>
                <w:szCs w:val="18"/>
                <w14:ligatures w14:val="none"/>
              </w:rPr>
            </w:pPr>
            <w:ins w:id="3324" w:author="Microsoft Word" w:date="2025-08-11T16:30:00Z" w16du:dateUtc="2025-08-11T21:30:00Z">
              <w:r w:rsidRPr="00286D16">
                <w:rPr>
                  <w:rFonts w:ascii="Times New Roman" w:hAnsi="Times New Roman" w:cs="Times New Roman"/>
                  <w:color w:val="000000"/>
                  <w:sz w:val="18"/>
                  <w:szCs w:val="18"/>
                  <w:rPrChange w:id="3325"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380" w:type="pct"/>
            <w:noWrap/>
            <w:vAlign w:val="bottom"/>
            <w:hideMark/>
          </w:tcPr>
          <w:p w14:paraId="36CF1CA2" w14:textId="19BB991E" w:rsidR="00286D16" w:rsidRPr="00286D16" w:rsidRDefault="00286D16" w:rsidP="00286D16">
            <w:pPr>
              <w:spacing w:after="120" w:line="360" w:lineRule="auto"/>
              <w:contextualSpacing/>
              <w:jc w:val="right"/>
              <w:rPr>
                <w:ins w:id="3326" w:author="Microsoft Word" w:date="2025-08-11T16:30:00Z" w16du:dateUtc="2025-08-11T21:30:00Z"/>
                <w:rFonts w:ascii="Times New Roman" w:eastAsia="Times New Roman" w:hAnsi="Times New Roman" w:cs="Times New Roman"/>
                <w:color w:val="000000"/>
                <w:kern w:val="0"/>
                <w:sz w:val="18"/>
                <w:szCs w:val="18"/>
                <w14:ligatures w14:val="none"/>
              </w:rPr>
            </w:pPr>
            <w:ins w:id="3327" w:author="Microsoft Word" w:date="2025-08-11T16:30:00Z" w16du:dateUtc="2025-08-11T21:30:00Z">
              <w:r w:rsidRPr="00286D16">
                <w:rPr>
                  <w:rFonts w:ascii="Times New Roman" w:hAnsi="Times New Roman" w:cs="Times New Roman"/>
                  <w:color w:val="000000"/>
                  <w:sz w:val="18"/>
                  <w:szCs w:val="18"/>
                  <w:rPrChange w:id="3328" w:author="Jujia Li" w:date="2025-08-10T15:12:00Z" w16du:dateUtc="2025-08-10T20:12:00Z">
                    <w:rPr>
                      <w:rFonts w:ascii="Aptos Narrow" w:hAnsi="Aptos Narrow"/>
                      <w:color w:val="000000"/>
                      <w:sz w:val="22"/>
                      <w:szCs w:val="22"/>
                    </w:rPr>
                  </w:rPrChange>
                </w:rPr>
                <w:t>1.43</w:t>
              </w:r>
            </w:ins>
          </w:p>
        </w:tc>
        <w:tc>
          <w:tcPr>
            <w:tcW w:w="321" w:type="pct"/>
            <w:noWrap/>
            <w:vAlign w:val="bottom"/>
            <w:hideMark/>
          </w:tcPr>
          <w:p w14:paraId="428A3C5B" w14:textId="58CD0222" w:rsidR="00286D16" w:rsidRPr="00286D16" w:rsidRDefault="00286D16" w:rsidP="00286D16">
            <w:pPr>
              <w:spacing w:after="120" w:line="360" w:lineRule="auto"/>
              <w:contextualSpacing/>
              <w:jc w:val="right"/>
              <w:rPr>
                <w:ins w:id="3329" w:author="Microsoft Word" w:date="2025-08-11T16:30:00Z" w16du:dateUtc="2025-08-11T21:30:00Z"/>
                <w:rFonts w:ascii="Times New Roman" w:eastAsia="Times New Roman" w:hAnsi="Times New Roman" w:cs="Times New Roman"/>
                <w:color w:val="000000"/>
                <w:kern w:val="0"/>
                <w:sz w:val="18"/>
                <w:szCs w:val="18"/>
                <w14:ligatures w14:val="none"/>
              </w:rPr>
            </w:pPr>
            <w:ins w:id="3330" w:author="Microsoft Word" w:date="2025-08-11T16:30:00Z" w16du:dateUtc="2025-08-11T21:30:00Z">
              <w:r w:rsidRPr="00286D16">
                <w:rPr>
                  <w:rFonts w:ascii="Times New Roman" w:hAnsi="Times New Roman" w:cs="Times New Roman"/>
                  <w:color w:val="000000"/>
                  <w:sz w:val="18"/>
                  <w:szCs w:val="18"/>
                  <w:rPrChange w:id="3331" w:author="Jujia Li" w:date="2025-08-10T15:12:00Z" w16du:dateUtc="2025-08-10T20:12:00Z">
                    <w:rPr>
                      <w:rFonts w:ascii="Aptos Narrow" w:hAnsi="Aptos Narrow"/>
                      <w:color w:val="000000"/>
                      <w:sz w:val="22"/>
                      <w:szCs w:val="22"/>
                    </w:rPr>
                  </w:rPrChange>
                </w:rPr>
                <w:t>0.17</w:t>
              </w:r>
            </w:ins>
          </w:p>
        </w:tc>
        <w:tc>
          <w:tcPr>
            <w:tcW w:w="428" w:type="pct"/>
            <w:noWrap/>
            <w:vAlign w:val="bottom"/>
            <w:hideMark/>
          </w:tcPr>
          <w:p w14:paraId="4C3A502A" w14:textId="2CBEDC6C" w:rsidR="00286D16" w:rsidRPr="00286D16" w:rsidRDefault="00286D16" w:rsidP="00286D16">
            <w:pPr>
              <w:spacing w:after="120" w:line="360" w:lineRule="auto"/>
              <w:contextualSpacing/>
              <w:jc w:val="right"/>
              <w:rPr>
                <w:ins w:id="3332" w:author="Microsoft Word" w:date="2025-08-11T16:30:00Z" w16du:dateUtc="2025-08-11T21:30:00Z"/>
                <w:rFonts w:ascii="Times New Roman" w:eastAsia="Times New Roman" w:hAnsi="Times New Roman" w:cs="Times New Roman"/>
                <w:color w:val="000000"/>
                <w:kern w:val="0"/>
                <w:sz w:val="18"/>
                <w:szCs w:val="18"/>
                <w14:ligatures w14:val="none"/>
              </w:rPr>
            </w:pPr>
            <w:ins w:id="3333" w:author="Microsoft Word" w:date="2025-08-11T16:30:00Z" w16du:dateUtc="2025-08-11T21:30:00Z">
              <w:r w:rsidRPr="00286D16">
                <w:rPr>
                  <w:rFonts w:ascii="Times New Roman" w:hAnsi="Times New Roman" w:cs="Times New Roman"/>
                  <w:color w:val="000000"/>
                  <w:sz w:val="18"/>
                  <w:szCs w:val="18"/>
                  <w:rPrChange w:id="3334" w:author="Jujia Li" w:date="2025-08-10T15:12:00Z" w16du:dateUtc="2025-08-10T20:12:00Z">
                    <w:rPr>
                      <w:rFonts w:ascii="Aptos Narrow" w:hAnsi="Aptos Narrow"/>
                      <w:color w:val="000000"/>
                      <w:sz w:val="22"/>
                      <w:szCs w:val="22"/>
                    </w:rPr>
                  </w:rPrChange>
                </w:rPr>
                <w:t>8.77</w:t>
              </w:r>
            </w:ins>
          </w:p>
        </w:tc>
        <w:tc>
          <w:tcPr>
            <w:tcW w:w="344" w:type="pct"/>
            <w:vAlign w:val="bottom"/>
          </w:tcPr>
          <w:p w14:paraId="742244AE" w14:textId="6F2ACEC0" w:rsidR="00286D16" w:rsidRPr="00286D16" w:rsidRDefault="00286D16" w:rsidP="00286D16">
            <w:pPr>
              <w:spacing w:after="120" w:line="360" w:lineRule="auto"/>
              <w:contextualSpacing/>
              <w:jc w:val="right"/>
              <w:rPr>
                <w:ins w:id="3335" w:author="Microsoft Word" w:date="2025-08-11T16:30:00Z" w16du:dateUtc="2025-08-11T21:30:00Z"/>
                <w:rFonts w:ascii="Times New Roman" w:hAnsi="Times New Roman" w:cs="Times New Roman"/>
                <w:sz w:val="18"/>
                <w:szCs w:val="18"/>
              </w:rPr>
            </w:pPr>
            <w:ins w:id="3336" w:author="Microsoft Word" w:date="2025-08-11T16:30:00Z" w16du:dateUtc="2025-08-11T21:30:00Z">
              <w:r w:rsidRPr="00286D16">
                <w:rPr>
                  <w:rFonts w:ascii="Times New Roman" w:hAnsi="Times New Roman" w:cs="Times New Roman"/>
                  <w:color w:val="000000"/>
                  <w:sz w:val="18"/>
                  <w:szCs w:val="18"/>
                  <w:rPrChange w:id="3337" w:author="Jujia Li" w:date="2025-08-10T15:12:00Z" w16du:dateUtc="2025-08-10T20:12:00Z">
                    <w:rPr>
                      <w:rFonts w:ascii="Aptos Narrow" w:hAnsi="Aptos Narrow"/>
                      <w:color w:val="000000"/>
                      <w:sz w:val="22"/>
                      <w:szCs w:val="22"/>
                    </w:rPr>
                  </w:rPrChange>
                </w:rPr>
                <w:t>0.25</w:t>
              </w:r>
            </w:ins>
          </w:p>
        </w:tc>
      </w:tr>
    </w:tbl>
    <w:p w14:paraId="79C0BBE8" w14:textId="77777777" w:rsidR="00286D16" w:rsidRDefault="00286D16" w:rsidP="00286D16">
      <w:pPr>
        <w:spacing w:after="120" w:line="360" w:lineRule="auto"/>
        <w:contextualSpacing/>
        <w:rPr>
          <w:ins w:id="3338" w:author="Microsoft Word" w:date="2025-08-11T16:30:00Z" w16du:dateUtc="2025-08-11T21:30:00Z"/>
          <w:rFonts w:ascii="Times New Roman" w:hAnsi="Times New Roman" w:cs="Times New Roman"/>
        </w:rPr>
      </w:pPr>
      <w:ins w:id="3339"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52F64FBE" w14:textId="77777777" w:rsidR="009D0ABD" w:rsidRDefault="009D0ABD">
      <w:pPr>
        <w:spacing w:after="120" w:line="360" w:lineRule="auto"/>
        <w:contextualSpacing/>
        <w:rPr>
          <w:ins w:id="3340" w:author="Microsoft Word" w:date="2025-08-11T16:30:00Z" w16du:dateUtc="2025-08-11T21:30:00Z"/>
          <w:rFonts w:ascii="Times New Roman" w:hAnsi="Times New Roman" w:cs="Times New Roman"/>
        </w:rPr>
      </w:pPr>
    </w:p>
    <w:p w14:paraId="6AB5EC7E" w14:textId="77777777" w:rsidR="003A4292" w:rsidRDefault="00B42467" w:rsidP="004D28DD">
      <w:pPr>
        <w:spacing w:after="120" w:line="360" w:lineRule="auto"/>
        <w:contextualSpacing/>
        <w:rPr>
          <w:ins w:id="3341" w:author="Jujia Li" w:date="2025-08-11T21:48:00Z" w16du:dateUtc="2025-08-12T02:48:00Z"/>
          <w:rFonts w:ascii="Times New Roman" w:hAnsi="Times New Roman" w:cs="Times New Roman"/>
        </w:rPr>
      </w:pPr>
      <w:ins w:id="3342" w:author="Microsoft Word" w:date="2025-08-11T16:30:00Z" w16du:dateUtc="2025-08-11T21:30:00Z">
        <w:r w:rsidRPr="005E344C">
          <w:rPr>
            <w:rFonts w:ascii="Times New Roman" w:hAnsi="Times New Roman" w:cs="Times New Roman"/>
          </w:rPr>
          <w:t xml:space="preserve">Table </w:t>
        </w:r>
        <w:r>
          <w:rPr>
            <w:rFonts w:ascii="Times New Roman" w:hAnsi="Times New Roman" w:cs="Times New Roman"/>
          </w:rPr>
          <w:t>5</w:t>
        </w:r>
        <w:r w:rsidRPr="005E344C">
          <w:rPr>
            <w:rFonts w:ascii="Times New Roman" w:hAnsi="Times New Roman" w:cs="Times New Roman"/>
          </w:rPr>
          <w:t>.</w:t>
        </w:r>
      </w:ins>
    </w:p>
    <w:p w14:paraId="4E45C55E" w14:textId="77B4B5F8" w:rsidR="00B42467" w:rsidRPr="005E344C" w:rsidRDefault="00B42467" w:rsidP="004D28DD">
      <w:pPr>
        <w:spacing w:after="120" w:line="360" w:lineRule="auto"/>
        <w:contextualSpacing/>
        <w:rPr>
          <w:ins w:id="3343" w:author="Microsoft Word" w:date="2025-08-11T16:30:00Z" w16du:dateUtc="2025-08-11T21:30:00Z"/>
          <w:rFonts w:ascii="Times New Roman" w:hAnsi="Times New Roman" w:cs="Times New Roman"/>
          <w:b/>
          <w:bCs/>
          <w:i/>
          <w:iCs/>
        </w:rPr>
      </w:pPr>
      <w:ins w:id="3344" w:author="Microsoft Word" w:date="2025-08-11T16:30:00Z" w16du:dateUtc="2025-08-11T21:30:00Z">
        <w:del w:id="3345"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Pr>
            <w:rFonts w:ascii="Times New Roman" w:hAnsi="Times New Roman" w:cs="Times New Roman"/>
            <w:i/>
            <w:iCs/>
          </w:rPr>
          <w:t>Oxycodone</w:t>
        </w:r>
        <w:r w:rsidRPr="005E344C">
          <w:rPr>
            <w:rFonts w:ascii="Times New Roman" w:hAnsi="Times New Roman" w:cs="Times New Roman"/>
            <w:i/>
            <w:iCs/>
          </w:rPr>
          <w:t xml:space="preserv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4D28DD" w:rsidRPr="006A0CE7" w14:paraId="47E6B90F" w14:textId="77777777" w:rsidTr="005E344C">
        <w:trPr>
          <w:trHeight w:val="290"/>
          <w:ins w:id="3346" w:author="Microsoft Word" w:date="2025-08-11T16:30:00Z"/>
        </w:trPr>
        <w:tc>
          <w:tcPr>
            <w:tcW w:w="808" w:type="pct"/>
            <w:vMerge w:val="restart"/>
            <w:tcBorders>
              <w:top w:val="single" w:sz="4" w:space="0" w:color="auto"/>
              <w:bottom w:val="single" w:sz="4" w:space="0" w:color="auto"/>
            </w:tcBorders>
            <w:noWrap/>
            <w:vAlign w:val="center"/>
            <w:hideMark/>
          </w:tcPr>
          <w:p w14:paraId="2C491D45" w14:textId="77777777" w:rsidR="004D28DD" w:rsidRPr="005E344C" w:rsidRDefault="004D28DD" w:rsidP="005E344C">
            <w:pPr>
              <w:spacing w:after="120" w:line="360" w:lineRule="auto"/>
              <w:contextualSpacing/>
              <w:jc w:val="center"/>
              <w:rPr>
                <w:ins w:id="3347" w:author="Microsoft Word" w:date="2025-08-11T16:30:00Z" w16du:dateUtc="2025-08-11T21:30:00Z"/>
                <w:rFonts w:ascii="Times New Roman" w:eastAsia="Times New Roman" w:hAnsi="Times New Roman" w:cs="Times New Roman"/>
                <w:b/>
                <w:bCs/>
                <w:color w:val="000000"/>
                <w:kern w:val="0"/>
                <w:sz w:val="18"/>
                <w:szCs w:val="18"/>
                <w14:ligatures w14:val="none"/>
              </w:rPr>
            </w:pPr>
            <w:ins w:id="334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0BF4A0CF" w14:textId="77777777" w:rsidR="004D28DD" w:rsidRPr="005E344C" w:rsidRDefault="004D28DD" w:rsidP="005E344C">
            <w:pPr>
              <w:spacing w:after="120" w:line="360" w:lineRule="auto"/>
              <w:contextualSpacing/>
              <w:jc w:val="center"/>
              <w:rPr>
                <w:ins w:id="3349" w:author="Microsoft Word" w:date="2025-08-11T16:30:00Z" w16du:dateUtc="2025-08-11T21:30:00Z"/>
                <w:rFonts w:ascii="Times New Roman" w:eastAsia="Times New Roman" w:hAnsi="Times New Roman" w:cs="Times New Roman"/>
                <w:b/>
                <w:bCs/>
                <w:color w:val="000000"/>
                <w:kern w:val="0"/>
                <w:sz w:val="18"/>
                <w:szCs w:val="18"/>
                <w14:ligatures w14:val="none"/>
              </w:rPr>
            </w:pPr>
            <w:ins w:id="335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42C9D647" w14:textId="77777777" w:rsidR="004D28DD" w:rsidRPr="005E344C" w:rsidRDefault="004D28DD" w:rsidP="005E344C">
            <w:pPr>
              <w:spacing w:after="120" w:line="360" w:lineRule="auto"/>
              <w:contextualSpacing/>
              <w:jc w:val="center"/>
              <w:rPr>
                <w:ins w:id="3351" w:author="Microsoft Word" w:date="2025-08-11T16:30:00Z" w16du:dateUtc="2025-08-11T21:30:00Z"/>
                <w:rFonts w:ascii="Times New Roman" w:eastAsia="Times New Roman" w:hAnsi="Times New Roman" w:cs="Times New Roman"/>
                <w:b/>
                <w:bCs/>
                <w:color w:val="000000"/>
                <w:kern w:val="0"/>
                <w:sz w:val="18"/>
                <w:szCs w:val="18"/>
                <w14:ligatures w14:val="none"/>
              </w:rPr>
            </w:pPr>
            <w:ins w:id="335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542E3AA8" w14:textId="77777777" w:rsidR="004D28DD" w:rsidRPr="005E344C" w:rsidRDefault="004D28DD" w:rsidP="005E344C">
            <w:pPr>
              <w:spacing w:after="120" w:line="360" w:lineRule="auto"/>
              <w:contextualSpacing/>
              <w:jc w:val="center"/>
              <w:rPr>
                <w:ins w:id="3353" w:author="Microsoft Word" w:date="2025-08-11T16:30:00Z" w16du:dateUtc="2025-08-11T21:30:00Z"/>
                <w:rFonts w:ascii="Times New Roman" w:eastAsia="Times New Roman" w:hAnsi="Times New Roman" w:cs="Times New Roman"/>
                <w:b/>
                <w:bCs/>
                <w:color w:val="000000"/>
                <w:kern w:val="0"/>
                <w:sz w:val="18"/>
                <w:szCs w:val="18"/>
                <w14:ligatures w14:val="none"/>
              </w:rPr>
            </w:pPr>
            <w:ins w:id="335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0C8D2935" w14:textId="77777777" w:rsidR="004D28DD" w:rsidRPr="005E344C" w:rsidRDefault="004D28DD" w:rsidP="005E344C">
            <w:pPr>
              <w:spacing w:after="120" w:line="360" w:lineRule="auto"/>
              <w:contextualSpacing/>
              <w:jc w:val="center"/>
              <w:rPr>
                <w:ins w:id="3355" w:author="Microsoft Word" w:date="2025-08-11T16:30:00Z" w16du:dateUtc="2025-08-11T21:30:00Z"/>
                <w:rFonts w:ascii="Times New Roman" w:eastAsia="Times New Roman" w:hAnsi="Times New Roman" w:cs="Times New Roman"/>
                <w:b/>
                <w:bCs/>
                <w:color w:val="000000"/>
                <w:kern w:val="0"/>
                <w:sz w:val="18"/>
                <w:szCs w:val="18"/>
                <w14:ligatures w14:val="none"/>
              </w:rPr>
            </w:pPr>
            <w:ins w:id="3356"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1E72987E" w14:textId="77777777" w:rsidR="004D28DD" w:rsidRPr="005E344C" w:rsidRDefault="004D28DD" w:rsidP="005E344C">
            <w:pPr>
              <w:spacing w:after="120" w:line="360" w:lineRule="auto"/>
              <w:contextualSpacing/>
              <w:jc w:val="center"/>
              <w:rPr>
                <w:ins w:id="3357" w:author="Microsoft Word" w:date="2025-08-11T16:30:00Z" w16du:dateUtc="2025-08-11T21:30:00Z"/>
                <w:rFonts w:ascii="Times New Roman" w:eastAsia="Times New Roman" w:hAnsi="Times New Roman" w:cs="Times New Roman"/>
                <w:b/>
                <w:bCs/>
                <w:color w:val="000000"/>
                <w:kern w:val="0"/>
                <w:sz w:val="18"/>
                <w:szCs w:val="18"/>
                <w14:ligatures w14:val="none"/>
              </w:rPr>
            </w:pPr>
            <w:ins w:id="335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2D50E321" w14:textId="77777777" w:rsidR="004D28DD" w:rsidRPr="005E344C" w:rsidRDefault="004D28DD" w:rsidP="005E344C">
            <w:pPr>
              <w:spacing w:after="120" w:line="360" w:lineRule="auto"/>
              <w:contextualSpacing/>
              <w:jc w:val="center"/>
              <w:rPr>
                <w:ins w:id="3359" w:author="Microsoft Word" w:date="2025-08-11T16:30:00Z" w16du:dateUtc="2025-08-11T21:30:00Z"/>
                <w:rFonts w:ascii="Times New Roman" w:eastAsia="Times New Roman" w:hAnsi="Times New Roman" w:cs="Times New Roman"/>
                <w:b/>
                <w:bCs/>
                <w:color w:val="000000"/>
                <w:kern w:val="0"/>
                <w:sz w:val="18"/>
                <w:szCs w:val="18"/>
                <w14:ligatures w14:val="none"/>
              </w:rPr>
            </w:pPr>
            <w:ins w:id="336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13263C29" w14:textId="77777777" w:rsidR="004D28DD" w:rsidRPr="005E344C" w:rsidRDefault="004D28DD" w:rsidP="005E344C">
            <w:pPr>
              <w:spacing w:after="120" w:line="360" w:lineRule="auto"/>
              <w:contextualSpacing/>
              <w:jc w:val="center"/>
              <w:rPr>
                <w:ins w:id="3361" w:author="Microsoft Word" w:date="2025-08-11T16:30:00Z" w16du:dateUtc="2025-08-11T21:30:00Z"/>
                <w:rFonts w:ascii="Times New Roman" w:eastAsia="Times New Roman" w:hAnsi="Times New Roman" w:cs="Times New Roman"/>
                <w:b/>
                <w:bCs/>
                <w:color w:val="000000"/>
                <w:kern w:val="0"/>
                <w:sz w:val="18"/>
                <w:szCs w:val="18"/>
                <w14:ligatures w14:val="none"/>
              </w:rPr>
            </w:pPr>
            <w:ins w:id="3362"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3CDEBC33" w14:textId="77777777" w:rsidR="004D28DD" w:rsidRPr="00332850" w:rsidRDefault="004D28DD" w:rsidP="005E344C">
            <w:pPr>
              <w:spacing w:after="120" w:line="360" w:lineRule="auto"/>
              <w:contextualSpacing/>
              <w:jc w:val="center"/>
              <w:rPr>
                <w:ins w:id="3363" w:author="Microsoft Word" w:date="2025-08-11T16:30:00Z" w16du:dateUtc="2025-08-11T21:30:00Z"/>
                <w:rFonts w:ascii="Times New Roman" w:eastAsia="Times New Roman" w:hAnsi="Times New Roman" w:cs="Times New Roman"/>
                <w:b/>
                <w:bCs/>
                <w:color w:val="000000"/>
                <w:kern w:val="0"/>
                <w:sz w:val="18"/>
                <w:szCs w:val="18"/>
                <w14:ligatures w14:val="none"/>
              </w:rPr>
            </w:pPr>
            <w:ins w:id="3364" w:author="Microsoft Word" w:date="2025-08-11T16:30:00Z" w16du:dateUtc="2025-08-11T21:30:00Z">
              <w:r>
                <w:rPr>
                  <w:rFonts w:ascii="Times New Roman" w:eastAsia="Times New Roman" w:hAnsi="Times New Roman" w:cs="Times New Roman"/>
                  <w:b/>
                  <w:bCs/>
                  <w:color w:val="000000"/>
                  <w:kern w:val="0"/>
                  <w:sz w:val="18"/>
                  <w:szCs w:val="18"/>
                  <w14:ligatures w14:val="none"/>
                </w:rPr>
                <w:t>Avg PC</w:t>
              </w:r>
            </w:ins>
          </w:p>
        </w:tc>
      </w:tr>
      <w:tr w:rsidR="004D28DD" w:rsidRPr="006A0CE7" w14:paraId="4971A149" w14:textId="77777777" w:rsidTr="005E344C">
        <w:trPr>
          <w:trHeight w:val="290"/>
          <w:ins w:id="3365" w:author="Microsoft Word" w:date="2025-08-11T16:30:00Z"/>
        </w:trPr>
        <w:tc>
          <w:tcPr>
            <w:tcW w:w="808" w:type="pct"/>
            <w:vMerge/>
            <w:tcBorders>
              <w:top w:val="nil"/>
              <w:bottom w:val="single" w:sz="4" w:space="0" w:color="auto"/>
            </w:tcBorders>
            <w:noWrap/>
            <w:vAlign w:val="center"/>
          </w:tcPr>
          <w:p w14:paraId="795647B1" w14:textId="77777777" w:rsidR="004D28DD" w:rsidRPr="005E344C" w:rsidRDefault="004D28DD" w:rsidP="005E344C">
            <w:pPr>
              <w:spacing w:after="120" w:line="360" w:lineRule="auto"/>
              <w:contextualSpacing/>
              <w:jc w:val="center"/>
              <w:rPr>
                <w:ins w:id="3366"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7E0949EF" w14:textId="77777777" w:rsidR="004D28DD" w:rsidRPr="005E344C" w:rsidRDefault="004D28DD" w:rsidP="005E344C">
            <w:pPr>
              <w:spacing w:after="120" w:line="360" w:lineRule="auto"/>
              <w:contextualSpacing/>
              <w:jc w:val="center"/>
              <w:rPr>
                <w:ins w:id="3367"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456640BF" w14:textId="77777777" w:rsidR="004D28DD" w:rsidRPr="005E344C" w:rsidRDefault="004D28DD" w:rsidP="005E344C">
            <w:pPr>
              <w:spacing w:after="120" w:line="360" w:lineRule="auto"/>
              <w:contextualSpacing/>
              <w:jc w:val="center"/>
              <w:rPr>
                <w:ins w:id="3368" w:author="Microsoft Word" w:date="2025-08-11T16:30:00Z" w16du:dateUtc="2025-08-11T21:30:00Z"/>
                <w:rFonts w:ascii="Times New Roman" w:eastAsia="Times New Roman" w:hAnsi="Times New Roman" w:cs="Times New Roman"/>
                <w:b/>
                <w:bCs/>
                <w:color w:val="000000"/>
                <w:kern w:val="0"/>
                <w:sz w:val="18"/>
                <w:szCs w:val="18"/>
                <w14:ligatures w14:val="none"/>
              </w:rPr>
            </w:pPr>
            <w:ins w:id="3369"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7ECEC104" w14:textId="77777777" w:rsidR="004D28DD" w:rsidRPr="005E344C" w:rsidRDefault="004D28DD" w:rsidP="005E344C">
            <w:pPr>
              <w:spacing w:after="120" w:line="360" w:lineRule="auto"/>
              <w:contextualSpacing/>
              <w:jc w:val="center"/>
              <w:rPr>
                <w:ins w:id="3370" w:author="Microsoft Word" w:date="2025-08-11T16:30:00Z" w16du:dateUtc="2025-08-11T21:30:00Z"/>
                <w:rFonts w:ascii="Times New Roman" w:eastAsia="Times New Roman" w:hAnsi="Times New Roman" w:cs="Times New Roman"/>
                <w:b/>
                <w:bCs/>
                <w:color w:val="000000"/>
                <w:kern w:val="0"/>
                <w:sz w:val="18"/>
                <w:szCs w:val="18"/>
                <w14:ligatures w14:val="none"/>
              </w:rPr>
            </w:pPr>
            <w:ins w:id="3371"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5CCFAA4A" w14:textId="77777777" w:rsidR="004D28DD" w:rsidRPr="005E344C" w:rsidRDefault="004D28DD" w:rsidP="005E344C">
            <w:pPr>
              <w:spacing w:after="120" w:line="360" w:lineRule="auto"/>
              <w:contextualSpacing/>
              <w:jc w:val="center"/>
              <w:rPr>
                <w:ins w:id="3372" w:author="Microsoft Word" w:date="2025-08-11T16:30:00Z" w16du:dateUtc="2025-08-11T21:30:00Z"/>
                <w:rFonts w:ascii="Times New Roman" w:eastAsia="Times New Roman" w:hAnsi="Times New Roman" w:cs="Times New Roman"/>
                <w:b/>
                <w:bCs/>
                <w:color w:val="000000"/>
                <w:kern w:val="0"/>
                <w:sz w:val="18"/>
                <w:szCs w:val="18"/>
                <w14:ligatures w14:val="none"/>
              </w:rPr>
            </w:pPr>
            <w:ins w:id="3373"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25C4D232" w14:textId="77777777" w:rsidR="004D28DD" w:rsidRPr="005E344C" w:rsidRDefault="004D28DD" w:rsidP="005E344C">
            <w:pPr>
              <w:spacing w:after="120" w:line="360" w:lineRule="auto"/>
              <w:contextualSpacing/>
              <w:jc w:val="center"/>
              <w:rPr>
                <w:ins w:id="3374" w:author="Microsoft Word" w:date="2025-08-11T16:30:00Z" w16du:dateUtc="2025-08-11T21:30:00Z"/>
                <w:rFonts w:ascii="Times New Roman" w:eastAsia="Times New Roman" w:hAnsi="Times New Roman" w:cs="Times New Roman"/>
                <w:b/>
                <w:bCs/>
                <w:color w:val="000000"/>
                <w:kern w:val="0"/>
                <w:sz w:val="18"/>
                <w:szCs w:val="18"/>
                <w14:ligatures w14:val="none"/>
              </w:rPr>
            </w:pPr>
            <w:ins w:id="3375"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0AC07E91" w14:textId="77777777" w:rsidR="004D28DD" w:rsidRPr="005E344C" w:rsidRDefault="004D28DD" w:rsidP="005E344C">
            <w:pPr>
              <w:spacing w:after="120" w:line="360" w:lineRule="auto"/>
              <w:contextualSpacing/>
              <w:jc w:val="center"/>
              <w:rPr>
                <w:ins w:id="3376" w:author="Microsoft Word" w:date="2025-08-11T16:30:00Z" w16du:dateUtc="2025-08-11T21:30:00Z"/>
                <w:rFonts w:ascii="Times New Roman" w:eastAsia="Times New Roman" w:hAnsi="Times New Roman" w:cs="Times New Roman"/>
                <w:b/>
                <w:bCs/>
                <w:color w:val="000000"/>
                <w:kern w:val="0"/>
                <w:sz w:val="18"/>
                <w:szCs w:val="18"/>
                <w14:ligatures w14:val="none"/>
              </w:rPr>
            </w:pPr>
            <w:ins w:id="3377"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15C42F36" w14:textId="77777777" w:rsidR="004D28DD" w:rsidRPr="005E344C" w:rsidRDefault="004D28DD" w:rsidP="005E344C">
            <w:pPr>
              <w:spacing w:after="120" w:line="360" w:lineRule="auto"/>
              <w:contextualSpacing/>
              <w:jc w:val="center"/>
              <w:rPr>
                <w:ins w:id="3378" w:author="Microsoft Word" w:date="2025-08-11T16:30:00Z" w16du:dateUtc="2025-08-11T21:30:00Z"/>
                <w:rFonts w:ascii="Times New Roman" w:eastAsia="Times New Roman" w:hAnsi="Times New Roman" w:cs="Times New Roman"/>
                <w:b/>
                <w:bCs/>
                <w:color w:val="000000"/>
                <w:kern w:val="0"/>
                <w:sz w:val="18"/>
                <w:szCs w:val="18"/>
                <w14:ligatures w14:val="none"/>
              </w:rPr>
            </w:pPr>
            <w:ins w:id="3379"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253D661" w14:textId="77777777" w:rsidR="004D28DD" w:rsidRPr="005E344C" w:rsidRDefault="004D28DD" w:rsidP="005E344C">
            <w:pPr>
              <w:spacing w:after="120" w:line="360" w:lineRule="auto"/>
              <w:contextualSpacing/>
              <w:jc w:val="center"/>
              <w:rPr>
                <w:ins w:id="3380" w:author="Microsoft Word" w:date="2025-08-11T16:30:00Z" w16du:dateUtc="2025-08-11T21:30:00Z"/>
                <w:rFonts w:ascii="Times New Roman" w:eastAsia="Times New Roman" w:hAnsi="Times New Roman" w:cs="Times New Roman"/>
                <w:b/>
                <w:bCs/>
                <w:color w:val="000000"/>
                <w:kern w:val="0"/>
                <w:sz w:val="18"/>
                <w:szCs w:val="18"/>
                <w14:ligatures w14:val="none"/>
              </w:rPr>
            </w:pPr>
            <w:ins w:id="3381"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0553FDB7" w14:textId="77777777" w:rsidR="004D28DD" w:rsidRPr="005E344C" w:rsidRDefault="004D28DD" w:rsidP="005E344C">
            <w:pPr>
              <w:spacing w:after="120" w:line="360" w:lineRule="auto"/>
              <w:contextualSpacing/>
              <w:jc w:val="center"/>
              <w:rPr>
                <w:ins w:id="3382" w:author="Microsoft Word" w:date="2025-08-11T16:30:00Z" w16du:dateUtc="2025-08-11T21:30:00Z"/>
                <w:rFonts w:ascii="Times New Roman" w:eastAsia="Times New Roman" w:hAnsi="Times New Roman" w:cs="Times New Roman"/>
                <w:b/>
                <w:bCs/>
                <w:color w:val="000000"/>
                <w:kern w:val="0"/>
                <w:sz w:val="18"/>
                <w:szCs w:val="18"/>
                <w14:ligatures w14:val="none"/>
              </w:rPr>
            </w:pPr>
            <w:ins w:id="3383"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02390AFC" w14:textId="77777777" w:rsidR="004D28DD" w:rsidRPr="005E344C" w:rsidRDefault="004D28DD" w:rsidP="005E344C">
            <w:pPr>
              <w:spacing w:after="120" w:line="360" w:lineRule="auto"/>
              <w:contextualSpacing/>
              <w:rPr>
                <w:ins w:id="3384"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61670D2F" w14:textId="77777777" w:rsidR="004D28DD" w:rsidRPr="00332850" w:rsidRDefault="004D28DD" w:rsidP="005E344C">
            <w:pPr>
              <w:spacing w:after="120" w:line="360" w:lineRule="auto"/>
              <w:contextualSpacing/>
              <w:rPr>
                <w:ins w:id="3385"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0B20BA74" w14:textId="77777777" w:rsidTr="005E344C">
        <w:trPr>
          <w:trHeight w:val="290"/>
          <w:ins w:id="3386" w:author="Microsoft Word" w:date="2025-08-11T16:30:00Z"/>
        </w:trPr>
        <w:tc>
          <w:tcPr>
            <w:tcW w:w="808" w:type="pct"/>
            <w:tcBorders>
              <w:top w:val="single" w:sz="4" w:space="0" w:color="auto"/>
            </w:tcBorders>
            <w:noWrap/>
            <w:vAlign w:val="bottom"/>
            <w:hideMark/>
          </w:tcPr>
          <w:p w14:paraId="27455CDD" w14:textId="77777777" w:rsidR="004D28DD" w:rsidRPr="00221F0A" w:rsidRDefault="004D28DD" w:rsidP="004D28DD">
            <w:pPr>
              <w:spacing w:after="120" w:line="360" w:lineRule="auto"/>
              <w:contextualSpacing/>
              <w:rPr>
                <w:ins w:id="3387" w:author="Microsoft Word" w:date="2025-08-11T16:30:00Z" w16du:dateUtc="2025-08-11T21:30:00Z"/>
                <w:rFonts w:ascii="Times New Roman" w:eastAsia="Times New Roman" w:hAnsi="Times New Roman" w:cs="Times New Roman"/>
                <w:color w:val="000000"/>
                <w:kern w:val="0"/>
                <w:sz w:val="18"/>
                <w:szCs w:val="18"/>
                <w14:ligatures w14:val="none"/>
              </w:rPr>
            </w:pPr>
            <w:ins w:id="3388" w:author="Microsoft Word" w:date="2025-08-11T16:30:00Z" w16du:dateUtc="2025-08-11T21:30:00Z">
              <w:r w:rsidRPr="005E344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2B0860FB" w14:textId="0DC083CF" w:rsidR="004D28DD" w:rsidRPr="004D28DD" w:rsidRDefault="004D28DD" w:rsidP="004D28DD">
            <w:pPr>
              <w:spacing w:after="120" w:line="360" w:lineRule="auto"/>
              <w:contextualSpacing/>
              <w:jc w:val="right"/>
              <w:rPr>
                <w:ins w:id="3389" w:author="Microsoft Word" w:date="2025-08-11T16:30:00Z" w16du:dateUtc="2025-08-11T21:30:00Z"/>
                <w:rFonts w:ascii="Times New Roman" w:hAnsi="Times New Roman" w:cs="Times New Roman"/>
                <w:sz w:val="18"/>
                <w:szCs w:val="18"/>
              </w:rPr>
            </w:pPr>
            <w:ins w:id="3390" w:author="Microsoft Word" w:date="2025-08-11T16:30:00Z" w16du:dateUtc="2025-08-11T21:30:00Z">
              <w:r w:rsidRPr="004D28DD">
                <w:rPr>
                  <w:rFonts w:ascii="Times New Roman" w:hAnsi="Times New Roman" w:cs="Times New Roman"/>
                  <w:color w:val="000000"/>
                  <w:sz w:val="18"/>
                  <w:szCs w:val="18"/>
                  <w:rPrChange w:id="3391" w:author="Jujia Li" w:date="2025-08-10T15:16:00Z" w16du:dateUtc="2025-08-10T20:16:00Z">
                    <w:rPr>
                      <w:rFonts w:ascii="Aptos Narrow" w:hAnsi="Aptos Narrow"/>
                      <w:color w:val="000000"/>
                      <w:sz w:val="22"/>
                      <w:szCs w:val="22"/>
                    </w:rPr>
                  </w:rPrChange>
                </w:rPr>
                <w:t>57719.35</w:t>
              </w:r>
            </w:ins>
          </w:p>
        </w:tc>
        <w:tc>
          <w:tcPr>
            <w:tcW w:w="454" w:type="pct"/>
            <w:tcBorders>
              <w:top w:val="single" w:sz="4" w:space="0" w:color="auto"/>
            </w:tcBorders>
            <w:noWrap/>
            <w:vAlign w:val="bottom"/>
            <w:hideMark/>
          </w:tcPr>
          <w:p w14:paraId="7B7D36BA" w14:textId="20421C84" w:rsidR="004D28DD" w:rsidRPr="004D28DD" w:rsidRDefault="004D28DD" w:rsidP="004D28DD">
            <w:pPr>
              <w:spacing w:after="120" w:line="360" w:lineRule="auto"/>
              <w:contextualSpacing/>
              <w:jc w:val="right"/>
              <w:rPr>
                <w:ins w:id="3392" w:author="Microsoft Word" w:date="2025-08-11T16:30:00Z" w16du:dateUtc="2025-08-11T21:30:00Z"/>
                <w:rFonts w:ascii="Times New Roman" w:eastAsia="Times New Roman" w:hAnsi="Times New Roman" w:cs="Times New Roman"/>
                <w:color w:val="000000"/>
                <w:kern w:val="0"/>
                <w:sz w:val="18"/>
                <w:szCs w:val="18"/>
                <w14:ligatures w14:val="none"/>
              </w:rPr>
            </w:pPr>
            <w:ins w:id="3393" w:author="Microsoft Word" w:date="2025-08-11T16:30:00Z" w16du:dateUtc="2025-08-11T21:30:00Z">
              <w:r w:rsidRPr="004D28DD">
                <w:rPr>
                  <w:rFonts w:ascii="Times New Roman" w:hAnsi="Times New Roman" w:cs="Times New Roman"/>
                  <w:color w:val="000000"/>
                  <w:sz w:val="18"/>
                  <w:szCs w:val="18"/>
                  <w:rPrChange w:id="3394" w:author="Jujia Li" w:date="2025-08-10T15:16:00Z" w16du:dateUtc="2025-08-10T20:16:00Z">
                    <w:rPr>
                      <w:rFonts w:ascii="Aptos Narrow" w:hAnsi="Aptos Narrow"/>
                      <w:color w:val="000000"/>
                      <w:sz w:val="22"/>
                      <w:szCs w:val="22"/>
                    </w:rPr>
                  </w:rPrChange>
                </w:rPr>
                <w:t>8.97</w:t>
              </w:r>
            </w:ins>
          </w:p>
        </w:tc>
        <w:tc>
          <w:tcPr>
            <w:tcW w:w="308" w:type="pct"/>
            <w:gridSpan w:val="2"/>
            <w:tcBorders>
              <w:top w:val="single" w:sz="4" w:space="0" w:color="auto"/>
            </w:tcBorders>
            <w:noWrap/>
            <w:vAlign w:val="bottom"/>
            <w:hideMark/>
          </w:tcPr>
          <w:p w14:paraId="0DA96A98" w14:textId="4F6F50BE" w:rsidR="004D28DD" w:rsidRPr="004D28DD" w:rsidRDefault="004D28DD" w:rsidP="004D28DD">
            <w:pPr>
              <w:spacing w:after="120" w:line="360" w:lineRule="auto"/>
              <w:contextualSpacing/>
              <w:jc w:val="right"/>
              <w:rPr>
                <w:ins w:id="3395" w:author="Microsoft Word" w:date="2025-08-11T16:30:00Z" w16du:dateUtc="2025-08-11T21:30:00Z"/>
                <w:rFonts w:ascii="Times New Roman" w:eastAsia="Times New Roman" w:hAnsi="Times New Roman" w:cs="Times New Roman"/>
                <w:color w:val="000000"/>
                <w:kern w:val="0"/>
                <w:sz w:val="18"/>
                <w:szCs w:val="18"/>
                <w14:ligatures w14:val="none"/>
              </w:rPr>
            </w:pPr>
            <w:ins w:id="3396" w:author="Microsoft Word" w:date="2025-08-11T16:30:00Z" w16du:dateUtc="2025-08-11T21:30:00Z">
              <w:r w:rsidRPr="004D28DD">
                <w:rPr>
                  <w:rFonts w:ascii="Times New Roman" w:hAnsi="Times New Roman" w:cs="Times New Roman"/>
                  <w:color w:val="000000"/>
                  <w:sz w:val="18"/>
                  <w:szCs w:val="18"/>
                  <w:rPrChange w:id="3397" w:author="Jujia Li" w:date="2025-08-10T15:16:00Z" w16du:dateUtc="2025-08-10T20:16:00Z">
                    <w:rPr>
                      <w:rFonts w:ascii="Aptos Narrow" w:hAnsi="Aptos Narrow"/>
                      <w:color w:val="000000"/>
                      <w:sz w:val="22"/>
                      <w:szCs w:val="22"/>
                    </w:rPr>
                  </w:rPrChange>
                </w:rPr>
                <w:t>0.43</w:t>
              </w:r>
            </w:ins>
          </w:p>
        </w:tc>
        <w:tc>
          <w:tcPr>
            <w:tcW w:w="380" w:type="pct"/>
            <w:tcBorders>
              <w:top w:val="single" w:sz="4" w:space="0" w:color="auto"/>
            </w:tcBorders>
            <w:noWrap/>
            <w:vAlign w:val="bottom"/>
            <w:hideMark/>
          </w:tcPr>
          <w:p w14:paraId="376B07C9" w14:textId="5A538D1E" w:rsidR="004D28DD" w:rsidRPr="004D28DD" w:rsidRDefault="004D28DD" w:rsidP="004D28DD">
            <w:pPr>
              <w:spacing w:after="120" w:line="360" w:lineRule="auto"/>
              <w:contextualSpacing/>
              <w:jc w:val="right"/>
              <w:rPr>
                <w:ins w:id="3398" w:author="Microsoft Word" w:date="2025-08-11T16:30:00Z" w16du:dateUtc="2025-08-11T21:30:00Z"/>
                <w:rFonts w:ascii="Times New Roman" w:eastAsia="Times New Roman" w:hAnsi="Times New Roman" w:cs="Times New Roman"/>
                <w:color w:val="000000"/>
                <w:kern w:val="0"/>
                <w:sz w:val="18"/>
                <w:szCs w:val="18"/>
                <w14:ligatures w14:val="none"/>
              </w:rPr>
            </w:pPr>
            <w:ins w:id="3399" w:author="Microsoft Word" w:date="2025-08-11T16:30:00Z" w16du:dateUtc="2025-08-11T21:30:00Z">
              <w:r w:rsidRPr="004D28DD">
                <w:rPr>
                  <w:rFonts w:ascii="Times New Roman" w:hAnsi="Times New Roman" w:cs="Times New Roman"/>
                  <w:color w:val="000000"/>
                  <w:sz w:val="18"/>
                  <w:szCs w:val="18"/>
                  <w:rPrChange w:id="3400" w:author="Jujia Li" w:date="2025-08-10T15:16:00Z" w16du:dateUtc="2025-08-10T20:16:00Z">
                    <w:rPr>
                      <w:rFonts w:ascii="Aptos Narrow" w:hAnsi="Aptos Narrow"/>
                      <w:color w:val="000000"/>
                      <w:sz w:val="22"/>
                      <w:szCs w:val="22"/>
                    </w:rPr>
                  </w:rPrChange>
                </w:rPr>
                <w:t>8.13</w:t>
              </w:r>
            </w:ins>
          </w:p>
        </w:tc>
        <w:tc>
          <w:tcPr>
            <w:tcW w:w="315" w:type="pct"/>
            <w:gridSpan w:val="2"/>
            <w:tcBorders>
              <w:top w:val="single" w:sz="4" w:space="0" w:color="auto"/>
            </w:tcBorders>
            <w:noWrap/>
            <w:vAlign w:val="bottom"/>
            <w:hideMark/>
          </w:tcPr>
          <w:p w14:paraId="20167733" w14:textId="516C8F01" w:rsidR="004D28DD" w:rsidRPr="004D28DD" w:rsidRDefault="004D28DD" w:rsidP="004D28DD">
            <w:pPr>
              <w:spacing w:after="120" w:line="360" w:lineRule="auto"/>
              <w:contextualSpacing/>
              <w:jc w:val="right"/>
              <w:rPr>
                <w:ins w:id="3401" w:author="Microsoft Word" w:date="2025-08-11T16:30:00Z" w16du:dateUtc="2025-08-11T21:30:00Z"/>
                <w:rFonts w:ascii="Times New Roman" w:eastAsia="Times New Roman" w:hAnsi="Times New Roman" w:cs="Times New Roman"/>
                <w:color w:val="000000"/>
                <w:kern w:val="0"/>
                <w:sz w:val="18"/>
                <w:szCs w:val="18"/>
                <w14:ligatures w14:val="none"/>
              </w:rPr>
            </w:pPr>
            <w:ins w:id="3402" w:author="Microsoft Word" w:date="2025-08-11T16:30:00Z" w16du:dateUtc="2025-08-11T21:30:00Z">
              <w:r w:rsidRPr="004D28DD">
                <w:rPr>
                  <w:rFonts w:ascii="Times New Roman" w:hAnsi="Times New Roman" w:cs="Times New Roman"/>
                  <w:color w:val="000000"/>
                  <w:sz w:val="18"/>
                  <w:szCs w:val="18"/>
                  <w:rPrChange w:id="3403" w:author="Jujia Li" w:date="2025-08-10T15:16:00Z" w16du:dateUtc="2025-08-10T20:16:00Z">
                    <w:rPr>
                      <w:rFonts w:ascii="Aptos Narrow" w:hAnsi="Aptos Narrow"/>
                      <w:color w:val="000000"/>
                      <w:sz w:val="22"/>
                      <w:szCs w:val="22"/>
                    </w:rPr>
                  </w:rPrChange>
                </w:rPr>
                <w:t>0.39</w:t>
              </w:r>
            </w:ins>
          </w:p>
        </w:tc>
        <w:tc>
          <w:tcPr>
            <w:tcW w:w="380" w:type="pct"/>
            <w:tcBorders>
              <w:top w:val="single" w:sz="4" w:space="0" w:color="auto"/>
            </w:tcBorders>
            <w:noWrap/>
            <w:vAlign w:val="bottom"/>
            <w:hideMark/>
          </w:tcPr>
          <w:p w14:paraId="18E79674" w14:textId="21ED5FF2" w:rsidR="004D28DD" w:rsidRPr="004D28DD" w:rsidRDefault="004D28DD" w:rsidP="004D28DD">
            <w:pPr>
              <w:spacing w:after="120" w:line="360" w:lineRule="auto"/>
              <w:contextualSpacing/>
              <w:jc w:val="right"/>
              <w:rPr>
                <w:ins w:id="3404" w:author="Microsoft Word" w:date="2025-08-11T16:30:00Z" w16du:dateUtc="2025-08-11T21:30:00Z"/>
                <w:rFonts w:ascii="Times New Roman" w:eastAsia="Times New Roman" w:hAnsi="Times New Roman" w:cs="Times New Roman"/>
                <w:color w:val="000000"/>
                <w:kern w:val="0"/>
                <w:sz w:val="18"/>
                <w:szCs w:val="18"/>
                <w14:ligatures w14:val="none"/>
              </w:rPr>
            </w:pPr>
            <w:ins w:id="3405" w:author="Microsoft Word" w:date="2025-08-11T16:30:00Z" w16du:dateUtc="2025-08-11T21:30:00Z">
              <w:r w:rsidRPr="004D28DD">
                <w:rPr>
                  <w:rFonts w:ascii="Times New Roman" w:hAnsi="Times New Roman" w:cs="Times New Roman"/>
                  <w:color w:val="000000"/>
                  <w:sz w:val="18"/>
                  <w:szCs w:val="18"/>
                  <w:rPrChange w:id="3406" w:author="Jujia Li" w:date="2025-08-10T15:16:00Z" w16du:dateUtc="2025-08-10T20:16:00Z">
                    <w:rPr>
                      <w:rFonts w:ascii="Aptos Narrow" w:hAnsi="Aptos Narrow"/>
                      <w:color w:val="000000"/>
                      <w:sz w:val="22"/>
                      <w:szCs w:val="22"/>
                    </w:rPr>
                  </w:rPrChange>
                </w:rPr>
                <w:t>8.00</w:t>
              </w:r>
            </w:ins>
          </w:p>
        </w:tc>
        <w:tc>
          <w:tcPr>
            <w:tcW w:w="316" w:type="pct"/>
            <w:gridSpan w:val="2"/>
            <w:tcBorders>
              <w:top w:val="single" w:sz="4" w:space="0" w:color="auto"/>
            </w:tcBorders>
            <w:noWrap/>
            <w:vAlign w:val="bottom"/>
            <w:hideMark/>
          </w:tcPr>
          <w:p w14:paraId="07839917" w14:textId="03F5614C" w:rsidR="004D28DD" w:rsidRPr="004D28DD" w:rsidRDefault="004D28DD" w:rsidP="004D28DD">
            <w:pPr>
              <w:spacing w:after="120" w:line="360" w:lineRule="auto"/>
              <w:contextualSpacing/>
              <w:jc w:val="right"/>
              <w:rPr>
                <w:ins w:id="3407" w:author="Microsoft Word" w:date="2025-08-11T16:30:00Z" w16du:dateUtc="2025-08-11T21:30:00Z"/>
                <w:rFonts w:ascii="Times New Roman" w:eastAsia="Times New Roman" w:hAnsi="Times New Roman" w:cs="Times New Roman"/>
                <w:color w:val="000000"/>
                <w:kern w:val="0"/>
                <w:sz w:val="18"/>
                <w:szCs w:val="18"/>
                <w14:ligatures w14:val="none"/>
              </w:rPr>
            </w:pPr>
            <w:ins w:id="3408" w:author="Microsoft Word" w:date="2025-08-11T16:30:00Z" w16du:dateUtc="2025-08-11T21:30:00Z">
              <w:r w:rsidRPr="004D28DD">
                <w:rPr>
                  <w:rFonts w:ascii="Times New Roman" w:hAnsi="Times New Roman" w:cs="Times New Roman"/>
                  <w:color w:val="000000"/>
                  <w:sz w:val="18"/>
                  <w:szCs w:val="18"/>
                  <w:rPrChange w:id="3409" w:author="Jujia Li" w:date="2025-08-10T15:16:00Z" w16du:dateUtc="2025-08-10T20:16:00Z">
                    <w:rPr>
                      <w:rFonts w:ascii="Aptos Narrow" w:hAnsi="Aptos Narrow"/>
                      <w:color w:val="000000"/>
                      <w:sz w:val="22"/>
                      <w:szCs w:val="22"/>
                    </w:rPr>
                  </w:rPrChange>
                </w:rPr>
                <w:t>0.38</w:t>
              </w:r>
            </w:ins>
          </w:p>
        </w:tc>
        <w:tc>
          <w:tcPr>
            <w:tcW w:w="380" w:type="pct"/>
            <w:tcBorders>
              <w:top w:val="single" w:sz="4" w:space="0" w:color="auto"/>
            </w:tcBorders>
            <w:noWrap/>
            <w:vAlign w:val="bottom"/>
            <w:hideMark/>
          </w:tcPr>
          <w:p w14:paraId="5E94BCA1" w14:textId="29DC9D87" w:rsidR="004D28DD" w:rsidRPr="004D28DD" w:rsidRDefault="004D28DD" w:rsidP="004D28DD">
            <w:pPr>
              <w:spacing w:after="120" w:line="360" w:lineRule="auto"/>
              <w:contextualSpacing/>
              <w:jc w:val="right"/>
              <w:rPr>
                <w:ins w:id="3410" w:author="Microsoft Word" w:date="2025-08-11T16:30:00Z" w16du:dateUtc="2025-08-11T21:30:00Z"/>
                <w:rFonts w:ascii="Times New Roman" w:eastAsia="Times New Roman" w:hAnsi="Times New Roman" w:cs="Times New Roman"/>
                <w:color w:val="000000"/>
                <w:kern w:val="0"/>
                <w:sz w:val="18"/>
                <w:szCs w:val="18"/>
                <w14:ligatures w14:val="none"/>
              </w:rPr>
            </w:pPr>
            <w:ins w:id="3411" w:author="Microsoft Word" w:date="2025-08-11T16:30:00Z" w16du:dateUtc="2025-08-11T21:30:00Z">
              <w:r w:rsidRPr="004D28DD">
                <w:rPr>
                  <w:rFonts w:ascii="Times New Roman" w:hAnsi="Times New Roman" w:cs="Times New Roman"/>
                  <w:color w:val="000000"/>
                  <w:sz w:val="18"/>
                  <w:szCs w:val="18"/>
                  <w:rPrChange w:id="3412" w:author="Jujia Li" w:date="2025-08-10T15:16:00Z" w16du:dateUtc="2025-08-10T20:16:00Z">
                    <w:rPr>
                      <w:rFonts w:ascii="Aptos Narrow" w:hAnsi="Aptos Narrow"/>
                      <w:color w:val="000000"/>
                      <w:sz w:val="22"/>
                      <w:szCs w:val="22"/>
                    </w:rPr>
                  </w:rPrChange>
                </w:rPr>
                <w:t>7.23</w:t>
              </w:r>
            </w:ins>
          </w:p>
        </w:tc>
        <w:tc>
          <w:tcPr>
            <w:tcW w:w="321" w:type="pct"/>
            <w:tcBorders>
              <w:top w:val="single" w:sz="4" w:space="0" w:color="auto"/>
            </w:tcBorders>
            <w:noWrap/>
            <w:vAlign w:val="bottom"/>
            <w:hideMark/>
          </w:tcPr>
          <w:p w14:paraId="0B154BF3" w14:textId="3DBBD643" w:rsidR="004D28DD" w:rsidRPr="004D28DD" w:rsidRDefault="004D28DD" w:rsidP="004D28DD">
            <w:pPr>
              <w:spacing w:after="120" w:line="360" w:lineRule="auto"/>
              <w:contextualSpacing/>
              <w:jc w:val="right"/>
              <w:rPr>
                <w:ins w:id="3413" w:author="Microsoft Word" w:date="2025-08-11T16:30:00Z" w16du:dateUtc="2025-08-11T21:30:00Z"/>
                <w:rFonts w:ascii="Times New Roman" w:eastAsia="Times New Roman" w:hAnsi="Times New Roman" w:cs="Times New Roman"/>
                <w:color w:val="000000"/>
                <w:kern w:val="0"/>
                <w:sz w:val="18"/>
                <w:szCs w:val="18"/>
                <w14:ligatures w14:val="none"/>
              </w:rPr>
            </w:pPr>
            <w:ins w:id="3414" w:author="Microsoft Word" w:date="2025-08-11T16:30:00Z" w16du:dateUtc="2025-08-11T21:30:00Z">
              <w:r w:rsidRPr="004D28DD">
                <w:rPr>
                  <w:rFonts w:ascii="Times New Roman" w:hAnsi="Times New Roman" w:cs="Times New Roman"/>
                  <w:color w:val="000000"/>
                  <w:sz w:val="18"/>
                  <w:szCs w:val="18"/>
                  <w:rPrChange w:id="3415" w:author="Jujia Li" w:date="2025-08-10T15:16:00Z" w16du:dateUtc="2025-08-10T20:16:00Z">
                    <w:rPr>
                      <w:rFonts w:ascii="Aptos Narrow" w:hAnsi="Aptos Narrow"/>
                      <w:color w:val="000000"/>
                      <w:sz w:val="22"/>
                      <w:szCs w:val="22"/>
                    </w:rPr>
                  </w:rPrChange>
                </w:rPr>
                <w:t>0.34</w:t>
              </w:r>
            </w:ins>
          </w:p>
        </w:tc>
        <w:tc>
          <w:tcPr>
            <w:tcW w:w="428" w:type="pct"/>
            <w:tcBorders>
              <w:top w:val="single" w:sz="4" w:space="0" w:color="auto"/>
            </w:tcBorders>
            <w:noWrap/>
            <w:vAlign w:val="bottom"/>
            <w:hideMark/>
          </w:tcPr>
          <w:p w14:paraId="4B0F6C7D" w14:textId="24B8F2C9" w:rsidR="004D28DD" w:rsidRPr="004D28DD" w:rsidRDefault="004D28DD" w:rsidP="004D28DD">
            <w:pPr>
              <w:spacing w:after="120" w:line="360" w:lineRule="auto"/>
              <w:contextualSpacing/>
              <w:jc w:val="right"/>
              <w:rPr>
                <w:ins w:id="3416" w:author="Microsoft Word" w:date="2025-08-11T16:30:00Z" w16du:dateUtc="2025-08-11T21:30:00Z"/>
                <w:rFonts w:ascii="Times New Roman" w:eastAsia="Times New Roman" w:hAnsi="Times New Roman" w:cs="Times New Roman"/>
                <w:color w:val="000000"/>
                <w:kern w:val="0"/>
                <w:sz w:val="18"/>
                <w:szCs w:val="18"/>
                <w14:ligatures w14:val="none"/>
              </w:rPr>
            </w:pPr>
            <w:ins w:id="3417" w:author="Microsoft Word" w:date="2025-08-11T16:30:00Z" w16du:dateUtc="2025-08-11T21:30:00Z">
              <w:r w:rsidRPr="004D28DD">
                <w:rPr>
                  <w:rFonts w:ascii="Times New Roman" w:hAnsi="Times New Roman" w:cs="Times New Roman"/>
                  <w:color w:val="000000"/>
                  <w:sz w:val="18"/>
                  <w:szCs w:val="18"/>
                  <w:rPrChange w:id="3418" w:author="Jujia Li" w:date="2025-08-10T15:16:00Z" w16du:dateUtc="2025-08-10T20:16:00Z">
                    <w:rPr>
                      <w:rFonts w:ascii="Aptos Narrow" w:hAnsi="Aptos Narrow"/>
                      <w:color w:val="000000"/>
                      <w:sz w:val="22"/>
                      <w:szCs w:val="22"/>
                    </w:rPr>
                  </w:rPrChange>
                </w:rPr>
                <w:t>32.33</w:t>
              </w:r>
            </w:ins>
          </w:p>
        </w:tc>
        <w:tc>
          <w:tcPr>
            <w:tcW w:w="344" w:type="pct"/>
            <w:tcBorders>
              <w:top w:val="single" w:sz="4" w:space="0" w:color="auto"/>
            </w:tcBorders>
            <w:vAlign w:val="bottom"/>
          </w:tcPr>
          <w:p w14:paraId="29C1CEA1" w14:textId="45F60090" w:rsidR="004D28DD" w:rsidRPr="004D28DD" w:rsidRDefault="004D28DD" w:rsidP="004D28DD">
            <w:pPr>
              <w:spacing w:after="120" w:line="360" w:lineRule="auto"/>
              <w:contextualSpacing/>
              <w:jc w:val="right"/>
              <w:rPr>
                <w:ins w:id="3419" w:author="Microsoft Word" w:date="2025-08-11T16:30:00Z" w16du:dateUtc="2025-08-11T21:30:00Z"/>
                <w:rFonts w:ascii="Times New Roman" w:hAnsi="Times New Roman" w:cs="Times New Roman"/>
                <w:sz w:val="18"/>
                <w:szCs w:val="18"/>
              </w:rPr>
            </w:pPr>
            <w:ins w:id="3420" w:author="Microsoft Word" w:date="2025-08-11T16:30:00Z" w16du:dateUtc="2025-08-11T21:30:00Z">
              <w:r w:rsidRPr="004D28DD">
                <w:rPr>
                  <w:rFonts w:ascii="Times New Roman" w:hAnsi="Times New Roman" w:cs="Times New Roman"/>
                  <w:color w:val="000000"/>
                  <w:sz w:val="18"/>
                  <w:szCs w:val="18"/>
                  <w:rPrChange w:id="3421" w:author="Jujia Li" w:date="2025-08-10T15:16:00Z" w16du:dateUtc="2025-08-10T20:16:00Z">
                    <w:rPr>
                      <w:rFonts w:ascii="Aptos Narrow" w:hAnsi="Aptos Narrow"/>
                      <w:color w:val="000000"/>
                      <w:sz w:val="22"/>
                      <w:szCs w:val="22"/>
                    </w:rPr>
                  </w:rPrChange>
                </w:rPr>
                <w:t>0.38</w:t>
              </w:r>
            </w:ins>
          </w:p>
        </w:tc>
      </w:tr>
      <w:tr w:rsidR="004D28DD" w:rsidRPr="006A0CE7" w14:paraId="4B8693DE" w14:textId="77777777" w:rsidTr="005E344C">
        <w:trPr>
          <w:trHeight w:val="290"/>
          <w:ins w:id="3422" w:author="Microsoft Word" w:date="2025-08-11T16:30:00Z"/>
        </w:trPr>
        <w:tc>
          <w:tcPr>
            <w:tcW w:w="808" w:type="pct"/>
            <w:noWrap/>
            <w:vAlign w:val="bottom"/>
            <w:hideMark/>
          </w:tcPr>
          <w:p w14:paraId="019D9DF4" w14:textId="77777777" w:rsidR="004D28DD" w:rsidRPr="00221F0A" w:rsidRDefault="004D28DD" w:rsidP="004D28DD">
            <w:pPr>
              <w:spacing w:after="120" w:line="360" w:lineRule="auto"/>
              <w:contextualSpacing/>
              <w:rPr>
                <w:ins w:id="3423" w:author="Microsoft Word" w:date="2025-08-11T16:30:00Z" w16du:dateUtc="2025-08-11T21:30:00Z"/>
                <w:rFonts w:ascii="Times New Roman" w:eastAsia="Times New Roman" w:hAnsi="Times New Roman" w:cs="Times New Roman"/>
                <w:color w:val="000000"/>
                <w:kern w:val="0"/>
                <w:sz w:val="18"/>
                <w:szCs w:val="18"/>
                <w14:ligatures w14:val="none"/>
              </w:rPr>
            </w:pPr>
            <w:ins w:id="3424" w:author="Microsoft Word" w:date="2025-08-11T16:30:00Z" w16du:dateUtc="2025-08-11T21:30:00Z">
              <w:r w:rsidRPr="005E344C">
                <w:rPr>
                  <w:rFonts w:ascii="Times New Roman" w:hAnsi="Times New Roman" w:cs="Times New Roman"/>
                  <w:color w:val="000000"/>
                  <w:sz w:val="18"/>
                  <w:szCs w:val="18"/>
                </w:rPr>
                <w:t>CHEROKEE</w:t>
              </w:r>
            </w:ins>
          </w:p>
        </w:tc>
        <w:tc>
          <w:tcPr>
            <w:tcW w:w="566" w:type="pct"/>
            <w:vAlign w:val="bottom"/>
          </w:tcPr>
          <w:p w14:paraId="16C15AC2" w14:textId="1F595C7B" w:rsidR="004D28DD" w:rsidRPr="004D28DD" w:rsidRDefault="004D28DD" w:rsidP="004D28DD">
            <w:pPr>
              <w:spacing w:after="120" w:line="360" w:lineRule="auto"/>
              <w:contextualSpacing/>
              <w:jc w:val="right"/>
              <w:rPr>
                <w:ins w:id="3425" w:author="Microsoft Word" w:date="2025-08-11T16:30:00Z" w16du:dateUtc="2025-08-11T21:30:00Z"/>
                <w:rFonts w:ascii="Times New Roman" w:hAnsi="Times New Roman" w:cs="Times New Roman"/>
                <w:sz w:val="18"/>
                <w:szCs w:val="18"/>
              </w:rPr>
            </w:pPr>
            <w:ins w:id="3426" w:author="Microsoft Word" w:date="2025-08-11T16:30:00Z" w16du:dateUtc="2025-08-11T21:30:00Z">
              <w:r w:rsidRPr="004D28DD">
                <w:rPr>
                  <w:rFonts w:ascii="Times New Roman" w:hAnsi="Times New Roman" w:cs="Times New Roman"/>
                  <w:color w:val="000000"/>
                  <w:sz w:val="18"/>
                  <w:szCs w:val="18"/>
                  <w:rPrChange w:id="3427" w:author="Jujia Li" w:date="2025-08-10T15:16:00Z" w16du:dateUtc="2025-08-10T20:16:00Z">
                    <w:rPr>
                      <w:rFonts w:ascii="Aptos Narrow" w:hAnsi="Aptos Narrow"/>
                      <w:color w:val="000000"/>
                      <w:sz w:val="22"/>
                      <w:szCs w:val="22"/>
                    </w:rPr>
                  </w:rPrChange>
                </w:rPr>
                <w:t>25945.63</w:t>
              </w:r>
            </w:ins>
          </w:p>
        </w:tc>
        <w:tc>
          <w:tcPr>
            <w:tcW w:w="454" w:type="pct"/>
            <w:noWrap/>
            <w:vAlign w:val="bottom"/>
            <w:hideMark/>
          </w:tcPr>
          <w:p w14:paraId="12C3720A" w14:textId="3B35CD22" w:rsidR="004D28DD" w:rsidRPr="004D28DD" w:rsidRDefault="004D28DD" w:rsidP="004D28DD">
            <w:pPr>
              <w:spacing w:after="120" w:line="360" w:lineRule="auto"/>
              <w:contextualSpacing/>
              <w:jc w:val="right"/>
              <w:rPr>
                <w:ins w:id="3428" w:author="Microsoft Word" w:date="2025-08-11T16:30:00Z" w16du:dateUtc="2025-08-11T21:30:00Z"/>
                <w:rFonts w:ascii="Times New Roman" w:eastAsia="Times New Roman" w:hAnsi="Times New Roman" w:cs="Times New Roman"/>
                <w:color w:val="000000"/>
                <w:kern w:val="0"/>
                <w:sz w:val="18"/>
                <w:szCs w:val="18"/>
                <w14:ligatures w14:val="none"/>
              </w:rPr>
            </w:pPr>
            <w:ins w:id="3429" w:author="Microsoft Word" w:date="2025-08-11T16:30:00Z" w16du:dateUtc="2025-08-11T21:30:00Z">
              <w:r w:rsidRPr="004D28DD">
                <w:rPr>
                  <w:rFonts w:ascii="Times New Roman" w:hAnsi="Times New Roman" w:cs="Times New Roman"/>
                  <w:color w:val="000000"/>
                  <w:sz w:val="18"/>
                  <w:szCs w:val="18"/>
                  <w:rPrChange w:id="3430" w:author="Jujia Li" w:date="2025-08-10T15:16:00Z" w16du:dateUtc="2025-08-10T20:16:00Z">
                    <w:rPr>
                      <w:rFonts w:ascii="Aptos Narrow" w:hAnsi="Aptos Narrow"/>
                      <w:color w:val="000000"/>
                      <w:sz w:val="22"/>
                      <w:szCs w:val="22"/>
                    </w:rPr>
                  </w:rPrChange>
                </w:rPr>
                <w:t>14.52</w:t>
              </w:r>
            </w:ins>
          </w:p>
        </w:tc>
        <w:tc>
          <w:tcPr>
            <w:tcW w:w="308" w:type="pct"/>
            <w:gridSpan w:val="2"/>
            <w:noWrap/>
            <w:vAlign w:val="bottom"/>
            <w:hideMark/>
          </w:tcPr>
          <w:p w14:paraId="6EFA9307" w14:textId="413BFE12" w:rsidR="004D28DD" w:rsidRPr="004D28DD" w:rsidRDefault="004D28DD" w:rsidP="004D28DD">
            <w:pPr>
              <w:spacing w:after="120" w:line="360" w:lineRule="auto"/>
              <w:contextualSpacing/>
              <w:jc w:val="right"/>
              <w:rPr>
                <w:ins w:id="3431" w:author="Microsoft Word" w:date="2025-08-11T16:30:00Z" w16du:dateUtc="2025-08-11T21:30:00Z"/>
                <w:rFonts w:ascii="Times New Roman" w:eastAsia="Times New Roman" w:hAnsi="Times New Roman" w:cs="Times New Roman"/>
                <w:color w:val="000000"/>
                <w:kern w:val="0"/>
                <w:sz w:val="18"/>
                <w:szCs w:val="18"/>
                <w14:ligatures w14:val="none"/>
              </w:rPr>
            </w:pPr>
            <w:ins w:id="3432" w:author="Microsoft Word" w:date="2025-08-11T16:30:00Z" w16du:dateUtc="2025-08-11T21:30:00Z">
              <w:r w:rsidRPr="004D28DD">
                <w:rPr>
                  <w:rFonts w:ascii="Times New Roman" w:hAnsi="Times New Roman" w:cs="Times New Roman"/>
                  <w:color w:val="000000"/>
                  <w:sz w:val="18"/>
                  <w:szCs w:val="18"/>
                  <w:rPrChange w:id="3433" w:author="Jujia Li" w:date="2025-08-10T15:16:00Z" w16du:dateUtc="2025-08-10T20:16:00Z">
                    <w:rPr>
                      <w:rFonts w:ascii="Aptos Narrow" w:hAnsi="Aptos Narrow"/>
                      <w:color w:val="000000"/>
                      <w:sz w:val="22"/>
                      <w:szCs w:val="22"/>
                    </w:rPr>
                  </w:rPrChange>
                </w:rPr>
                <w:t>1.54</w:t>
              </w:r>
            </w:ins>
          </w:p>
        </w:tc>
        <w:tc>
          <w:tcPr>
            <w:tcW w:w="380" w:type="pct"/>
            <w:noWrap/>
            <w:vAlign w:val="bottom"/>
            <w:hideMark/>
          </w:tcPr>
          <w:p w14:paraId="1DE76E3E" w14:textId="42BF49B2" w:rsidR="004D28DD" w:rsidRPr="004D28DD" w:rsidRDefault="004D28DD" w:rsidP="004D28DD">
            <w:pPr>
              <w:spacing w:after="120" w:line="360" w:lineRule="auto"/>
              <w:contextualSpacing/>
              <w:jc w:val="right"/>
              <w:rPr>
                <w:ins w:id="3434" w:author="Microsoft Word" w:date="2025-08-11T16:30:00Z" w16du:dateUtc="2025-08-11T21:30:00Z"/>
                <w:rFonts w:ascii="Times New Roman" w:eastAsia="Times New Roman" w:hAnsi="Times New Roman" w:cs="Times New Roman"/>
                <w:color w:val="000000"/>
                <w:kern w:val="0"/>
                <w:sz w:val="18"/>
                <w:szCs w:val="18"/>
                <w14:ligatures w14:val="none"/>
              </w:rPr>
            </w:pPr>
            <w:ins w:id="3435" w:author="Microsoft Word" w:date="2025-08-11T16:30:00Z" w16du:dateUtc="2025-08-11T21:30:00Z">
              <w:r w:rsidRPr="004D28DD">
                <w:rPr>
                  <w:rFonts w:ascii="Times New Roman" w:hAnsi="Times New Roman" w:cs="Times New Roman"/>
                  <w:color w:val="000000"/>
                  <w:sz w:val="18"/>
                  <w:szCs w:val="18"/>
                  <w:rPrChange w:id="3436" w:author="Jujia Li" w:date="2025-08-10T15:16:00Z" w16du:dateUtc="2025-08-10T20:16:00Z">
                    <w:rPr>
                      <w:rFonts w:ascii="Aptos Narrow" w:hAnsi="Aptos Narrow"/>
                      <w:color w:val="000000"/>
                      <w:sz w:val="22"/>
                      <w:szCs w:val="22"/>
                    </w:rPr>
                  </w:rPrChange>
                </w:rPr>
                <w:t>11.99</w:t>
              </w:r>
            </w:ins>
          </w:p>
        </w:tc>
        <w:tc>
          <w:tcPr>
            <w:tcW w:w="315" w:type="pct"/>
            <w:gridSpan w:val="2"/>
            <w:noWrap/>
            <w:vAlign w:val="bottom"/>
            <w:hideMark/>
          </w:tcPr>
          <w:p w14:paraId="527CF19A" w14:textId="6E3E87FD" w:rsidR="004D28DD" w:rsidRPr="004D28DD" w:rsidRDefault="004D28DD" w:rsidP="004D28DD">
            <w:pPr>
              <w:spacing w:after="120" w:line="360" w:lineRule="auto"/>
              <w:contextualSpacing/>
              <w:jc w:val="right"/>
              <w:rPr>
                <w:ins w:id="3437" w:author="Microsoft Word" w:date="2025-08-11T16:30:00Z" w16du:dateUtc="2025-08-11T21:30:00Z"/>
                <w:rFonts w:ascii="Times New Roman" w:eastAsia="Times New Roman" w:hAnsi="Times New Roman" w:cs="Times New Roman"/>
                <w:color w:val="000000"/>
                <w:kern w:val="0"/>
                <w:sz w:val="18"/>
                <w:szCs w:val="18"/>
                <w14:ligatures w14:val="none"/>
              </w:rPr>
            </w:pPr>
            <w:ins w:id="3438" w:author="Microsoft Word" w:date="2025-08-11T16:30:00Z" w16du:dateUtc="2025-08-11T21:30:00Z">
              <w:r w:rsidRPr="004D28DD">
                <w:rPr>
                  <w:rFonts w:ascii="Times New Roman" w:hAnsi="Times New Roman" w:cs="Times New Roman"/>
                  <w:color w:val="000000"/>
                  <w:sz w:val="18"/>
                  <w:szCs w:val="18"/>
                  <w:rPrChange w:id="3439" w:author="Jujia Li" w:date="2025-08-10T15:16:00Z" w16du:dateUtc="2025-08-10T20:16:00Z">
                    <w:rPr>
                      <w:rFonts w:ascii="Aptos Narrow" w:hAnsi="Aptos Narrow"/>
                      <w:color w:val="000000"/>
                      <w:sz w:val="22"/>
                      <w:szCs w:val="22"/>
                    </w:rPr>
                  </w:rPrChange>
                </w:rPr>
                <w:t>1.27</w:t>
              </w:r>
            </w:ins>
          </w:p>
        </w:tc>
        <w:tc>
          <w:tcPr>
            <w:tcW w:w="380" w:type="pct"/>
            <w:noWrap/>
            <w:vAlign w:val="bottom"/>
            <w:hideMark/>
          </w:tcPr>
          <w:p w14:paraId="1E4D79D0" w14:textId="7D3A496A" w:rsidR="004D28DD" w:rsidRPr="004D28DD" w:rsidRDefault="004D28DD" w:rsidP="004D28DD">
            <w:pPr>
              <w:spacing w:after="120" w:line="360" w:lineRule="auto"/>
              <w:contextualSpacing/>
              <w:jc w:val="right"/>
              <w:rPr>
                <w:ins w:id="3440" w:author="Microsoft Word" w:date="2025-08-11T16:30:00Z" w16du:dateUtc="2025-08-11T21:30:00Z"/>
                <w:rFonts w:ascii="Times New Roman" w:eastAsia="Times New Roman" w:hAnsi="Times New Roman" w:cs="Times New Roman"/>
                <w:color w:val="000000"/>
                <w:kern w:val="0"/>
                <w:sz w:val="18"/>
                <w:szCs w:val="18"/>
                <w14:ligatures w14:val="none"/>
              </w:rPr>
            </w:pPr>
            <w:ins w:id="3441" w:author="Microsoft Word" w:date="2025-08-11T16:30:00Z" w16du:dateUtc="2025-08-11T21:30:00Z">
              <w:r w:rsidRPr="004D28DD">
                <w:rPr>
                  <w:rFonts w:ascii="Times New Roman" w:hAnsi="Times New Roman" w:cs="Times New Roman"/>
                  <w:color w:val="000000"/>
                  <w:sz w:val="18"/>
                  <w:szCs w:val="18"/>
                  <w:rPrChange w:id="3442" w:author="Jujia Li" w:date="2025-08-10T15:16:00Z" w16du:dateUtc="2025-08-10T20:16:00Z">
                    <w:rPr>
                      <w:rFonts w:ascii="Aptos Narrow" w:hAnsi="Aptos Narrow"/>
                      <w:color w:val="000000"/>
                      <w:sz w:val="22"/>
                      <w:szCs w:val="22"/>
                    </w:rPr>
                  </w:rPrChange>
                </w:rPr>
                <w:t>11.10</w:t>
              </w:r>
            </w:ins>
          </w:p>
        </w:tc>
        <w:tc>
          <w:tcPr>
            <w:tcW w:w="316" w:type="pct"/>
            <w:gridSpan w:val="2"/>
            <w:noWrap/>
            <w:vAlign w:val="bottom"/>
            <w:hideMark/>
          </w:tcPr>
          <w:p w14:paraId="1D46E460" w14:textId="0E5F13F0" w:rsidR="004D28DD" w:rsidRPr="004D28DD" w:rsidRDefault="004D28DD" w:rsidP="004D28DD">
            <w:pPr>
              <w:spacing w:after="120" w:line="360" w:lineRule="auto"/>
              <w:contextualSpacing/>
              <w:jc w:val="right"/>
              <w:rPr>
                <w:ins w:id="3443" w:author="Microsoft Word" w:date="2025-08-11T16:30:00Z" w16du:dateUtc="2025-08-11T21:30:00Z"/>
                <w:rFonts w:ascii="Times New Roman" w:eastAsia="Times New Roman" w:hAnsi="Times New Roman" w:cs="Times New Roman"/>
                <w:color w:val="000000"/>
                <w:kern w:val="0"/>
                <w:sz w:val="18"/>
                <w:szCs w:val="18"/>
                <w14:ligatures w14:val="none"/>
              </w:rPr>
            </w:pPr>
            <w:ins w:id="3444" w:author="Microsoft Word" w:date="2025-08-11T16:30:00Z" w16du:dateUtc="2025-08-11T21:30:00Z">
              <w:r w:rsidRPr="004D28DD">
                <w:rPr>
                  <w:rFonts w:ascii="Times New Roman" w:hAnsi="Times New Roman" w:cs="Times New Roman"/>
                  <w:color w:val="000000"/>
                  <w:sz w:val="18"/>
                  <w:szCs w:val="18"/>
                  <w:rPrChange w:id="3445" w:author="Jujia Li" w:date="2025-08-10T15:16:00Z" w16du:dateUtc="2025-08-10T20:16:00Z">
                    <w:rPr>
                      <w:rFonts w:ascii="Aptos Narrow" w:hAnsi="Aptos Narrow"/>
                      <w:color w:val="000000"/>
                      <w:sz w:val="22"/>
                      <w:szCs w:val="22"/>
                    </w:rPr>
                  </w:rPrChange>
                </w:rPr>
                <w:t>1.17</w:t>
              </w:r>
            </w:ins>
          </w:p>
        </w:tc>
        <w:tc>
          <w:tcPr>
            <w:tcW w:w="380" w:type="pct"/>
            <w:noWrap/>
            <w:vAlign w:val="bottom"/>
            <w:hideMark/>
          </w:tcPr>
          <w:p w14:paraId="43B3F91D" w14:textId="5DBF8147" w:rsidR="004D28DD" w:rsidRPr="004D28DD" w:rsidRDefault="004D28DD" w:rsidP="004D28DD">
            <w:pPr>
              <w:spacing w:after="120" w:line="360" w:lineRule="auto"/>
              <w:contextualSpacing/>
              <w:jc w:val="right"/>
              <w:rPr>
                <w:ins w:id="3446" w:author="Microsoft Word" w:date="2025-08-11T16:30:00Z" w16du:dateUtc="2025-08-11T21:30:00Z"/>
                <w:rFonts w:ascii="Times New Roman" w:eastAsia="Times New Roman" w:hAnsi="Times New Roman" w:cs="Times New Roman"/>
                <w:color w:val="000000"/>
                <w:kern w:val="0"/>
                <w:sz w:val="18"/>
                <w:szCs w:val="18"/>
                <w14:ligatures w14:val="none"/>
              </w:rPr>
            </w:pPr>
            <w:ins w:id="3447" w:author="Microsoft Word" w:date="2025-08-11T16:30:00Z" w16du:dateUtc="2025-08-11T21:30:00Z">
              <w:r w:rsidRPr="004D28DD">
                <w:rPr>
                  <w:rFonts w:ascii="Times New Roman" w:hAnsi="Times New Roman" w:cs="Times New Roman"/>
                  <w:color w:val="000000"/>
                  <w:sz w:val="18"/>
                  <w:szCs w:val="18"/>
                  <w:rPrChange w:id="3448" w:author="Jujia Li" w:date="2025-08-10T15:16:00Z" w16du:dateUtc="2025-08-10T20:16:00Z">
                    <w:rPr>
                      <w:rFonts w:ascii="Aptos Narrow" w:hAnsi="Aptos Narrow"/>
                      <w:color w:val="000000"/>
                      <w:sz w:val="22"/>
                      <w:szCs w:val="22"/>
                    </w:rPr>
                  </w:rPrChange>
                </w:rPr>
                <w:t>10.03</w:t>
              </w:r>
            </w:ins>
          </w:p>
        </w:tc>
        <w:tc>
          <w:tcPr>
            <w:tcW w:w="321" w:type="pct"/>
            <w:noWrap/>
            <w:vAlign w:val="bottom"/>
            <w:hideMark/>
          </w:tcPr>
          <w:p w14:paraId="6A6896E3" w14:textId="3035D816" w:rsidR="004D28DD" w:rsidRPr="004D28DD" w:rsidRDefault="004D28DD" w:rsidP="004D28DD">
            <w:pPr>
              <w:spacing w:after="120" w:line="360" w:lineRule="auto"/>
              <w:contextualSpacing/>
              <w:jc w:val="right"/>
              <w:rPr>
                <w:ins w:id="3449" w:author="Microsoft Word" w:date="2025-08-11T16:30:00Z" w16du:dateUtc="2025-08-11T21:30:00Z"/>
                <w:rFonts w:ascii="Times New Roman" w:eastAsia="Times New Roman" w:hAnsi="Times New Roman" w:cs="Times New Roman"/>
                <w:color w:val="000000"/>
                <w:kern w:val="0"/>
                <w:sz w:val="18"/>
                <w:szCs w:val="18"/>
                <w14:ligatures w14:val="none"/>
              </w:rPr>
            </w:pPr>
            <w:ins w:id="3450" w:author="Microsoft Word" w:date="2025-08-11T16:30:00Z" w16du:dateUtc="2025-08-11T21:30:00Z">
              <w:r w:rsidRPr="004D28DD">
                <w:rPr>
                  <w:rFonts w:ascii="Times New Roman" w:hAnsi="Times New Roman" w:cs="Times New Roman"/>
                  <w:color w:val="000000"/>
                  <w:sz w:val="18"/>
                  <w:szCs w:val="18"/>
                  <w:rPrChange w:id="3451" w:author="Jujia Li" w:date="2025-08-10T15:16:00Z" w16du:dateUtc="2025-08-10T20:16:00Z">
                    <w:rPr>
                      <w:rFonts w:ascii="Aptos Narrow" w:hAnsi="Aptos Narrow"/>
                      <w:color w:val="000000"/>
                      <w:sz w:val="22"/>
                      <w:szCs w:val="22"/>
                    </w:rPr>
                  </w:rPrChange>
                </w:rPr>
                <w:t>1.05</w:t>
              </w:r>
            </w:ins>
          </w:p>
        </w:tc>
        <w:tc>
          <w:tcPr>
            <w:tcW w:w="428" w:type="pct"/>
            <w:noWrap/>
            <w:vAlign w:val="bottom"/>
            <w:hideMark/>
          </w:tcPr>
          <w:p w14:paraId="49717C00" w14:textId="18D0BFD9" w:rsidR="004D28DD" w:rsidRPr="004D28DD" w:rsidRDefault="004D28DD" w:rsidP="004D28DD">
            <w:pPr>
              <w:spacing w:after="120" w:line="360" w:lineRule="auto"/>
              <w:contextualSpacing/>
              <w:jc w:val="right"/>
              <w:rPr>
                <w:ins w:id="3452" w:author="Microsoft Word" w:date="2025-08-11T16:30:00Z" w16du:dateUtc="2025-08-11T21:30:00Z"/>
                <w:rFonts w:ascii="Times New Roman" w:eastAsia="Times New Roman" w:hAnsi="Times New Roman" w:cs="Times New Roman"/>
                <w:color w:val="000000"/>
                <w:kern w:val="0"/>
                <w:sz w:val="18"/>
                <w:szCs w:val="18"/>
                <w14:ligatures w14:val="none"/>
              </w:rPr>
            </w:pPr>
            <w:ins w:id="3453" w:author="Microsoft Word" w:date="2025-08-11T16:30:00Z" w16du:dateUtc="2025-08-11T21:30:00Z">
              <w:r w:rsidRPr="004D28DD">
                <w:rPr>
                  <w:rFonts w:ascii="Times New Roman" w:hAnsi="Times New Roman" w:cs="Times New Roman"/>
                  <w:color w:val="000000"/>
                  <w:sz w:val="18"/>
                  <w:szCs w:val="18"/>
                  <w:rPrChange w:id="3454" w:author="Jujia Li" w:date="2025-08-10T15:16:00Z" w16du:dateUtc="2025-08-10T20:16:00Z">
                    <w:rPr>
                      <w:rFonts w:ascii="Aptos Narrow" w:hAnsi="Aptos Narrow"/>
                      <w:color w:val="000000"/>
                      <w:sz w:val="22"/>
                      <w:szCs w:val="22"/>
                    </w:rPr>
                  </w:rPrChange>
                </w:rPr>
                <w:t>47.64</w:t>
              </w:r>
            </w:ins>
          </w:p>
        </w:tc>
        <w:tc>
          <w:tcPr>
            <w:tcW w:w="344" w:type="pct"/>
            <w:vAlign w:val="bottom"/>
          </w:tcPr>
          <w:p w14:paraId="21AED74E" w14:textId="49C7C27E" w:rsidR="004D28DD" w:rsidRPr="004D28DD" w:rsidRDefault="004D28DD" w:rsidP="004D28DD">
            <w:pPr>
              <w:spacing w:after="120" w:line="360" w:lineRule="auto"/>
              <w:contextualSpacing/>
              <w:jc w:val="right"/>
              <w:rPr>
                <w:ins w:id="3455" w:author="Microsoft Word" w:date="2025-08-11T16:30:00Z" w16du:dateUtc="2025-08-11T21:30:00Z"/>
                <w:rFonts w:ascii="Times New Roman" w:hAnsi="Times New Roman" w:cs="Times New Roman"/>
                <w:sz w:val="18"/>
                <w:szCs w:val="18"/>
              </w:rPr>
            </w:pPr>
            <w:ins w:id="3456" w:author="Microsoft Word" w:date="2025-08-11T16:30:00Z" w16du:dateUtc="2025-08-11T21:30:00Z">
              <w:r w:rsidRPr="004D28DD">
                <w:rPr>
                  <w:rFonts w:ascii="Times New Roman" w:hAnsi="Times New Roman" w:cs="Times New Roman"/>
                  <w:color w:val="000000"/>
                  <w:sz w:val="18"/>
                  <w:szCs w:val="18"/>
                  <w:rPrChange w:id="3457" w:author="Jujia Li" w:date="2025-08-10T15:16:00Z" w16du:dateUtc="2025-08-10T20:16:00Z">
                    <w:rPr>
                      <w:rFonts w:ascii="Aptos Narrow" w:hAnsi="Aptos Narrow"/>
                      <w:color w:val="000000"/>
                      <w:sz w:val="22"/>
                      <w:szCs w:val="22"/>
                    </w:rPr>
                  </w:rPrChange>
                </w:rPr>
                <w:t>1.26</w:t>
              </w:r>
            </w:ins>
          </w:p>
        </w:tc>
      </w:tr>
      <w:tr w:rsidR="004D28DD" w:rsidRPr="006A0CE7" w14:paraId="18291964" w14:textId="77777777" w:rsidTr="005E344C">
        <w:trPr>
          <w:trHeight w:val="290"/>
          <w:ins w:id="3458" w:author="Microsoft Word" w:date="2025-08-11T16:30:00Z"/>
        </w:trPr>
        <w:tc>
          <w:tcPr>
            <w:tcW w:w="808" w:type="pct"/>
            <w:noWrap/>
            <w:vAlign w:val="bottom"/>
            <w:hideMark/>
          </w:tcPr>
          <w:p w14:paraId="04E37EE6" w14:textId="77777777" w:rsidR="004D28DD" w:rsidRPr="00221F0A" w:rsidRDefault="004D28DD" w:rsidP="004D28DD">
            <w:pPr>
              <w:spacing w:after="120" w:line="360" w:lineRule="auto"/>
              <w:contextualSpacing/>
              <w:rPr>
                <w:ins w:id="3459" w:author="Microsoft Word" w:date="2025-08-11T16:30:00Z" w16du:dateUtc="2025-08-11T21:30:00Z"/>
                <w:rFonts w:ascii="Times New Roman" w:eastAsia="Times New Roman" w:hAnsi="Times New Roman" w:cs="Times New Roman"/>
                <w:color w:val="000000"/>
                <w:kern w:val="0"/>
                <w:sz w:val="18"/>
                <w:szCs w:val="18"/>
                <w14:ligatures w14:val="none"/>
              </w:rPr>
            </w:pPr>
            <w:ins w:id="3460" w:author="Microsoft Word" w:date="2025-08-11T16:30:00Z" w16du:dateUtc="2025-08-11T21:30:00Z">
              <w:r w:rsidRPr="005E344C">
                <w:rPr>
                  <w:rFonts w:ascii="Times New Roman" w:hAnsi="Times New Roman" w:cs="Times New Roman"/>
                  <w:color w:val="000000"/>
                  <w:sz w:val="18"/>
                  <w:szCs w:val="18"/>
                </w:rPr>
                <w:t>COLBERT</w:t>
              </w:r>
            </w:ins>
          </w:p>
        </w:tc>
        <w:tc>
          <w:tcPr>
            <w:tcW w:w="566" w:type="pct"/>
            <w:vAlign w:val="bottom"/>
          </w:tcPr>
          <w:p w14:paraId="2687E977" w14:textId="52CC0AB4" w:rsidR="004D28DD" w:rsidRPr="004D28DD" w:rsidRDefault="004D28DD" w:rsidP="004D28DD">
            <w:pPr>
              <w:spacing w:after="120" w:line="360" w:lineRule="auto"/>
              <w:contextualSpacing/>
              <w:jc w:val="right"/>
              <w:rPr>
                <w:ins w:id="3461" w:author="Microsoft Word" w:date="2025-08-11T16:30:00Z" w16du:dateUtc="2025-08-11T21:30:00Z"/>
                <w:rFonts w:ascii="Times New Roman" w:hAnsi="Times New Roman" w:cs="Times New Roman"/>
                <w:sz w:val="18"/>
                <w:szCs w:val="18"/>
              </w:rPr>
            </w:pPr>
            <w:ins w:id="3462" w:author="Microsoft Word" w:date="2025-08-11T16:30:00Z" w16du:dateUtc="2025-08-11T21:30:00Z">
              <w:r w:rsidRPr="004D28DD">
                <w:rPr>
                  <w:rFonts w:ascii="Times New Roman" w:hAnsi="Times New Roman" w:cs="Times New Roman"/>
                  <w:color w:val="000000"/>
                  <w:sz w:val="18"/>
                  <w:szCs w:val="18"/>
                  <w:rPrChange w:id="3463" w:author="Jujia Li" w:date="2025-08-10T15:16:00Z" w16du:dateUtc="2025-08-10T20:16:00Z">
                    <w:rPr>
                      <w:rFonts w:ascii="Aptos Narrow" w:hAnsi="Aptos Narrow"/>
                      <w:color w:val="000000"/>
                      <w:sz w:val="22"/>
                      <w:szCs w:val="22"/>
                    </w:rPr>
                  </w:rPrChange>
                </w:rPr>
                <w:t>54859.00</w:t>
              </w:r>
            </w:ins>
          </w:p>
        </w:tc>
        <w:tc>
          <w:tcPr>
            <w:tcW w:w="454" w:type="pct"/>
            <w:noWrap/>
            <w:vAlign w:val="bottom"/>
            <w:hideMark/>
          </w:tcPr>
          <w:p w14:paraId="47143EA4" w14:textId="007D4731" w:rsidR="004D28DD" w:rsidRPr="004D28DD" w:rsidRDefault="004D28DD" w:rsidP="004D28DD">
            <w:pPr>
              <w:spacing w:after="120" w:line="360" w:lineRule="auto"/>
              <w:contextualSpacing/>
              <w:jc w:val="right"/>
              <w:rPr>
                <w:ins w:id="3464" w:author="Microsoft Word" w:date="2025-08-11T16:30:00Z" w16du:dateUtc="2025-08-11T21:30:00Z"/>
                <w:rFonts w:ascii="Times New Roman" w:eastAsia="Times New Roman" w:hAnsi="Times New Roman" w:cs="Times New Roman"/>
                <w:color w:val="000000"/>
                <w:kern w:val="0"/>
                <w:sz w:val="18"/>
                <w:szCs w:val="18"/>
                <w14:ligatures w14:val="none"/>
              </w:rPr>
            </w:pPr>
            <w:ins w:id="3465" w:author="Microsoft Word" w:date="2025-08-11T16:30:00Z" w16du:dateUtc="2025-08-11T21:30:00Z">
              <w:r w:rsidRPr="004D28DD">
                <w:rPr>
                  <w:rFonts w:ascii="Times New Roman" w:hAnsi="Times New Roman" w:cs="Times New Roman"/>
                  <w:color w:val="000000"/>
                  <w:sz w:val="18"/>
                  <w:szCs w:val="18"/>
                  <w:rPrChange w:id="3466" w:author="Jujia Li" w:date="2025-08-10T15:16:00Z" w16du:dateUtc="2025-08-10T20:16:00Z">
                    <w:rPr>
                      <w:rFonts w:ascii="Aptos Narrow" w:hAnsi="Aptos Narrow"/>
                      <w:color w:val="000000"/>
                      <w:sz w:val="22"/>
                      <w:szCs w:val="22"/>
                    </w:rPr>
                  </w:rPrChange>
                </w:rPr>
                <w:t>31.91</w:t>
              </w:r>
            </w:ins>
          </w:p>
        </w:tc>
        <w:tc>
          <w:tcPr>
            <w:tcW w:w="308" w:type="pct"/>
            <w:gridSpan w:val="2"/>
            <w:noWrap/>
            <w:vAlign w:val="bottom"/>
            <w:hideMark/>
          </w:tcPr>
          <w:p w14:paraId="6EB3ED32" w14:textId="43B23480" w:rsidR="004D28DD" w:rsidRPr="004D28DD" w:rsidRDefault="004D28DD" w:rsidP="004D28DD">
            <w:pPr>
              <w:spacing w:after="120" w:line="360" w:lineRule="auto"/>
              <w:contextualSpacing/>
              <w:jc w:val="right"/>
              <w:rPr>
                <w:ins w:id="3467" w:author="Microsoft Word" w:date="2025-08-11T16:30:00Z" w16du:dateUtc="2025-08-11T21:30:00Z"/>
                <w:rFonts w:ascii="Times New Roman" w:eastAsia="Times New Roman" w:hAnsi="Times New Roman" w:cs="Times New Roman"/>
                <w:color w:val="000000"/>
                <w:kern w:val="0"/>
                <w:sz w:val="18"/>
                <w:szCs w:val="18"/>
                <w14:ligatures w14:val="none"/>
              </w:rPr>
            </w:pPr>
            <w:ins w:id="3468" w:author="Microsoft Word" w:date="2025-08-11T16:30:00Z" w16du:dateUtc="2025-08-11T21:30:00Z">
              <w:r w:rsidRPr="004D28DD">
                <w:rPr>
                  <w:rFonts w:ascii="Times New Roman" w:hAnsi="Times New Roman" w:cs="Times New Roman"/>
                  <w:color w:val="000000"/>
                  <w:sz w:val="18"/>
                  <w:szCs w:val="18"/>
                  <w:rPrChange w:id="3469" w:author="Jujia Li" w:date="2025-08-10T15:16:00Z" w16du:dateUtc="2025-08-10T20:16:00Z">
                    <w:rPr>
                      <w:rFonts w:ascii="Aptos Narrow" w:hAnsi="Aptos Narrow"/>
                      <w:color w:val="000000"/>
                      <w:sz w:val="22"/>
                      <w:szCs w:val="22"/>
                    </w:rPr>
                  </w:rPrChange>
                </w:rPr>
                <w:t>1.60</w:t>
              </w:r>
            </w:ins>
          </w:p>
        </w:tc>
        <w:tc>
          <w:tcPr>
            <w:tcW w:w="380" w:type="pct"/>
            <w:noWrap/>
            <w:vAlign w:val="bottom"/>
            <w:hideMark/>
          </w:tcPr>
          <w:p w14:paraId="079F8C48" w14:textId="3B132D94" w:rsidR="004D28DD" w:rsidRPr="004D28DD" w:rsidRDefault="004D28DD" w:rsidP="004D28DD">
            <w:pPr>
              <w:spacing w:after="120" w:line="360" w:lineRule="auto"/>
              <w:contextualSpacing/>
              <w:jc w:val="right"/>
              <w:rPr>
                <w:ins w:id="3470" w:author="Microsoft Word" w:date="2025-08-11T16:30:00Z" w16du:dateUtc="2025-08-11T21:30:00Z"/>
                <w:rFonts w:ascii="Times New Roman" w:eastAsia="Times New Roman" w:hAnsi="Times New Roman" w:cs="Times New Roman"/>
                <w:color w:val="000000"/>
                <w:kern w:val="0"/>
                <w:sz w:val="18"/>
                <w:szCs w:val="18"/>
                <w14:ligatures w14:val="none"/>
              </w:rPr>
            </w:pPr>
            <w:ins w:id="3471" w:author="Microsoft Word" w:date="2025-08-11T16:30:00Z" w16du:dateUtc="2025-08-11T21:30:00Z">
              <w:r w:rsidRPr="004D28DD">
                <w:rPr>
                  <w:rFonts w:ascii="Times New Roman" w:hAnsi="Times New Roman" w:cs="Times New Roman"/>
                  <w:color w:val="000000"/>
                  <w:sz w:val="18"/>
                  <w:szCs w:val="18"/>
                  <w:rPrChange w:id="3472" w:author="Jujia Li" w:date="2025-08-10T15:16:00Z" w16du:dateUtc="2025-08-10T20:16:00Z">
                    <w:rPr>
                      <w:rFonts w:ascii="Aptos Narrow" w:hAnsi="Aptos Narrow"/>
                      <w:color w:val="000000"/>
                      <w:sz w:val="22"/>
                      <w:szCs w:val="22"/>
                    </w:rPr>
                  </w:rPrChange>
                </w:rPr>
                <w:t>25.49</w:t>
              </w:r>
            </w:ins>
          </w:p>
        </w:tc>
        <w:tc>
          <w:tcPr>
            <w:tcW w:w="315" w:type="pct"/>
            <w:gridSpan w:val="2"/>
            <w:noWrap/>
            <w:vAlign w:val="bottom"/>
            <w:hideMark/>
          </w:tcPr>
          <w:p w14:paraId="0ED5560A" w14:textId="46CA5082" w:rsidR="004D28DD" w:rsidRPr="004D28DD" w:rsidRDefault="004D28DD" w:rsidP="004D28DD">
            <w:pPr>
              <w:spacing w:after="120" w:line="360" w:lineRule="auto"/>
              <w:contextualSpacing/>
              <w:jc w:val="right"/>
              <w:rPr>
                <w:ins w:id="3473" w:author="Microsoft Word" w:date="2025-08-11T16:30:00Z" w16du:dateUtc="2025-08-11T21:30:00Z"/>
                <w:rFonts w:ascii="Times New Roman" w:eastAsia="Times New Roman" w:hAnsi="Times New Roman" w:cs="Times New Roman"/>
                <w:color w:val="000000"/>
                <w:kern w:val="0"/>
                <w:sz w:val="18"/>
                <w:szCs w:val="18"/>
                <w14:ligatures w14:val="none"/>
              </w:rPr>
            </w:pPr>
            <w:ins w:id="3474" w:author="Microsoft Word" w:date="2025-08-11T16:30:00Z" w16du:dateUtc="2025-08-11T21:30:00Z">
              <w:r w:rsidRPr="004D28DD">
                <w:rPr>
                  <w:rFonts w:ascii="Times New Roman" w:hAnsi="Times New Roman" w:cs="Times New Roman"/>
                  <w:color w:val="000000"/>
                  <w:sz w:val="18"/>
                  <w:szCs w:val="18"/>
                  <w:rPrChange w:id="3475" w:author="Jujia Li" w:date="2025-08-10T15:16:00Z" w16du:dateUtc="2025-08-10T20:16:00Z">
                    <w:rPr>
                      <w:rFonts w:ascii="Aptos Narrow" w:hAnsi="Aptos Narrow"/>
                      <w:color w:val="000000"/>
                      <w:sz w:val="22"/>
                      <w:szCs w:val="22"/>
                    </w:rPr>
                  </w:rPrChange>
                </w:rPr>
                <w:t>1.28</w:t>
              </w:r>
            </w:ins>
          </w:p>
        </w:tc>
        <w:tc>
          <w:tcPr>
            <w:tcW w:w="380" w:type="pct"/>
            <w:noWrap/>
            <w:vAlign w:val="bottom"/>
            <w:hideMark/>
          </w:tcPr>
          <w:p w14:paraId="295273BC" w14:textId="62E23F87" w:rsidR="004D28DD" w:rsidRPr="004D28DD" w:rsidRDefault="004D28DD" w:rsidP="004D28DD">
            <w:pPr>
              <w:spacing w:after="120" w:line="360" w:lineRule="auto"/>
              <w:contextualSpacing/>
              <w:jc w:val="right"/>
              <w:rPr>
                <w:ins w:id="3476" w:author="Microsoft Word" w:date="2025-08-11T16:30:00Z" w16du:dateUtc="2025-08-11T21:30:00Z"/>
                <w:rFonts w:ascii="Times New Roman" w:eastAsia="Times New Roman" w:hAnsi="Times New Roman" w:cs="Times New Roman"/>
                <w:color w:val="000000"/>
                <w:kern w:val="0"/>
                <w:sz w:val="18"/>
                <w:szCs w:val="18"/>
                <w14:ligatures w14:val="none"/>
              </w:rPr>
            </w:pPr>
            <w:ins w:id="3477" w:author="Microsoft Word" w:date="2025-08-11T16:30:00Z" w16du:dateUtc="2025-08-11T21:30:00Z">
              <w:r w:rsidRPr="004D28DD">
                <w:rPr>
                  <w:rFonts w:ascii="Times New Roman" w:hAnsi="Times New Roman" w:cs="Times New Roman"/>
                  <w:color w:val="000000"/>
                  <w:sz w:val="18"/>
                  <w:szCs w:val="18"/>
                  <w:rPrChange w:id="3478" w:author="Jujia Li" w:date="2025-08-10T15:16:00Z" w16du:dateUtc="2025-08-10T20:16:00Z">
                    <w:rPr>
                      <w:rFonts w:ascii="Aptos Narrow" w:hAnsi="Aptos Narrow"/>
                      <w:color w:val="000000"/>
                      <w:sz w:val="22"/>
                      <w:szCs w:val="22"/>
                    </w:rPr>
                  </w:rPrChange>
                </w:rPr>
                <w:t>19.39</w:t>
              </w:r>
            </w:ins>
          </w:p>
        </w:tc>
        <w:tc>
          <w:tcPr>
            <w:tcW w:w="316" w:type="pct"/>
            <w:gridSpan w:val="2"/>
            <w:noWrap/>
            <w:vAlign w:val="bottom"/>
            <w:hideMark/>
          </w:tcPr>
          <w:p w14:paraId="5B2EAC51" w14:textId="112E12C7" w:rsidR="004D28DD" w:rsidRPr="004D28DD" w:rsidRDefault="004D28DD" w:rsidP="004D28DD">
            <w:pPr>
              <w:spacing w:after="120" w:line="360" w:lineRule="auto"/>
              <w:contextualSpacing/>
              <w:jc w:val="right"/>
              <w:rPr>
                <w:ins w:id="3479" w:author="Microsoft Word" w:date="2025-08-11T16:30:00Z" w16du:dateUtc="2025-08-11T21:30:00Z"/>
                <w:rFonts w:ascii="Times New Roman" w:eastAsia="Times New Roman" w:hAnsi="Times New Roman" w:cs="Times New Roman"/>
                <w:color w:val="000000"/>
                <w:kern w:val="0"/>
                <w:sz w:val="18"/>
                <w:szCs w:val="18"/>
                <w14:ligatures w14:val="none"/>
              </w:rPr>
            </w:pPr>
            <w:ins w:id="3480" w:author="Microsoft Word" w:date="2025-08-11T16:30:00Z" w16du:dateUtc="2025-08-11T21:30:00Z">
              <w:r w:rsidRPr="004D28DD">
                <w:rPr>
                  <w:rFonts w:ascii="Times New Roman" w:hAnsi="Times New Roman" w:cs="Times New Roman"/>
                  <w:color w:val="000000"/>
                  <w:sz w:val="18"/>
                  <w:szCs w:val="18"/>
                  <w:rPrChange w:id="3481" w:author="Jujia Li" w:date="2025-08-10T15:16:00Z" w16du:dateUtc="2025-08-10T20:16:00Z">
                    <w:rPr>
                      <w:rFonts w:ascii="Aptos Narrow" w:hAnsi="Aptos Narrow"/>
                      <w:color w:val="000000"/>
                      <w:sz w:val="22"/>
                      <w:szCs w:val="22"/>
                    </w:rPr>
                  </w:rPrChange>
                </w:rPr>
                <w:t>0.97</w:t>
              </w:r>
            </w:ins>
          </w:p>
        </w:tc>
        <w:tc>
          <w:tcPr>
            <w:tcW w:w="380" w:type="pct"/>
            <w:noWrap/>
            <w:vAlign w:val="bottom"/>
            <w:hideMark/>
          </w:tcPr>
          <w:p w14:paraId="28958208" w14:textId="3A8B4AD0" w:rsidR="004D28DD" w:rsidRPr="004D28DD" w:rsidRDefault="004D28DD" w:rsidP="004D28DD">
            <w:pPr>
              <w:spacing w:after="120" w:line="360" w:lineRule="auto"/>
              <w:contextualSpacing/>
              <w:jc w:val="right"/>
              <w:rPr>
                <w:ins w:id="3482" w:author="Microsoft Word" w:date="2025-08-11T16:30:00Z" w16du:dateUtc="2025-08-11T21:30:00Z"/>
                <w:rFonts w:ascii="Times New Roman" w:eastAsia="Times New Roman" w:hAnsi="Times New Roman" w:cs="Times New Roman"/>
                <w:color w:val="000000"/>
                <w:kern w:val="0"/>
                <w:sz w:val="18"/>
                <w:szCs w:val="18"/>
                <w14:ligatures w14:val="none"/>
              </w:rPr>
            </w:pPr>
            <w:ins w:id="3483" w:author="Microsoft Word" w:date="2025-08-11T16:30:00Z" w16du:dateUtc="2025-08-11T21:30:00Z">
              <w:r w:rsidRPr="004D28DD">
                <w:rPr>
                  <w:rFonts w:ascii="Times New Roman" w:hAnsi="Times New Roman" w:cs="Times New Roman"/>
                  <w:color w:val="000000"/>
                  <w:sz w:val="18"/>
                  <w:szCs w:val="18"/>
                  <w:rPrChange w:id="3484" w:author="Jujia Li" w:date="2025-08-10T15:16:00Z" w16du:dateUtc="2025-08-10T20:16:00Z">
                    <w:rPr>
                      <w:rFonts w:ascii="Aptos Narrow" w:hAnsi="Aptos Narrow"/>
                      <w:color w:val="000000"/>
                      <w:sz w:val="22"/>
                      <w:szCs w:val="22"/>
                    </w:rPr>
                  </w:rPrChange>
                </w:rPr>
                <w:t>16.66</w:t>
              </w:r>
            </w:ins>
          </w:p>
        </w:tc>
        <w:tc>
          <w:tcPr>
            <w:tcW w:w="321" w:type="pct"/>
            <w:noWrap/>
            <w:vAlign w:val="bottom"/>
            <w:hideMark/>
          </w:tcPr>
          <w:p w14:paraId="0AAA483F" w14:textId="052D93B9" w:rsidR="004D28DD" w:rsidRPr="004D28DD" w:rsidRDefault="004D28DD" w:rsidP="004D28DD">
            <w:pPr>
              <w:spacing w:after="120" w:line="360" w:lineRule="auto"/>
              <w:contextualSpacing/>
              <w:jc w:val="right"/>
              <w:rPr>
                <w:ins w:id="3485" w:author="Microsoft Word" w:date="2025-08-11T16:30:00Z" w16du:dateUtc="2025-08-11T21:30:00Z"/>
                <w:rFonts w:ascii="Times New Roman" w:eastAsia="Times New Roman" w:hAnsi="Times New Roman" w:cs="Times New Roman"/>
                <w:color w:val="000000"/>
                <w:kern w:val="0"/>
                <w:sz w:val="18"/>
                <w:szCs w:val="18"/>
                <w14:ligatures w14:val="none"/>
              </w:rPr>
            </w:pPr>
            <w:ins w:id="3486" w:author="Microsoft Word" w:date="2025-08-11T16:30:00Z" w16du:dateUtc="2025-08-11T21:30:00Z">
              <w:r w:rsidRPr="004D28DD">
                <w:rPr>
                  <w:rFonts w:ascii="Times New Roman" w:hAnsi="Times New Roman" w:cs="Times New Roman"/>
                  <w:color w:val="000000"/>
                  <w:sz w:val="18"/>
                  <w:szCs w:val="18"/>
                  <w:rPrChange w:id="3487" w:author="Jujia Li" w:date="2025-08-10T15:16:00Z" w16du:dateUtc="2025-08-10T20:16:00Z">
                    <w:rPr>
                      <w:rFonts w:ascii="Aptos Narrow" w:hAnsi="Aptos Narrow"/>
                      <w:color w:val="000000"/>
                      <w:sz w:val="22"/>
                      <w:szCs w:val="22"/>
                    </w:rPr>
                  </w:rPrChange>
                </w:rPr>
                <w:t>0.83</w:t>
              </w:r>
            </w:ins>
          </w:p>
        </w:tc>
        <w:tc>
          <w:tcPr>
            <w:tcW w:w="428" w:type="pct"/>
            <w:noWrap/>
            <w:vAlign w:val="bottom"/>
            <w:hideMark/>
          </w:tcPr>
          <w:p w14:paraId="41A25C79" w14:textId="5E0DBCA6" w:rsidR="004D28DD" w:rsidRPr="004D28DD" w:rsidRDefault="004D28DD" w:rsidP="004D28DD">
            <w:pPr>
              <w:spacing w:after="120" w:line="360" w:lineRule="auto"/>
              <w:contextualSpacing/>
              <w:jc w:val="right"/>
              <w:rPr>
                <w:ins w:id="3488" w:author="Microsoft Word" w:date="2025-08-11T16:30:00Z" w16du:dateUtc="2025-08-11T21:30:00Z"/>
                <w:rFonts w:ascii="Times New Roman" w:eastAsia="Times New Roman" w:hAnsi="Times New Roman" w:cs="Times New Roman"/>
                <w:color w:val="000000"/>
                <w:kern w:val="0"/>
                <w:sz w:val="18"/>
                <w:szCs w:val="18"/>
                <w14:ligatures w14:val="none"/>
              </w:rPr>
            </w:pPr>
            <w:ins w:id="3489" w:author="Microsoft Word" w:date="2025-08-11T16:30:00Z" w16du:dateUtc="2025-08-11T21:30:00Z">
              <w:r w:rsidRPr="004D28DD">
                <w:rPr>
                  <w:rFonts w:ascii="Times New Roman" w:hAnsi="Times New Roman" w:cs="Times New Roman"/>
                  <w:color w:val="000000"/>
                  <w:sz w:val="18"/>
                  <w:szCs w:val="18"/>
                  <w:rPrChange w:id="3490" w:author="Jujia Li" w:date="2025-08-10T15:16:00Z" w16du:dateUtc="2025-08-10T20:16:00Z">
                    <w:rPr>
                      <w:rFonts w:ascii="Aptos Narrow" w:hAnsi="Aptos Narrow"/>
                      <w:color w:val="000000"/>
                      <w:sz w:val="22"/>
                      <w:szCs w:val="22"/>
                    </w:rPr>
                  </w:rPrChange>
                </w:rPr>
                <w:t>93.45</w:t>
              </w:r>
            </w:ins>
          </w:p>
        </w:tc>
        <w:tc>
          <w:tcPr>
            <w:tcW w:w="344" w:type="pct"/>
            <w:vAlign w:val="bottom"/>
          </w:tcPr>
          <w:p w14:paraId="0CC261A8" w14:textId="523F67E1" w:rsidR="004D28DD" w:rsidRPr="004D28DD" w:rsidRDefault="004D28DD" w:rsidP="004D28DD">
            <w:pPr>
              <w:spacing w:after="120" w:line="360" w:lineRule="auto"/>
              <w:contextualSpacing/>
              <w:jc w:val="right"/>
              <w:rPr>
                <w:ins w:id="3491" w:author="Microsoft Word" w:date="2025-08-11T16:30:00Z" w16du:dateUtc="2025-08-11T21:30:00Z"/>
                <w:rFonts w:ascii="Times New Roman" w:hAnsi="Times New Roman" w:cs="Times New Roman"/>
                <w:sz w:val="18"/>
                <w:szCs w:val="18"/>
              </w:rPr>
            </w:pPr>
            <w:ins w:id="3492" w:author="Microsoft Word" w:date="2025-08-11T16:30:00Z" w16du:dateUtc="2025-08-11T21:30:00Z">
              <w:r w:rsidRPr="004D28DD">
                <w:rPr>
                  <w:rFonts w:ascii="Times New Roman" w:hAnsi="Times New Roman" w:cs="Times New Roman"/>
                  <w:color w:val="000000"/>
                  <w:sz w:val="18"/>
                  <w:szCs w:val="18"/>
                  <w:rPrChange w:id="3493" w:author="Jujia Li" w:date="2025-08-10T15:16:00Z" w16du:dateUtc="2025-08-10T20:16:00Z">
                    <w:rPr>
                      <w:rFonts w:ascii="Aptos Narrow" w:hAnsi="Aptos Narrow"/>
                      <w:color w:val="000000"/>
                      <w:sz w:val="22"/>
                      <w:szCs w:val="22"/>
                    </w:rPr>
                  </w:rPrChange>
                </w:rPr>
                <w:t>1.17</w:t>
              </w:r>
            </w:ins>
          </w:p>
        </w:tc>
      </w:tr>
      <w:tr w:rsidR="004D28DD" w:rsidRPr="006A0CE7" w14:paraId="3C3A71BE" w14:textId="77777777" w:rsidTr="005E344C">
        <w:trPr>
          <w:trHeight w:val="290"/>
          <w:ins w:id="3494" w:author="Microsoft Word" w:date="2025-08-11T16:30:00Z"/>
        </w:trPr>
        <w:tc>
          <w:tcPr>
            <w:tcW w:w="808" w:type="pct"/>
            <w:noWrap/>
            <w:vAlign w:val="bottom"/>
            <w:hideMark/>
          </w:tcPr>
          <w:p w14:paraId="7BBFBD02" w14:textId="77777777" w:rsidR="004D28DD" w:rsidRPr="00221F0A" w:rsidRDefault="004D28DD" w:rsidP="004D28DD">
            <w:pPr>
              <w:spacing w:after="120" w:line="360" w:lineRule="auto"/>
              <w:contextualSpacing/>
              <w:rPr>
                <w:ins w:id="3495" w:author="Microsoft Word" w:date="2025-08-11T16:30:00Z" w16du:dateUtc="2025-08-11T21:30:00Z"/>
                <w:rFonts w:ascii="Times New Roman" w:eastAsia="Times New Roman" w:hAnsi="Times New Roman" w:cs="Times New Roman"/>
                <w:color w:val="000000"/>
                <w:kern w:val="0"/>
                <w:sz w:val="18"/>
                <w:szCs w:val="18"/>
                <w14:ligatures w14:val="none"/>
              </w:rPr>
            </w:pPr>
            <w:ins w:id="3496" w:author="Microsoft Word" w:date="2025-08-11T16:30:00Z" w16du:dateUtc="2025-08-11T21:30:00Z">
              <w:r w:rsidRPr="005E344C">
                <w:rPr>
                  <w:rFonts w:ascii="Times New Roman" w:hAnsi="Times New Roman" w:cs="Times New Roman"/>
                  <w:color w:val="000000"/>
                  <w:sz w:val="18"/>
                  <w:szCs w:val="18"/>
                </w:rPr>
                <w:t>CULLMAN</w:t>
              </w:r>
            </w:ins>
          </w:p>
        </w:tc>
        <w:tc>
          <w:tcPr>
            <w:tcW w:w="566" w:type="pct"/>
            <w:vAlign w:val="bottom"/>
          </w:tcPr>
          <w:p w14:paraId="05C2F1F6" w14:textId="22241765" w:rsidR="004D28DD" w:rsidRPr="004D28DD" w:rsidRDefault="004D28DD" w:rsidP="004D28DD">
            <w:pPr>
              <w:spacing w:after="120" w:line="360" w:lineRule="auto"/>
              <w:contextualSpacing/>
              <w:jc w:val="right"/>
              <w:rPr>
                <w:ins w:id="3497" w:author="Microsoft Word" w:date="2025-08-11T16:30:00Z" w16du:dateUtc="2025-08-11T21:30:00Z"/>
                <w:rFonts w:ascii="Times New Roman" w:hAnsi="Times New Roman" w:cs="Times New Roman"/>
                <w:sz w:val="18"/>
                <w:szCs w:val="18"/>
              </w:rPr>
            </w:pPr>
            <w:ins w:id="3498" w:author="Microsoft Word" w:date="2025-08-11T16:30:00Z" w16du:dateUtc="2025-08-11T21:30:00Z">
              <w:r w:rsidRPr="004D28DD">
                <w:rPr>
                  <w:rFonts w:ascii="Times New Roman" w:hAnsi="Times New Roman" w:cs="Times New Roman"/>
                  <w:color w:val="000000"/>
                  <w:sz w:val="18"/>
                  <w:szCs w:val="18"/>
                  <w:rPrChange w:id="3499" w:author="Jujia Li" w:date="2025-08-10T15:16:00Z" w16du:dateUtc="2025-08-10T20:16:00Z">
                    <w:rPr>
                      <w:rFonts w:ascii="Aptos Narrow" w:hAnsi="Aptos Narrow"/>
                      <w:color w:val="000000"/>
                      <w:sz w:val="22"/>
                      <w:szCs w:val="22"/>
                    </w:rPr>
                  </w:rPrChange>
                </w:rPr>
                <w:t>83125.29</w:t>
              </w:r>
            </w:ins>
          </w:p>
        </w:tc>
        <w:tc>
          <w:tcPr>
            <w:tcW w:w="454" w:type="pct"/>
            <w:noWrap/>
            <w:vAlign w:val="bottom"/>
            <w:hideMark/>
          </w:tcPr>
          <w:p w14:paraId="22C92424" w14:textId="343659EC" w:rsidR="004D28DD" w:rsidRPr="004D28DD" w:rsidRDefault="004D28DD" w:rsidP="004D28DD">
            <w:pPr>
              <w:spacing w:after="120" w:line="360" w:lineRule="auto"/>
              <w:contextualSpacing/>
              <w:jc w:val="right"/>
              <w:rPr>
                <w:ins w:id="3500" w:author="Microsoft Word" w:date="2025-08-11T16:30:00Z" w16du:dateUtc="2025-08-11T21:30:00Z"/>
                <w:rFonts w:ascii="Times New Roman" w:eastAsia="Times New Roman" w:hAnsi="Times New Roman" w:cs="Times New Roman"/>
                <w:color w:val="000000"/>
                <w:kern w:val="0"/>
                <w:sz w:val="18"/>
                <w:szCs w:val="18"/>
                <w14:ligatures w14:val="none"/>
              </w:rPr>
            </w:pPr>
            <w:ins w:id="3501" w:author="Microsoft Word" w:date="2025-08-11T16:30:00Z" w16du:dateUtc="2025-08-11T21:30:00Z">
              <w:r w:rsidRPr="004D28DD">
                <w:rPr>
                  <w:rFonts w:ascii="Times New Roman" w:hAnsi="Times New Roman" w:cs="Times New Roman"/>
                  <w:color w:val="000000"/>
                  <w:sz w:val="18"/>
                  <w:szCs w:val="18"/>
                  <w:rPrChange w:id="3502" w:author="Jujia Li" w:date="2025-08-10T15:16:00Z" w16du:dateUtc="2025-08-10T20:16:00Z">
                    <w:rPr>
                      <w:rFonts w:ascii="Aptos Narrow" w:hAnsi="Aptos Narrow"/>
                      <w:color w:val="000000"/>
                      <w:sz w:val="22"/>
                      <w:szCs w:val="22"/>
                    </w:rPr>
                  </w:rPrChange>
                </w:rPr>
                <w:t>34.24</w:t>
              </w:r>
            </w:ins>
          </w:p>
        </w:tc>
        <w:tc>
          <w:tcPr>
            <w:tcW w:w="308" w:type="pct"/>
            <w:gridSpan w:val="2"/>
            <w:noWrap/>
            <w:vAlign w:val="bottom"/>
            <w:hideMark/>
          </w:tcPr>
          <w:p w14:paraId="197C2E48" w14:textId="25C4FC85" w:rsidR="004D28DD" w:rsidRPr="004D28DD" w:rsidRDefault="004D28DD" w:rsidP="004D28DD">
            <w:pPr>
              <w:spacing w:after="120" w:line="360" w:lineRule="auto"/>
              <w:contextualSpacing/>
              <w:jc w:val="right"/>
              <w:rPr>
                <w:ins w:id="3503" w:author="Microsoft Word" w:date="2025-08-11T16:30:00Z" w16du:dateUtc="2025-08-11T21:30:00Z"/>
                <w:rFonts w:ascii="Times New Roman" w:eastAsia="Times New Roman" w:hAnsi="Times New Roman" w:cs="Times New Roman"/>
                <w:color w:val="000000"/>
                <w:kern w:val="0"/>
                <w:sz w:val="18"/>
                <w:szCs w:val="18"/>
                <w14:ligatures w14:val="none"/>
              </w:rPr>
            </w:pPr>
            <w:ins w:id="3504" w:author="Microsoft Word" w:date="2025-08-11T16:30:00Z" w16du:dateUtc="2025-08-11T21:30:00Z">
              <w:r w:rsidRPr="004D28DD">
                <w:rPr>
                  <w:rFonts w:ascii="Times New Roman" w:hAnsi="Times New Roman" w:cs="Times New Roman"/>
                  <w:color w:val="000000"/>
                  <w:sz w:val="18"/>
                  <w:szCs w:val="18"/>
                  <w:rPrChange w:id="3505" w:author="Jujia Li" w:date="2025-08-10T15:16:00Z" w16du:dateUtc="2025-08-10T20:16:00Z">
                    <w:rPr>
                      <w:rFonts w:ascii="Aptos Narrow" w:hAnsi="Aptos Narrow"/>
                      <w:color w:val="000000"/>
                      <w:sz w:val="22"/>
                      <w:szCs w:val="22"/>
                    </w:rPr>
                  </w:rPrChange>
                </w:rPr>
                <w:t>1.13</w:t>
              </w:r>
            </w:ins>
          </w:p>
        </w:tc>
        <w:tc>
          <w:tcPr>
            <w:tcW w:w="380" w:type="pct"/>
            <w:noWrap/>
            <w:vAlign w:val="bottom"/>
            <w:hideMark/>
          </w:tcPr>
          <w:p w14:paraId="4C083248" w14:textId="6BF444A0" w:rsidR="004D28DD" w:rsidRPr="004D28DD" w:rsidRDefault="004D28DD" w:rsidP="004D28DD">
            <w:pPr>
              <w:spacing w:after="120" w:line="360" w:lineRule="auto"/>
              <w:contextualSpacing/>
              <w:jc w:val="right"/>
              <w:rPr>
                <w:ins w:id="3506" w:author="Microsoft Word" w:date="2025-08-11T16:30:00Z" w16du:dateUtc="2025-08-11T21:30:00Z"/>
                <w:rFonts w:ascii="Times New Roman" w:eastAsia="Times New Roman" w:hAnsi="Times New Roman" w:cs="Times New Roman"/>
                <w:color w:val="000000"/>
                <w:kern w:val="0"/>
                <w:sz w:val="18"/>
                <w:szCs w:val="18"/>
                <w14:ligatures w14:val="none"/>
              </w:rPr>
            </w:pPr>
            <w:ins w:id="3507" w:author="Microsoft Word" w:date="2025-08-11T16:30:00Z" w16du:dateUtc="2025-08-11T21:30:00Z">
              <w:r w:rsidRPr="004D28DD">
                <w:rPr>
                  <w:rFonts w:ascii="Times New Roman" w:hAnsi="Times New Roman" w:cs="Times New Roman"/>
                  <w:color w:val="000000"/>
                  <w:sz w:val="18"/>
                  <w:szCs w:val="18"/>
                  <w:rPrChange w:id="3508" w:author="Jujia Li" w:date="2025-08-10T15:16:00Z" w16du:dateUtc="2025-08-10T20:16:00Z">
                    <w:rPr>
                      <w:rFonts w:ascii="Aptos Narrow" w:hAnsi="Aptos Narrow"/>
                      <w:color w:val="000000"/>
                      <w:sz w:val="22"/>
                      <w:szCs w:val="22"/>
                    </w:rPr>
                  </w:rPrChange>
                </w:rPr>
                <w:t>30.80</w:t>
              </w:r>
            </w:ins>
          </w:p>
        </w:tc>
        <w:tc>
          <w:tcPr>
            <w:tcW w:w="315" w:type="pct"/>
            <w:gridSpan w:val="2"/>
            <w:noWrap/>
            <w:vAlign w:val="bottom"/>
            <w:hideMark/>
          </w:tcPr>
          <w:p w14:paraId="717DE1D9" w14:textId="478256C8" w:rsidR="004D28DD" w:rsidRPr="004D28DD" w:rsidRDefault="004D28DD" w:rsidP="004D28DD">
            <w:pPr>
              <w:spacing w:after="120" w:line="360" w:lineRule="auto"/>
              <w:contextualSpacing/>
              <w:jc w:val="right"/>
              <w:rPr>
                <w:ins w:id="3509" w:author="Microsoft Word" w:date="2025-08-11T16:30:00Z" w16du:dateUtc="2025-08-11T21:30:00Z"/>
                <w:rFonts w:ascii="Times New Roman" w:eastAsia="Times New Roman" w:hAnsi="Times New Roman" w:cs="Times New Roman"/>
                <w:color w:val="000000"/>
                <w:kern w:val="0"/>
                <w:sz w:val="18"/>
                <w:szCs w:val="18"/>
                <w14:ligatures w14:val="none"/>
              </w:rPr>
            </w:pPr>
            <w:ins w:id="3510" w:author="Microsoft Word" w:date="2025-08-11T16:30:00Z" w16du:dateUtc="2025-08-11T21:30:00Z">
              <w:r w:rsidRPr="004D28DD">
                <w:rPr>
                  <w:rFonts w:ascii="Times New Roman" w:hAnsi="Times New Roman" w:cs="Times New Roman"/>
                  <w:color w:val="000000"/>
                  <w:sz w:val="18"/>
                  <w:szCs w:val="18"/>
                  <w:rPrChange w:id="3511" w:author="Jujia Li" w:date="2025-08-10T15:16:00Z" w16du:dateUtc="2025-08-10T20:16:00Z">
                    <w:rPr>
                      <w:rFonts w:ascii="Aptos Narrow" w:hAnsi="Aptos Narrow"/>
                      <w:color w:val="000000"/>
                      <w:sz w:val="22"/>
                      <w:szCs w:val="22"/>
                    </w:rPr>
                  </w:rPrChange>
                </w:rPr>
                <w:t>1.02</w:t>
              </w:r>
            </w:ins>
          </w:p>
        </w:tc>
        <w:tc>
          <w:tcPr>
            <w:tcW w:w="380" w:type="pct"/>
            <w:noWrap/>
            <w:vAlign w:val="bottom"/>
            <w:hideMark/>
          </w:tcPr>
          <w:p w14:paraId="054E3F0B" w14:textId="5BB0E0B3" w:rsidR="004D28DD" w:rsidRPr="004D28DD" w:rsidRDefault="004D28DD" w:rsidP="004D28DD">
            <w:pPr>
              <w:spacing w:after="120" w:line="360" w:lineRule="auto"/>
              <w:contextualSpacing/>
              <w:jc w:val="right"/>
              <w:rPr>
                <w:ins w:id="3512" w:author="Microsoft Word" w:date="2025-08-11T16:30:00Z" w16du:dateUtc="2025-08-11T21:30:00Z"/>
                <w:rFonts w:ascii="Times New Roman" w:eastAsia="Times New Roman" w:hAnsi="Times New Roman" w:cs="Times New Roman"/>
                <w:color w:val="000000"/>
                <w:kern w:val="0"/>
                <w:sz w:val="18"/>
                <w:szCs w:val="18"/>
                <w14:ligatures w14:val="none"/>
              </w:rPr>
            </w:pPr>
            <w:ins w:id="3513" w:author="Microsoft Word" w:date="2025-08-11T16:30:00Z" w16du:dateUtc="2025-08-11T21:30:00Z">
              <w:r w:rsidRPr="004D28DD">
                <w:rPr>
                  <w:rFonts w:ascii="Times New Roman" w:hAnsi="Times New Roman" w:cs="Times New Roman"/>
                  <w:color w:val="000000"/>
                  <w:sz w:val="18"/>
                  <w:szCs w:val="18"/>
                  <w:rPrChange w:id="3514" w:author="Jujia Li" w:date="2025-08-10T15:16:00Z" w16du:dateUtc="2025-08-10T20:16:00Z">
                    <w:rPr>
                      <w:rFonts w:ascii="Aptos Narrow" w:hAnsi="Aptos Narrow"/>
                      <w:color w:val="000000"/>
                      <w:sz w:val="22"/>
                      <w:szCs w:val="22"/>
                    </w:rPr>
                  </w:rPrChange>
                </w:rPr>
                <w:t>24.77</w:t>
              </w:r>
            </w:ins>
          </w:p>
        </w:tc>
        <w:tc>
          <w:tcPr>
            <w:tcW w:w="316" w:type="pct"/>
            <w:gridSpan w:val="2"/>
            <w:noWrap/>
            <w:vAlign w:val="bottom"/>
            <w:hideMark/>
          </w:tcPr>
          <w:p w14:paraId="25D52A31" w14:textId="0F653211" w:rsidR="004D28DD" w:rsidRPr="004D28DD" w:rsidRDefault="004D28DD" w:rsidP="004D28DD">
            <w:pPr>
              <w:spacing w:after="120" w:line="360" w:lineRule="auto"/>
              <w:contextualSpacing/>
              <w:jc w:val="right"/>
              <w:rPr>
                <w:ins w:id="3515" w:author="Microsoft Word" w:date="2025-08-11T16:30:00Z" w16du:dateUtc="2025-08-11T21:30:00Z"/>
                <w:rFonts w:ascii="Times New Roman" w:eastAsia="Times New Roman" w:hAnsi="Times New Roman" w:cs="Times New Roman"/>
                <w:color w:val="000000"/>
                <w:kern w:val="0"/>
                <w:sz w:val="18"/>
                <w:szCs w:val="18"/>
                <w14:ligatures w14:val="none"/>
              </w:rPr>
            </w:pPr>
            <w:ins w:id="3516" w:author="Microsoft Word" w:date="2025-08-11T16:30:00Z" w16du:dateUtc="2025-08-11T21:30:00Z">
              <w:r w:rsidRPr="004D28DD">
                <w:rPr>
                  <w:rFonts w:ascii="Times New Roman" w:hAnsi="Times New Roman" w:cs="Times New Roman"/>
                  <w:color w:val="000000"/>
                  <w:sz w:val="18"/>
                  <w:szCs w:val="18"/>
                  <w:rPrChange w:id="3517" w:author="Jujia Li" w:date="2025-08-10T15:16:00Z" w16du:dateUtc="2025-08-10T20:16:00Z">
                    <w:rPr>
                      <w:rFonts w:ascii="Aptos Narrow" w:hAnsi="Aptos Narrow"/>
                      <w:color w:val="000000"/>
                      <w:sz w:val="22"/>
                      <w:szCs w:val="22"/>
                    </w:rPr>
                  </w:rPrChange>
                </w:rPr>
                <w:t>0.81</w:t>
              </w:r>
            </w:ins>
          </w:p>
        </w:tc>
        <w:tc>
          <w:tcPr>
            <w:tcW w:w="380" w:type="pct"/>
            <w:noWrap/>
            <w:vAlign w:val="bottom"/>
            <w:hideMark/>
          </w:tcPr>
          <w:p w14:paraId="7DC05F2E" w14:textId="4C1A8C57" w:rsidR="004D28DD" w:rsidRPr="004D28DD" w:rsidRDefault="004D28DD" w:rsidP="004D28DD">
            <w:pPr>
              <w:spacing w:after="120" w:line="360" w:lineRule="auto"/>
              <w:contextualSpacing/>
              <w:jc w:val="right"/>
              <w:rPr>
                <w:ins w:id="3518" w:author="Microsoft Word" w:date="2025-08-11T16:30:00Z" w16du:dateUtc="2025-08-11T21:30:00Z"/>
                <w:rFonts w:ascii="Times New Roman" w:eastAsia="Times New Roman" w:hAnsi="Times New Roman" w:cs="Times New Roman"/>
                <w:color w:val="000000"/>
                <w:kern w:val="0"/>
                <w:sz w:val="18"/>
                <w:szCs w:val="18"/>
                <w14:ligatures w14:val="none"/>
              </w:rPr>
            </w:pPr>
            <w:ins w:id="3519" w:author="Microsoft Word" w:date="2025-08-11T16:30:00Z" w16du:dateUtc="2025-08-11T21:30:00Z">
              <w:r w:rsidRPr="004D28DD">
                <w:rPr>
                  <w:rFonts w:ascii="Times New Roman" w:hAnsi="Times New Roman" w:cs="Times New Roman"/>
                  <w:color w:val="000000"/>
                  <w:sz w:val="18"/>
                  <w:szCs w:val="18"/>
                  <w:rPrChange w:id="3520" w:author="Jujia Li" w:date="2025-08-10T15:16:00Z" w16du:dateUtc="2025-08-10T20:16:00Z">
                    <w:rPr>
                      <w:rFonts w:ascii="Aptos Narrow" w:hAnsi="Aptos Narrow"/>
                      <w:color w:val="000000"/>
                      <w:sz w:val="22"/>
                      <w:szCs w:val="22"/>
                    </w:rPr>
                  </w:rPrChange>
                </w:rPr>
                <w:t>20.75</w:t>
              </w:r>
            </w:ins>
          </w:p>
        </w:tc>
        <w:tc>
          <w:tcPr>
            <w:tcW w:w="321" w:type="pct"/>
            <w:noWrap/>
            <w:vAlign w:val="bottom"/>
            <w:hideMark/>
          </w:tcPr>
          <w:p w14:paraId="58106F8E" w14:textId="1C006C58" w:rsidR="004D28DD" w:rsidRPr="004D28DD" w:rsidRDefault="004D28DD" w:rsidP="004D28DD">
            <w:pPr>
              <w:spacing w:after="120" w:line="360" w:lineRule="auto"/>
              <w:contextualSpacing/>
              <w:jc w:val="right"/>
              <w:rPr>
                <w:ins w:id="3521" w:author="Microsoft Word" w:date="2025-08-11T16:30:00Z" w16du:dateUtc="2025-08-11T21:30:00Z"/>
                <w:rFonts w:ascii="Times New Roman" w:eastAsia="Times New Roman" w:hAnsi="Times New Roman" w:cs="Times New Roman"/>
                <w:color w:val="000000"/>
                <w:kern w:val="0"/>
                <w:sz w:val="18"/>
                <w:szCs w:val="18"/>
                <w14:ligatures w14:val="none"/>
              </w:rPr>
            </w:pPr>
            <w:ins w:id="3522" w:author="Microsoft Word" w:date="2025-08-11T16:30:00Z" w16du:dateUtc="2025-08-11T21:30:00Z">
              <w:r w:rsidRPr="004D28DD">
                <w:rPr>
                  <w:rFonts w:ascii="Times New Roman" w:hAnsi="Times New Roman" w:cs="Times New Roman"/>
                  <w:color w:val="000000"/>
                  <w:sz w:val="18"/>
                  <w:szCs w:val="18"/>
                  <w:rPrChange w:id="3523" w:author="Jujia Li" w:date="2025-08-10T15:16:00Z" w16du:dateUtc="2025-08-10T20:16:00Z">
                    <w:rPr>
                      <w:rFonts w:ascii="Aptos Narrow" w:hAnsi="Aptos Narrow"/>
                      <w:color w:val="000000"/>
                      <w:sz w:val="22"/>
                      <w:szCs w:val="22"/>
                    </w:rPr>
                  </w:rPrChange>
                </w:rPr>
                <w:t>0.68</w:t>
              </w:r>
            </w:ins>
          </w:p>
        </w:tc>
        <w:tc>
          <w:tcPr>
            <w:tcW w:w="428" w:type="pct"/>
            <w:noWrap/>
            <w:vAlign w:val="bottom"/>
            <w:hideMark/>
          </w:tcPr>
          <w:p w14:paraId="09948091" w14:textId="2CE61777" w:rsidR="004D28DD" w:rsidRPr="004D28DD" w:rsidRDefault="004D28DD" w:rsidP="004D28DD">
            <w:pPr>
              <w:spacing w:after="120" w:line="360" w:lineRule="auto"/>
              <w:contextualSpacing/>
              <w:jc w:val="right"/>
              <w:rPr>
                <w:ins w:id="3524" w:author="Microsoft Word" w:date="2025-08-11T16:30:00Z" w16du:dateUtc="2025-08-11T21:30:00Z"/>
                <w:rFonts w:ascii="Times New Roman" w:eastAsia="Times New Roman" w:hAnsi="Times New Roman" w:cs="Times New Roman"/>
                <w:color w:val="000000"/>
                <w:kern w:val="0"/>
                <w:sz w:val="18"/>
                <w:szCs w:val="18"/>
                <w14:ligatures w14:val="none"/>
              </w:rPr>
            </w:pPr>
            <w:ins w:id="3525" w:author="Microsoft Word" w:date="2025-08-11T16:30:00Z" w16du:dateUtc="2025-08-11T21:30:00Z">
              <w:r w:rsidRPr="004D28DD">
                <w:rPr>
                  <w:rFonts w:ascii="Times New Roman" w:hAnsi="Times New Roman" w:cs="Times New Roman"/>
                  <w:color w:val="000000"/>
                  <w:sz w:val="18"/>
                  <w:szCs w:val="18"/>
                  <w:rPrChange w:id="3526" w:author="Jujia Li" w:date="2025-08-10T15:16:00Z" w16du:dateUtc="2025-08-10T20:16:00Z">
                    <w:rPr>
                      <w:rFonts w:ascii="Aptos Narrow" w:hAnsi="Aptos Narrow"/>
                      <w:color w:val="000000"/>
                      <w:sz w:val="22"/>
                      <w:szCs w:val="22"/>
                    </w:rPr>
                  </w:rPrChange>
                </w:rPr>
                <w:t>110.56</w:t>
              </w:r>
            </w:ins>
          </w:p>
        </w:tc>
        <w:tc>
          <w:tcPr>
            <w:tcW w:w="344" w:type="pct"/>
            <w:vAlign w:val="bottom"/>
          </w:tcPr>
          <w:p w14:paraId="2114F652" w14:textId="490F0606" w:rsidR="004D28DD" w:rsidRPr="004D28DD" w:rsidRDefault="004D28DD" w:rsidP="004D28DD">
            <w:pPr>
              <w:spacing w:after="120" w:line="360" w:lineRule="auto"/>
              <w:contextualSpacing/>
              <w:jc w:val="right"/>
              <w:rPr>
                <w:ins w:id="3527" w:author="Microsoft Word" w:date="2025-08-11T16:30:00Z" w16du:dateUtc="2025-08-11T21:30:00Z"/>
                <w:rFonts w:ascii="Times New Roman" w:hAnsi="Times New Roman" w:cs="Times New Roman"/>
                <w:sz w:val="18"/>
                <w:szCs w:val="18"/>
              </w:rPr>
            </w:pPr>
            <w:ins w:id="3528" w:author="Microsoft Word" w:date="2025-08-11T16:30:00Z" w16du:dateUtc="2025-08-11T21:30:00Z">
              <w:r w:rsidRPr="004D28DD">
                <w:rPr>
                  <w:rFonts w:ascii="Times New Roman" w:hAnsi="Times New Roman" w:cs="Times New Roman"/>
                  <w:color w:val="000000"/>
                  <w:sz w:val="18"/>
                  <w:szCs w:val="18"/>
                  <w:rPrChange w:id="3529" w:author="Jujia Li" w:date="2025-08-10T15:16:00Z" w16du:dateUtc="2025-08-10T20:16:00Z">
                    <w:rPr>
                      <w:rFonts w:ascii="Aptos Narrow" w:hAnsi="Aptos Narrow"/>
                      <w:color w:val="000000"/>
                      <w:sz w:val="22"/>
                      <w:szCs w:val="22"/>
                    </w:rPr>
                  </w:rPrChange>
                </w:rPr>
                <w:t>0.91</w:t>
              </w:r>
            </w:ins>
          </w:p>
        </w:tc>
      </w:tr>
      <w:tr w:rsidR="004D28DD" w:rsidRPr="006A0CE7" w14:paraId="4BBCA0E4" w14:textId="77777777" w:rsidTr="005E344C">
        <w:trPr>
          <w:trHeight w:val="290"/>
          <w:ins w:id="3530" w:author="Microsoft Word" w:date="2025-08-11T16:30:00Z"/>
        </w:trPr>
        <w:tc>
          <w:tcPr>
            <w:tcW w:w="808" w:type="pct"/>
            <w:noWrap/>
            <w:vAlign w:val="bottom"/>
            <w:hideMark/>
          </w:tcPr>
          <w:p w14:paraId="292A6A94" w14:textId="77777777" w:rsidR="004D28DD" w:rsidRPr="00221F0A" w:rsidRDefault="004D28DD" w:rsidP="004D28DD">
            <w:pPr>
              <w:spacing w:after="120" w:line="360" w:lineRule="auto"/>
              <w:contextualSpacing/>
              <w:rPr>
                <w:ins w:id="3531" w:author="Microsoft Word" w:date="2025-08-11T16:30:00Z" w16du:dateUtc="2025-08-11T21:30:00Z"/>
                <w:rFonts w:ascii="Times New Roman" w:eastAsia="Times New Roman" w:hAnsi="Times New Roman" w:cs="Times New Roman"/>
                <w:color w:val="000000"/>
                <w:kern w:val="0"/>
                <w:sz w:val="18"/>
                <w:szCs w:val="18"/>
                <w14:ligatures w14:val="none"/>
              </w:rPr>
            </w:pPr>
            <w:ins w:id="3532" w:author="Microsoft Word" w:date="2025-08-11T16:30:00Z" w16du:dateUtc="2025-08-11T21:30:00Z">
              <w:r w:rsidRPr="005E344C">
                <w:rPr>
                  <w:rFonts w:ascii="Times New Roman" w:hAnsi="Times New Roman" w:cs="Times New Roman"/>
                  <w:color w:val="000000"/>
                  <w:sz w:val="18"/>
                  <w:szCs w:val="18"/>
                </w:rPr>
                <w:t>ETOWAH</w:t>
              </w:r>
            </w:ins>
          </w:p>
        </w:tc>
        <w:tc>
          <w:tcPr>
            <w:tcW w:w="566" w:type="pct"/>
            <w:vAlign w:val="bottom"/>
          </w:tcPr>
          <w:p w14:paraId="5B478076" w14:textId="6A276C12" w:rsidR="004D28DD" w:rsidRPr="004D28DD" w:rsidRDefault="004D28DD" w:rsidP="004D28DD">
            <w:pPr>
              <w:spacing w:after="120" w:line="360" w:lineRule="auto"/>
              <w:contextualSpacing/>
              <w:jc w:val="right"/>
              <w:rPr>
                <w:ins w:id="3533" w:author="Microsoft Word" w:date="2025-08-11T16:30:00Z" w16du:dateUtc="2025-08-11T21:30:00Z"/>
                <w:rFonts w:ascii="Times New Roman" w:hAnsi="Times New Roman" w:cs="Times New Roman"/>
                <w:sz w:val="18"/>
                <w:szCs w:val="18"/>
              </w:rPr>
            </w:pPr>
            <w:ins w:id="3534" w:author="Microsoft Word" w:date="2025-08-11T16:30:00Z" w16du:dateUtc="2025-08-11T21:30:00Z">
              <w:r w:rsidRPr="004D28DD">
                <w:rPr>
                  <w:rFonts w:ascii="Times New Roman" w:hAnsi="Times New Roman" w:cs="Times New Roman"/>
                  <w:color w:val="000000"/>
                  <w:sz w:val="18"/>
                  <w:szCs w:val="18"/>
                  <w:rPrChange w:id="3535" w:author="Jujia Li" w:date="2025-08-10T15:16:00Z" w16du:dateUtc="2025-08-10T20:16:00Z">
                    <w:rPr>
                      <w:rFonts w:ascii="Aptos Narrow" w:hAnsi="Aptos Narrow"/>
                      <w:color w:val="000000"/>
                      <w:sz w:val="22"/>
                      <w:szCs w:val="22"/>
                    </w:rPr>
                  </w:rPrChange>
                </w:rPr>
                <w:t>102685.37</w:t>
              </w:r>
            </w:ins>
          </w:p>
        </w:tc>
        <w:tc>
          <w:tcPr>
            <w:tcW w:w="454" w:type="pct"/>
            <w:noWrap/>
            <w:vAlign w:val="bottom"/>
            <w:hideMark/>
          </w:tcPr>
          <w:p w14:paraId="611820C2" w14:textId="477534AF" w:rsidR="004D28DD" w:rsidRPr="004D28DD" w:rsidRDefault="004D28DD" w:rsidP="004D28DD">
            <w:pPr>
              <w:spacing w:after="120" w:line="360" w:lineRule="auto"/>
              <w:contextualSpacing/>
              <w:jc w:val="right"/>
              <w:rPr>
                <w:ins w:id="3536" w:author="Microsoft Word" w:date="2025-08-11T16:30:00Z" w16du:dateUtc="2025-08-11T21:30:00Z"/>
                <w:rFonts w:ascii="Times New Roman" w:eastAsia="Times New Roman" w:hAnsi="Times New Roman" w:cs="Times New Roman"/>
                <w:color w:val="000000"/>
                <w:kern w:val="0"/>
                <w:sz w:val="18"/>
                <w:szCs w:val="18"/>
                <w14:ligatures w14:val="none"/>
              </w:rPr>
            </w:pPr>
            <w:ins w:id="3537" w:author="Microsoft Word" w:date="2025-08-11T16:30:00Z" w16du:dateUtc="2025-08-11T21:30:00Z">
              <w:r w:rsidRPr="004D28DD">
                <w:rPr>
                  <w:rFonts w:ascii="Times New Roman" w:hAnsi="Times New Roman" w:cs="Times New Roman"/>
                  <w:color w:val="000000"/>
                  <w:sz w:val="18"/>
                  <w:szCs w:val="18"/>
                  <w:rPrChange w:id="3538" w:author="Jujia Li" w:date="2025-08-10T15:16:00Z" w16du:dateUtc="2025-08-10T20:16:00Z">
                    <w:rPr>
                      <w:rFonts w:ascii="Aptos Narrow" w:hAnsi="Aptos Narrow"/>
                      <w:color w:val="000000"/>
                      <w:sz w:val="22"/>
                      <w:szCs w:val="22"/>
                    </w:rPr>
                  </w:rPrChange>
                </w:rPr>
                <w:t>63.52</w:t>
              </w:r>
            </w:ins>
          </w:p>
        </w:tc>
        <w:tc>
          <w:tcPr>
            <w:tcW w:w="308" w:type="pct"/>
            <w:gridSpan w:val="2"/>
            <w:noWrap/>
            <w:vAlign w:val="bottom"/>
            <w:hideMark/>
          </w:tcPr>
          <w:p w14:paraId="75AD8FE9" w14:textId="348763CD" w:rsidR="004D28DD" w:rsidRPr="004D28DD" w:rsidRDefault="004D28DD" w:rsidP="004D28DD">
            <w:pPr>
              <w:spacing w:after="120" w:line="360" w:lineRule="auto"/>
              <w:contextualSpacing/>
              <w:jc w:val="right"/>
              <w:rPr>
                <w:ins w:id="3539" w:author="Microsoft Word" w:date="2025-08-11T16:30:00Z" w16du:dateUtc="2025-08-11T21:30:00Z"/>
                <w:rFonts w:ascii="Times New Roman" w:eastAsia="Times New Roman" w:hAnsi="Times New Roman" w:cs="Times New Roman"/>
                <w:color w:val="000000"/>
                <w:kern w:val="0"/>
                <w:sz w:val="18"/>
                <w:szCs w:val="18"/>
                <w14:ligatures w14:val="none"/>
              </w:rPr>
            </w:pPr>
            <w:ins w:id="3540" w:author="Microsoft Word" w:date="2025-08-11T16:30:00Z" w16du:dateUtc="2025-08-11T21:30:00Z">
              <w:r w:rsidRPr="004D28DD">
                <w:rPr>
                  <w:rFonts w:ascii="Times New Roman" w:hAnsi="Times New Roman" w:cs="Times New Roman"/>
                  <w:color w:val="000000"/>
                  <w:sz w:val="18"/>
                  <w:szCs w:val="18"/>
                  <w:rPrChange w:id="3541" w:author="Jujia Li" w:date="2025-08-10T15:16:00Z" w16du:dateUtc="2025-08-10T20:16:00Z">
                    <w:rPr>
                      <w:rFonts w:ascii="Aptos Narrow" w:hAnsi="Aptos Narrow"/>
                      <w:color w:val="000000"/>
                      <w:sz w:val="22"/>
                      <w:szCs w:val="22"/>
                    </w:rPr>
                  </w:rPrChange>
                </w:rPr>
                <w:t>1.69</w:t>
              </w:r>
            </w:ins>
          </w:p>
        </w:tc>
        <w:tc>
          <w:tcPr>
            <w:tcW w:w="380" w:type="pct"/>
            <w:noWrap/>
            <w:vAlign w:val="bottom"/>
            <w:hideMark/>
          </w:tcPr>
          <w:p w14:paraId="1E76CAE4" w14:textId="7E563240" w:rsidR="004D28DD" w:rsidRPr="004D28DD" w:rsidRDefault="004D28DD" w:rsidP="004D28DD">
            <w:pPr>
              <w:spacing w:after="120" w:line="360" w:lineRule="auto"/>
              <w:contextualSpacing/>
              <w:jc w:val="right"/>
              <w:rPr>
                <w:ins w:id="3542" w:author="Microsoft Word" w:date="2025-08-11T16:30:00Z" w16du:dateUtc="2025-08-11T21:30:00Z"/>
                <w:rFonts w:ascii="Times New Roman" w:eastAsia="Times New Roman" w:hAnsi="Times New Roman" w:cs="Times New Roman"/>
                <w:color w:val="000000"/>
                <w:kern w:val="0"/>
                <w:sz w:val="18"/>
                <w:szCs w:val="18"/>
                <w14:ligatures w14:val="none"/>
              </w:rPr>
            </w:pPr>
            <w:ins w:id="3543" w:author="Microsoft Word" w:date="2025-08-11T16:30:00Z" w16du:dateUtc="2025-08-11T21:30:00Z">
              <w:r w:rsidRPr="004D28DD">
                <w:rPr>
                  <w:rFonts w:ascii="Times New Roman" w:hAnsi="Times New Roman" w:cs="Times New Roman"/>
                  <w:color w:val="000000"/>
                  <w:sz w:val="18"/>
                  <w:szCs w:val="18"/>
                  <w:rPrChange w:id="3544" w:author="Jujia Li" w:date="2025-08-10T15:16:00Z" w16du:dateUtc="2025-08-10T20:16:00Z">
                    <w:rPr>
                      <w:rFonts w:ascii="Aptos Narrow" w:hAnsi="Aptos Narrow"/>
                      <w:color w:val="000000"/>
                      <w:sz w:val="22"/>
                      <w:szCs w:val="22"/>
                    </w:rPr>
                  </w:rPrChange>
                </w:rPr>
                <w:t>49.82</w:t>
              </w:r>
            </w:ins>
          </w:p>
        </w:tc>
        <w:tc>
          <w:tcPr>
            <w:tcW w:w="315" w:type="pct"/>
            <w:gridSpan w:val="2"/>
            <w:noWrap/>
            <w:vAlign w:val="bottom"/>
            <w:hideMark/>
          </w:tcPr>
          <w:p w14:paraId="4E52605F" w14:textId="71487A62" w:rsidR="004D28DD" w:rsidRPr="004D28DD" w:rsidRDefault="004D28DD" w:rsidP="004D28DD">
            <w:pPr>
              <w:spacing w:after="120" w:line="360" w:lineRule="auto"/>
              <w:contextualSpacing/>
              <w:jc w:val="right"/>
              <w:rPr>
                <w:ins w:id="3545" w:author="Microsoft Word" w:date="2025-08-11T16:30:00Z" w16du:dateUtc="2025-08-11T21:30:00Z"/>
                <w:rFonts w:ascii="Times New Roman" w:eastAsia="Times New Roman" w:hAnsi="Times New Roman" w:cs="Times New Roman"/>
                <w:color w:val="000000"/>
                <w:kern w:val="0"/>
                <w:sz w:val="18"/>
                <w:szCs w:val="18"/>
                <w14:ligatures w14:val="none"/>
              </w:rPr>
            </w:pPr>
            <w:ins w:id="3546" w:author="Microsoft Word" w:date="2025-08-11T16:30:00Z" w16du:dateUtc="2025-08-11T21:30:00Z">
              <w:r w:rsidRPr="004D28DD">
                <w:rPr>
                  <w:rFonts w:ascii="Times New Roman" w:hAnsi="Times New Roman" w:cs="Times New Roman"/>
                  <w:color w:val="000000"/>
                  <w:sz w:val="18"/>
                  <w:szCs w:val="18"/>
                  <w:rPrChange w:id="3547" w:author="Jujia Li" w:date="2025-08-10T15:16:00Z" w16du:dateUtc="2025-08-10T20:16:00Z">
                    <w:rPr>
                      <w:rFonts w:ascii="Aptos Narrow" w:hAnsi="Aptos Narrow"/>
                      <w:color w:val="000000"/>
                      <w:sz w:val="22"/>
                      <w:szCs w:val="22"/>
                    </w:rPr>
                  </w:rPrChange>
                </w:rPr>
                <w:t>1.33</w:t>
              </w:r>
            </w:ins>
          </w:p>
        </w:tc>
        <w:tc>
          <w:tcPr>
            <w:tcW w:w="380" w:type="pct"/>
            <w:noWrap/>
            <w:vAlign w:val="bottom"/>
            <w:hideMark/>
          </w:tcPr>
          <w:p w14:paraId="49480AA8" w14:textId="072E900B" w:rsidR="004D28DD" w:rsidRPr="004D28DD" w:rsidRDefault="004D28DD" w:rsidP="004D28DD">
            <w:pPr>
              <w:spacing w:after="120" w:line="360" w:lineRule="auto"/>
              <w:contextualSpacing/>
              <w:jc w:val="right"/>
              <w:rPr>
                <w:ins w:id="3548" w:author="Microsoft Word" w:date="2025-08-11T16:30:00Z" w16du:dateUtc="2025-08-11T21:30:00Z"/>
                <w:rFonts w:ascii="Times New Roman" w:eastAsia="Times New Roman" w:hAnsi="Times New Roman" w:cs="Times New Roman"/>
                <w:color w:val="000000"/>
                <w:kern w:val="0"/>
                <w:sz w:val="18"/>
                <w:szCs w:val="18"/>
                <w14:ligatures w14:val="none"/>
              </w:rPr>
            </w:pPr>
            <w:ins w:id="3549" w:author="Microsoft Word" w:date="2025-08-11T16:30:00Z" w16du:dateUtc="2025-08-11T21:30:00Z">
              <w:r w:rsidRPr="004D28DD">
                <w:rPr>
                  <w:rFonts w:ascii="Times New Roman" w:hAnsi="Times New Roman" w:cs="Times New Roman"/>
                  <w:color w:val="000000"/>
                  <w:sz w:val="18"/>
                  <w:szCs w:val="18"/>
                  <w:rPrChange w:id="3550" w:author="Jujia Li" w:date="2025-08-10T15:16:00Z" w16du:dateUtc="2025-08-10T20:16:00Z">
                    <w:rPr>
                      <w:rFonts w:ascii="Aptos Narrow" w:hAnsi="Aptos Narrow"/>
                      <w:color w:val="000000"/>
                      <w:sz w:val="22"/>
                      <w:szCs w:val="22"/>
                    </w:rPr>
                  </w:rPrChange>
                </w:rPr>
                <w:t>46.21</w:t>
              </w:r>
            </w:ins>
          </w:p>
        </w:tc>
        <w:tc>
          <w:tcPr>
            <w:tcW w:w="316" w:type="pct"/>
            <w:gridSpan w:val="2"/>
            <w:noWrap/>
            <w:vAlign w:val="bottom"/>
            <w:hideMark/>
          </w:tcPr>
          <w:p w14:paraId="6BCDA951" w14:textId="02848E7D" w:rsidR="004D28DD" w:rsidRPr="004D28DD" w:rsidRDefault="004D28DD" w:rsidP="004D28DD">
            <w:pPr>
              <w:spacing w:after="120" w:line="360" w:lineRule="auto"/>
              <w:contextualSpacing/>
              <w:jc w:val="right"/>
              <w:rPr>
                <w:ins w:id="3551" w:author="Microsoft Word" w:date="2025-08-11T16:30:00Z" w16du:dateUtc="2025-08-11T21:30:00Z"/>
                <w:rFonts w:ascii="Times New Roman" w:eastAsia="Times New Roman" w:hAnsi="Times New Roman" w:cs="Times New Roman"/>
                <w:color w:val="000000"/>
                <w:kern w:val="0"/>
                <w:sz w:val="18"/>
                <w:szCs w:val="18"/>
                <w14:ligatures w14:val="none"/>
              </w:rPr>
            </w:pPr>
            <w:ins w:id="3552" w:author="Microsoft Word" w:date="2025-08-11T16:30:00Z" w16du:dateUtc="2025-08-11T21:30:00Z">
              <w:r w:rsidRPr="004D28DD">
                <w:rPr>
                  <w:rFonts w:ascii="Times New Roman" w:hAnsi="Times New Roman" w:cs="Times New Roman"/>
                  <w:color w:val="000000"/>
                  <w:sz w:val="18"/>
                  <w:szCs w:val="18"/>
                  <w:rPrChange w:id="3553" w:author="Jujia Li" w:date="2025-08-10T15:16:00Z" w16du:dateUtc="2025-08-10T20:16:00Z">
                    <w:rPr>
                      <w:rFonts w:ascii="Aptos Narrow" w:hAnsi="Aptos Narrow"/>
                      <w:color w:val="000000"/>
                      <w:sz w:val="22"/>
                      <w:szCs w:val="22"/>
                    </w:rPr>
                  </w:rPrChange>
                </w:rPr>
                <w:t>1.23</w:t>
              </w:r>
            </w:ins>
          </w:p>
        </w:tc>
        <w:tc>
          <w:tcPr>
            <w:tcW w:w="380" w:type="pct"/>
            <w:noWrap/>
            <w:vAlign w:val="bottom"/>
            <w:hideMark/>
          </w:tcPr>
          <w:p w14:paraId="4BE583E8" w14:textId="69A920B2" w:rsidR="004D28DD" w:rsidRPr="004D28DD" w:rsidRDefault="004D28DD" w:rsidP="004D28DD">
            <w:pPr>
              <w:spacing w:after="120" w:line="360" w:lineRule="auto"/>
              <w:contextualSpacing/>
              <w:jc w:val="right"/>
              <w:rPr>
                <w:ins w:id="3554" w:author="Microsoft Word" w:date="2025-08-11T16:30:00Z" w16du:dateUtc="2025-08-11T21:30:00Z"/>
                <w:rFonts w:ascii="Times New Roman" w:eastAsia="Times New Roman" w:hAnsi="Times New Roman" w:cs="Times New Roman"/>
                <w:color w:val="000000"/>
                <w:kern w:val="0"/>
                <w:sz w:val="18"/>
                <w:szCs w:val="18"/>
                <w14:ligatures w14:val="none"/>
              </w:rPr>
            </w:pPr>
            <w:ins w:id="3555" w:author="Microsoft Word" w:date="2025-08-11T16:30:00Z" w16du:dateUtc="2025-08-11T21:30:00Z">
              <w:r w:rsidRPr="004D28DD">
                <w:rPr>
                  <w:rFonts w:ascii="Times New Roman" w:hAnsi="Times New Roman" w:cs="Times New Roman"/>
                  <w:color w:val="000000"/>
                  <w:sz w:val="18"/>
                  <w:szCs w:val="18"/>
                  <w:rPrChange w:id="3556" w:author="Jujia Li" w:date="2025-08-10T15:16:00Z" w16du:dateUtc="2025-08-10T20:16:00Z">
                    <w:rPr>
                      <w:rFonts w:ascii="Aptos Narrow" w:hAnsi="Aptos Narrow"/>
                      <w:color w:val="000000"/>
                      <w:sz w:val="22"/>
                      <w:szCs w:val="22"/>
                    </w:rPr>
                  </w:rPrChange>
                </w:rPr>
                <w:t>40.96</w:t>
              </w:r>
            </w:ins>
          </w:p>
        </w:tc>
        <w:tc>
          <w:tcPr>
            <w:tcW w:w="321" w:type="pct"/>
            <w:noWrap/>
            <w:vAlign w:val="bottom"/>
            <w:hideMark/>
          </w:tcPr>
          <w:p w14:paraId="3F02424F" w14:textId="0D140323" w:rsidR="004D28DD" w:rsidRPr="004D28DD" w:rsidRDefault="004D28DD" w:rsidP="004D28DD">
            <w:pPr>
              <w:spacing w:after="120" w:line="360" w:lineRule="auto"/>
              <w:contextualSpacing/>
              <w:jc w:val="right"/>
              <w:rPr>
                <w:ins w:id="3557" w:author="Microsoft Word" w:date="2025-08-11T16:30:00Z" w16du:dateUtc="2025-08-11T21:30:00Z"/>
                <w:rFonts w:ascii="Times New Roman" w:eastAsia="Times New Roman" w:hAnsi="Times New Roman" w:cs="Times New Roman"/>
                <w:color w:val="000000"/>
                <w:kern w:val="0"/>
                <w:sz w:val="18"/>
                <w:szCs w:val="18"/>
                <w14:ligatures w14:val="none"/>
              </w:rPr>
            </w:pPr>
            <w:ins w:id="3558" w:author="Microsoft Word" w:date="2025-08-11T16:30:00Z" w16du:dateUtc="2025-08-11T21:30:00Z">
              <w:r w:rsidRPr="004D28DD">
                <w:rPr>
                  <w:rFonts w:ascii="Times New Roman" w:hAnsi="Times New Roman" w:cs="Times New Roman"/>
                  <w:color w:val="000000"/>
                  <w:sz w:val="18"/>
                  <w:szCs w:val="18"/>
                  <w:rPrChange w:id="3559" w:author="Jujia Li" w:date="2025-08-10T15:16:00Z" w16du:dateUtc="2025-08-10T20:16:00Z">
                    <w:rPr>
                      <w:rFonts w:ascii="Aptos Narrow" w:hAnsi="Aptos Narrow"/>
                      <w:color w:val="000000"/>
                      <w:sz w:val="22"/>
                      <w:szCs w:val="22"/>
                    </w:rPr>
                  </w:rPrChange>
                </w:rPr>
                <w:t>1.10</w:t>
              </w:r>
            </w:ins>
          </w:p>
        </w:tc>
        <w:tc>
          <w:tcPr>
            <w:tcW w:w="428" w:type="pct"/>
            <w:noWrap/>
            <w:vAlign w:val="bottom"/>
            <w:hideMark/>
          </w:tcPr>
          <w:p w14:paraId="54B6A12C" w14:textId="622D7193" w:rsidR="004D28DD" w:rsidRPr="004D28DD" w:rsidRDefault="004D28DD" w:rsidP="004D28DD">
            <w:pPr>
              <w:spacing w:after="120" w:line="360" w:lineRule="auto"/>
              <w:contextualSpacing/>
              <w:jc w:val="right"/>
              <w:rPr>
                <w:ins w:id="3560" w:author="Microsoft Word" w:date="2025-08-11T16:30:00Z" w16du:dateUtc="2025-08-11T21:30:00Z"/>
                <w:rFonts w:ascii="Times New Roman" w:eastAsia="Times New Roman" w:hAnsi="Times New Roman" w:cs="Times New Roman"/>
                <w:color w:val="000000"/>
                <w:kern w:val="0"/>
                <w:sz w:val="18"/>
                <w:szCs w:val="18"/>
                <w14:ligatures w14:val="none"/>
              </w:rPr>
            </w:pPr>
            <w:ins w:id="3561" w:author="Microsoft Word" w:date="2025-08-11T16:30:00Z" w16du:dateUtc="2025-08-11T21:30:00Z">
              <w:r w:rsidRPr="004D28DD">
                <w:rPr>
                  <w:rFonts w:ascii="Times New Roman" w:hAnsi="Times New Roman" w:cs="Times New Roman"/>
                  <w:color w:val="000000"/>
                  <w:sz w:val="18"/>
                  <w:szCs w:val="18"/>
                  <w:rPrChange w:id="3562" w:author="Jujia Li" w:date="2025-08-10T15:16:00Z" w16du:dateUtc="2025-08-10T20:16:00Z">
                    <w:rPr>
                      <w:rFonts w:ascii="Aptos Narrow" w:hAnsi="Aptos Narrow"/>
                      <w:color w:val="000000"/>
                      <w:sz w:val="22"/>
                      <w:szCs w:val="22"/>
                    </w:rPr>
                  </w:rPrChange>
                </w:rPr>
                <w:t>200.51</w:t>
              </w:r>
            </w:ins>
          </w:p>
        </w:tc>
        <w:tc>
          <w:tcPr>
            <w:tcW w:w="344" w:type="pct"/>
            <w:vAlign w:val="bottom"/>
          </w:tcPr>
          <w:p w14:paraId="7D51F1F8" w14:textId="21B355D9" w:rsidR="004D28DD" w:rsidRPr="004D28DD" w:rsidRDefault="004D28DD" w:rsidP="004D28DD">
            <w:pPr>
              <w:spacing w:after="120" w:line="360" w:lineRule="auto"/>
              <w:contextualSpacing/>
              <w:jc w:val="right"/>
              <w:rPr>
                <w:ins w:id="3563" w:author="Microsoft Word" w:date="2025-08-11T16:30:00Z" w16du:dateUtc="2025-08-11T21:30:00Z"/>
                <w:rFonts w:ascii="Times New Roman" w:hAnsi="Times New Roman" w:cs="Times New Roman"/>
                <w:sz w:val="18"/>
                <w:szCs w:val="18"/>
              </w:rPr>
            </w:pPr>
            <w:ins w:id="3564" w:author="Microsoft Word" w:date="2025-08-11T16:30:00Z" w16du:dateUtc="2025-08-11T21:30:00Z">
              <w:r w:rsidRPr="004D28DD">
                <w:rPr>
                  <w:rFonts w:ascii="Times New Roman" w:hAnsi="Times New Roman" w:cs="Times New Roman"/>
                  <w:color w:val="000000"/>
                  <w:sz w:val="18"/>
                  <w:szCs w:val="18"/>
                  <w:rPrChange w:id="3565" w:author="Jujia Li" w:date="2025-08-10T15:16:00Z" w16du:dateUtc="2025-08-10T20:16:00Z">
                    <w:rPr>
                      <w:rFonts w:ascii="Aptos Narrow" w:hAnsi="Aptos Narrow"/>
                      <w:color w:val="000000"/>
                      <w:sz w:val="22"/>
                      <w:szCs w:val="22"/>
                    </w:rPr>
                  </w:rPrChange>
                </w:rPr>
                <w:t>1.34</w:t>
              </w:r>
            </w:ins>
          </w:p>
        </w:tc>
      </w:tr>
      <w:tr w:rsidR="004D28DD" w:rsidRPr="006A0CE7" w14:paraId="5ECC2E69" w14:textId="77777777" w:rsidTr="005E344C">
        <w:trPr>
          <w:trHeight w:val="290"/>
          <w:ins w:id="3566" w:author="Microsoft Word" w:date="2025-08-11T16:30:00Z"/>
        </w:trPr>
        <w:tc>
          <w:tcPr>
            <w:tcW w:w="808" w:type="pct"/>
            <w:noWrap/>
            <w:vAlign w:val="bottom"/>
          </w:tcPr>
          <w:p w14:paraId="1E7536F4" w14:textId="77777777" w:rsidR="004D28DD" w:rsidRPr="00221F0A" w:rsidRDefault="004D28DD" w:rsidP="004D28DD">
            <w:pPr>
              <w:spacing w:after="120" w:line="360" w:lineRule="auto"/>
              <w:contextualSpacing/>
              <w:rPr>
                <w:ins w:id="3567" w:author="Microsoft Word" w:date="2025-08-11T16:30:00Z" w16du:dateUtc="2025-08-11T21:30:00Z"/>
                <w:rFonts w:ascii="Times New Roman" w:eastAsia="Times New Roman" w:hAnsi="Times New Roman" w:cs="Times New Roman"/>
                <w:color w:val="000000"/>
                <w:kern w:val="0"/>
                <w:sz w:val="18"/>
                <w:szCs w:val="18"/>
                <w14:ligatures w14:val="none"/>
              </w:rPr>
            </w:pPr>
            <w:ins w:id="3568" w:author="Microsoft Word" w:date="2025-08-11T16:30:00Z" w16du:dateUtc="2025-08-11T21:30:00Z">
              <w:r w:rsidRPr="005E344C">
                <w:rPr>
                  <w:rFonts w:ascii="Times New Roman" w:hAnsi="Times New Roman" w:cs="Times New Roman"/>
                  <w:color w:val="000000"/>
                  <w:sz w:val="18"/>
                  <w:szCs w:val="18"/>
                </w:rPr>
                <w:t>FAYETTE</w:t>
              </w:r>
            </w:ins>
          </w:p>
        </w:tc>
        <w:tc>
          <w:tcPr>
            <w:tcW w:w="566" w:type="pct"/>
            <w:vAlign w:val="bottom"/>
          </w:tcPr>
          <w:p w14:paraId="11C9E63E" w14:textId="7A6FBA52" w:rsidR="004D28DD" w:rsidRPr="004D28DD" w:rsidRDefault="004D28DD" w:rsidP="004D28DD">
            <w:pPr>
              <w:spacing w:after="120" w:line="360" w:lineRule="auto"/>
              <w:contextualSpacing/>
              <w:jc w:val="right"/>
              <w:rPr>
                <w:ins w:id="3569" w:author="Microsoft Word" w:date="2025-08-11T16:30:00Z" w16du:dateUtc="2025-08-11T21:30:00Z"/>
                <w:rFonts w:ascii="Times New Roman" w:hAnsi="Times New Roman" w:cs="Times New Roman"/>
                <w:color w:val="000000"/>
                <w:sz w:val="18"/>
                <w:szCs w:val="18"/>
              </w:rPr>
            </w:pPr>
            <w:ins w:id="3570" w:author="Microsoft Word" w:date="2025-08-11T16:30:00Z" w16du:dateUtc="2025-08-11T21:30:00Z">
              <w:r w:rsidRPr="004D28DD">
                <w:rPr>
                  <w:rFonts w:ascii="Times New Roman" w:hAnsi="Times New Roman" w:cs="Times New Roman"/>
                  <w:color w:val="000000"/>
                  <w:sz w:val="18"/>
                  <w:szCs w:val="18"/>
                  <w:rPrChange w:id="3571" w:author="Jujia Li" w:date="2025-08-10T15:16:00Z" w16du:dateUtc="2025-08-10T20:16:00Z">
                    <w:rPr>
                      <w:rFonts w:ascii="Aptos Narrow" w:hAnsi="Aptos Narrow"/>
                      <w:color w:val="000000"/>
                      <w:sz w:val="22"/>
                      <w:szCs w:val="22"/>
                    </w:rPr>
                  </w:rPrChange>
                </w:rPr>
                <w:t>16444.08</w:t>
              </w:r>
            </w:ins>
          </w:p>
        </w:tc>
        <w:tc>
          <w:tcPr>
            <w:tcW w:w="454" w:type="pct"/>
            <w:noWrap/>
            <w:vAlign w:val="bottom"/>
          </w:tcPr>
          <w:p w14:paraId="09928376" w14:textId="1791390B" w:rsidR="004D28DD" w:rsidRPr="004D28DD" w:rsidRDefault="004D28DD" w:rsidP="004D28DD">
            <w:pPr>
              <w:spacing w:after="120" w:line="360" w:lineRule="auto"/>
              <w:contextualSpacing/>
              <w:jc w:val="right"/>
              <w:rPr>
                <w:ins w:id="3572" w:author="Microsoft Word" w:date="2025-08-11T16:30:00Z" w16du:dateUtc="2025-08-11T21:30:00Z"/>
                <w:rFonts w:ascii="Times New Roman" w:hAnsi="Times New Roman" w:cs="Times New Roman"/>
                <w:color w:val="000000"/>
                <w:sz w:val="18"/>
                <w:szCs w:val="18"/>
              </w:rPr>
            </w:pPr>
            <w:ins w:id="3573" w:author="Microsoft Word" w:date="2025-08-11T16:30:00Z" w16du:dateUtc="2025-08-11T21:30:00Z">
              <w:r w:rsidRPr="004D28DD">
                <w:rPr>
                  <w:rFonts w:ascii="Times New Roman" w:hAnsi="Times New Roman" w:cs="Times New Roman"/>
                  <w:color w:val="000000"/>
                  <w:sz w:val="18"/>
                  <w:szCs w:val="18"/>
                  <w:rPrChange w:id="3574" w:author="Jujia Li" w:date="2025-08-10T15:16:00Z" w16du:dateUtc="2025-08-10T20:16:00Z">
                    <w:rPr>
                      <w:rFonts w:ascii="Aptos Narrow" w:hAnsi="Aptos Narrow"/>
                      <w:color w:val="000000"/>
                      <w:sz w:val="22"/>
                      <w:szCs w:val="22"/>
                    </w:rPr>
                  </w:rPrChange>
                </w:rPr>
                <w:t>3.96</w:t>
              </w:r>
            </w:ins>
          </w:p>
        </w:tc>
        <w:tc>
          <w:tcPr>
            <w:tcW w:w="308" w:type="pct"/>
            <w:gridSpan w:val="2"/>
            <w:noWrap/>
            <w:vAlign w:val="bottom"/>
          </w:tcPr>
          <w:p w14:paraId="54C9FC6A" w14:textId="4EABF4E1" w:rsidR="004D28DD" w:rsidRPr="004D28DD" w:rsidRDefault="004D28DD" w:rsidP="004D28DD">
            <w:pPr>
              <w:spacing w:after="120" w:line="360" w:lineRule="auto"/>
              <w:contextualSpacing/>
              <w:jc w:val="right"/>
              <w:rPr>
                <w:ins w:id="3575" w:author="Microsoft Word" w:date="2025-08-11T16:30:00Z" w16du:dateUtc="2025-08-11T21:30:00Z"/>
                <w:rFonts w:ascii="Times New Roman" w:hAnsi="Times New Roman" w:cs="Times New Roman"/>
                <w:color w:val="000000"/>
                <w:sz w:val="18"/>
                <w:szCs w:val="18"/>
              </w:rPr>
            </w:pPr>
            <w:ins w:id="3576" w:author="Microsoft Word" w:date="2025-08-11T16:30:00Z" w16du:dateUtc="2025-08-11T21:30:00Z">
              <w:r w:rsidRPr="004D28DD">
                <w:rPr>
                  <w:rFonts w:ascii="Times New Roman" w:hAnsi="Times New Roman" w:cs="Times New Roman"/>
                  <w:color w:val="000000"/>
                  <w:sz w:val="18"/>
                  <w:szCs w:val="18"/>
                  <w:rPrChange w:id="3577" w:author="Jujia Li" w:date="2025-08-10T15:16:00Z" w16du:dateUtc="2025-08-10T20:16:00Z">
                    <w:rPr>
                      <w:rFonts w:ascii="Aptos Narrow" w:hAnsi="Aptos Narrow"/>
                      <w:color w:val="000000"/>
                      <w:sz w:val="22"/>
                      <w:szCs w:val="22"/>
                    </w:rPr>
                  </w:rPrChange>
                </w:rPr>
                <w:t>0.65</w:t>
              </w:r>
            </w:ins>
          </w:p>
        </w:tc>
        <w:tc>
          <w:tcPr>
            <w:tcW w:w="380" w:type="pct"/>
            <w:noWrap/>
            <w:vAlign w:val="bottom"/>
          </w:tcPr>
          <w:p w14:paraId="63E55156" w14:textId="2AA5CA53" w:rsidR="004D28DD" w:rsidRPr="004D28DD" w:rsidRDefault="004D28DD" w:rsidP="004D28DD">
            <w:pPr>
              <w:spacing w:after="120" w:line="360" w:lineRule="auto"/>
              <w:contextualSpacing/>
              <w:jc w:val="right"/>
              <w:rPr>
                <w:ins w:id="3578" w:author="Microsoft Word" w:date="2025-08-11T16:30:00Z" w16du:dateUtc="2025-08-11T21:30:00Z"/>
                <w:rFonts w:ascii="Times New Roman" w:hAnsi="Times New Roman" w:cs="Times New Roman"/>
                <w:color w:val="000000"/>
                <w:sz w:val="18"/>
                <w:szCs w:val="18"/>
              </w:rPr>
            </w:pPr>
            <w:ins w:id="3579" w:author="Microsoft Word" w:date="2025-08-11T16:30:00Z" w16du:dateUtc="2025-08-11T21:30:00Z">
              <w:r w:rsidRPr="004D28DD">
                <w:rPr>
                  <w:rFonts w:ascii="Times New Roman" w:hAnsi="Times New Roman" w:cs="Times New Roman"/>
                  <w:color w:val="000000"/>
                  <w:sz w:val="18"/>
                  <w:szCs w:val="18"/>
                  <w:rPrChange w:id="3580" w:author="Jujia Li" w:date="2025-08-10T15:16:00Z" w16du:dateUtc="2025-08-10T20:16:00Z">
                    <w:rPr>
                      <w:rFonts w:ascii="Aptos Narrow" w:hAnsi="Aptos Narrow"/>
                      <w:color w:val="000000"/>
                      <w:sz w:val="22"/>
                      <w:szCs w:val="22"/>
                    </w:rPr>
                  </w:rPrChange>
                </w:rPr>
                <w:t>3.32</w:t>
              </w:r>
            </w:ins>
          </w:p>
        </w:tc>
        <w:tc>
          <w:tcPr>
            <w:tcW w:w="315" w:type="pct"/>
            <w:gridSpan w:val="2"/>
            <w:noWrap/>
            <w:vAlign w:val="bottom"/>
          </w:tcPr>
          <w:p w14:paraId="6F6E407B" w14:textId="4A557A2A" w:rsidR="004D28DD" w:rsidRPr="004D28DD" w:rsidRDefault="004D28DD" w:rsidP="004D28DD">
            <w:pPr>
              <w:spacing w:after="120" w:line="360" w:lineRule="auto"/>
              <w:contextualSpacing/>
              <w:jc w:val="right"/>
              <w:rPr>
                <w:ins w:id="3581" w:author="Microsoft Word" w:date="2025-08-11T16:30:00Z" w16du:dateUtc="2025-08-11T21:30:00Z"/>
                <w:rFonts w:ascii="Times New Roman" w:hAnsi="Times New Roman" w:cs="Times New Roman"/>
                <w:color w:val="000000"/>
                <w:sz w:val="18"/>
                <w:szCs w:val="18"/>
              </w:rPr>
            </w:pPr>
            <w:ins w:id="3582" w:author="Microsoft Word" w:date="2025-08-11T16:30:00Z" w16du:dateUtc="2025-08-11T21:30:00Z">
              <w:r w:rsidRPr="004D28DD">
                <w:rPr>
                  <w:rFonts w:ascii="Times New Roman" w:hAnsi="Times New Roman" w:cs="Times New Roman"/>
                  <w:color w:val="000000"/>
                  <w:sz w:val="18"/>
                  <w:szCs w:val="18"/>
                  <w:rPrChange w:id="3583" w:author="Jujia Li" w:date="2025-08-10T15:16:00Z" w16du:dateUtc="2025-08-10T20:16:00Z">
                    <w:rPr>
                      <w:rFonts w:ascii="Aptos Narrow" w:hAnsi="Aptos Narrow"/>
                      <w:color w:val="000000"/>
                      <w:sz w:val="22"/>
                      <w:szCs w:val="22"/>
                    </w:rPr>
                  </w:rPrChange>
                </w:rPr>
                <w:t>0.55</w:t>
              </w:r>
            </w:ins>
          </w:p>
        </w:tc>
        <w:tc>
          <w:tcPr>
            <w:tcW w:w="380" w:type="pct"/>
            <w:noWrap/>
            <w:vAlign w:val="bottom"/>
          </w:tcPr>
          <w:p w14:paraId="73ACB2A1" w14:textId="4652F006" w:rsidR="004D28DD" w:rsidRPr="004D28DD" w:rsidRDefault="004D28DD" w:rsidP="004D28DD">
            <w:pPr>
              <w:spacing w:after="120" w:line="360" w:lineRule="auto"/>
              <w:contextualSpacing/>
              <w:jc w:val="right"/>
              <w:rPr>
                <w:ins w:id="3584" w:author="Microsoft Word" w:date="2025-08-11T16:30:00Z" w16du:dateUtc="2025-08-11T21:30:00Z"/>
                <w:rFonts w:ascii="Times New Roman" w:hAnsi="Times New Roman" w:cs="Times New Roman"/>
                <w:color w:val="000000"/>
                <w:sz w:val="18"/>
                <w:szCs w:val="18"/>
              </w:rPr>
            </w:pPr>
            <w:ins w:id="3585" w:author="Microsoft Word" w:date="2025-08-11T16:30:00Z" w16du:dateUtc="2025-08-11T21:30:00Z">
              <w:r w:rsidRPr="004D28DD">
                <w:rPr>
                  <w:rFonts w:ascii="Times New Roman" w:hAnsi="Times New Roman" w:cs="Times New Roman"/>
                  <w:color w:val="000000"/>
                  <w:sz w:val="18"/>
                  <w:szCs w:val="18"/>
                  <w:rPrChange w:id="3586" w:author="Jujia Li" w:date="2025-08-10T15:16:00Z" w16du:dateUtc="2025-08-10T20:16:00Z">
                    <w:rPr>
                      <w:rFonts w:ascii="Aptos Narrow" w:hAnsi="Aptos Narrow"/>
                      <w:color w:val="000000"/>
                      <w:sz w:val="22"/>
                      <w:szCs w:val="22"/>
                    </w:rPr>
                  </w:rPrChange>
                </w:rPr>
                <w:t>2.74</w:t>
              </w:r>
            </w:ins>
          </w:p>
        </w:tc>
        <w:tc>
          <w:tcPr>
            <w:tcW w:w="316" w:type="pct"/>
            <w:gridSpan w:val="2"/>
            <w:noWrap/>
            <w:vAlign w:val="bottom"/>
          </w:tcPr>
          <w:p w14:paraId="434DC5BF" w14:textId="792BC065" w:rsidR="004D28DD" w:rsidRPr="004D28DD" w:rsidRDefault="004D28DD" w:rsidP="004D28DD">
            <w:pPr>
              <w:spacing w:after="120" w:line="360" w:lineRule="auto"/>
              <w:contextualSpacing/>
              <w:jc w:val="right"/>
              <w:rPr>
                <w:ins w:id="3587" w:author="Microsoft Word" w:date="2025-08-11T16:30:00Z" w16du:dateUtc="2025-08-11T21:30:00Z"/>
                <w:rFonts w:ascii="Times New Roman" w:hAnsi="Times New Roman" w:cs="Times New Roman"/>
                <w:color w:val="000000"/>
                <w:sz w:val="18"/>
                <w:szCs w:val="18"/>
              </w:rPr>
            </w:pPr>
            <w:ins w:id="3588" w:author="Microsoft Word" w:date="2025-08-11T16:30:00Z" w16du:dateUtc="2025-08-11T21:30:00Z">
              <w:r w:rsidRPr="004D28DD">
                <w:rPr>
                  <w:rFonts w:ascii="Times New Roman" w:hAnsi="Times New Roman" w:cs="Times New Roman"/>
                  <w:color w:val="000000"/>
                  <w:sz w:val="18"/>
                  <w:szCs w:val="18"/>
                  <w:rPrChange w:id="3589" w:author="Jujia Li" w:date="2025-08-10T15:16:00Z" w16du:dateUtc="2025-08-10T20:16:00Z">
                    <w:rPr>
                      <w:rFonts w:ascii="Aptos Narrow" w:hAnsi="Aptos Narrow"/>
                      <w:color w:val="000000"/>
                      <w:sz w:val="22"/>
                      <w:szCs w:val="22"/>
                    </w:rPr>
                  </w:rPrChange>
                </w:rPr>
                <w:t>0.46</w:t>
              </w:r>
            </w:ins>
          </w:p>
        </w:tc>
        <w:tc>
          <w:tcPr>
            <w:tcW w:w="380" w:type="pct"/>
            <w:noWrap/>
            <w:vAlign w:val="bottom"/>
          </w:tcPr>
          <w:p w14:paraId="19A80296" w14:textId="4F9ED32E" w:rsidR="004D28DD" w:rsidRPr="004D28DD" w:rsidRDefault="004D28DD" w:rsidP="004D28DD">
            <w:pPr>
              <w:spacing w:after="120" w:line="360" w:lineRule="auto"/>
              <w:contextualSpacing/>
              <w:jc w:val="right"/>
              <w:rPr>
                <w:ins w:id="3590" w:author="Microsoft Word" w:date="2025-08-11T16:30:00Z" w16du:dateUtc="2025-08-11T21:30:00Z"/>
                <w:rFonts w:ascii="Times New Roman" w:hAnsi="Times New Roman" w:cs="Times New Roman"/>
                <w:color w:val="000000"/>
                <w:sz w:val="18"/>
                <w:szCs w:val="18"/>
              </w:rPr>
            </w:pPr>
            <w:ins w:id="3591" w:author="Microsoft Word" w:date="2025-08-11T16:30:00Z" w16du:dateUtc="2025-08-11T21:30:00Z">
              <w:r w:rsidRPr="004D28DD">
                <w:rPr>
                  <w:rFonts w:ascii="Times New Roman" w:hAnsi="Times New Roman" w:cs="Times New Roman"/>
                  <w:color w:val="000000"/>
                  <w:sz w:val="18"/>
                  <w:szCs w:val="18"/>
                  <w:rPrChange w:id="3592" w:author="Jujia Li" w:date="2025-08-10T15:16:00Z" w16du:dateUtc="2025-08-10T20:16:00Z">
                    <w:rPr>
                      <w:rFonts w:ascii="Aptos Narrow" w:hAnsi="Aptos Narrow"/>
                      <w:color w:val="000000"/>
                      <w:sz w:val="22"/>
                      <w:szCs w:val="22"/>
                    </w:rPr>
                  </w:rPrChange>
                </w:rPr>
                <w:t>1.95</w:t>
              </w:r>
            </w:ins>
          </w:p>
        </w:tc>
        <w:tc>
          <w:tcPr>
            <w:tcW w:w="321" w:type="pct"/>
            <w:noWrap/>
            <w:vAlign w:val="bottom"/>
          </w:tcPr>
          <w:p w14:paraId="5D77F1EF" w14:textId="39334B64" w:rsidR="004D28DD" w:rsidRPr="004D28DD" w:rsidRDefault="004D28DD" w:rsidP="004D28DD">
            <w:pPr>
              <w:spacing w:after="120" w:line="360" w:lineRule="auto"/>
              <w:contextualSpacing/>
              <w:jc w:val="right"/>
              <w:rPr>
                <w:ins w:id="3593" w:author="Microsoft Word" w:date="2025-08-11T16:30:00Z" w16du:dateUtc="2025-08-11T21:30:00Z"/>
                <w:rFonts w:ascii="Times New Roman" w:hAnsi="Times New Roman" w:cs="Times New Roman"/>
                <w:color w:val="000000"/>
                <w:sz w:val="18"/>
                <w:szCs w:val="18"/>
              </w:rPr>
            </w:pPr>
            <w:ins w:id="3594" w:author="Microsoft Word" w:date="2025-08-11T16:30:00Z" w16du:dateUtc="2025-08-11T21:30:00Z">
              <w:r w:rsidRPr="004D28DD">
                <w:rPr>
                  <w:rFonts w:ascii="Times New Roman" w:hAnsi="Times New Roman" w:cs="Times New Roman"/>
                  <w:color w:val="000000"/>
                  <w:sz w:val="18"/>
                  <w:szCs w:val="18"/>
                  <w:rPrChange w:id="3595" w:author="Jujia Li" w:date="2025-08-10T15:16:00Z" w16du:dateUtc="2025-08-10T20:16:00Z">
                    <w:rPr>
                      <w:rFonts w:ascii="Aptos Narrow" w:hAnsi="Aptos Narrow"/>
                      <w:color w:val="000000"/>
                      <w:sz w:val="22"/>
                      <w:szCs w:val="22"/>
                    </w:rPr>
                  </w:rPrChange>
                </w:rPr>
                <w:t>0.33</w:t>
              </w:r>
            </w:ins>
          </w:p>
        </w:tc>
        <w:tc>
          <w:tcPr>
            <w:tcW w:w="428" w:type="pct"/>
            <w:noWrap/>
            <w:vAlign w:val="bottom"/>
          </w:tcPr>
          <w:p w14:paraId="5D893590" w14:textId="523168F3" w:rsidR="004D28DD" w:rsidRPr="004D28DD" w:rsidRDefault="004D28DD" w:rsidP="004D28DD">
            <w:pPr>
              <w:spacing w:after="120" w:line="360" w:lineRule="auto"/>
              <w:contextualSpacing/>
              <w:jc w:val="right"/>
              <w:rPr>
                <w:ins w:id="3596" w:author="Microsoft Word" w:date="2025-08-11T16:30:00Z" w16du:dateUtc="2025-08-11T21:30:00Z"/>
                <w:rFonts w:ascii="Times New Roman" w:hAnsi="Times New Roman" w:cs="Times New Roman"/>
                <w:color w:val="000000"/>
                <w:sz w:val="18"/>
                <w:szCs w:val="18"/>
              </w:rPr>
            </w:pPr>
            <w:ins w:id="3597" w:author="Microsoft Word" w:date="2025-08-11T16:30:00Z" w16du:dateUtc="2025-08-11T21:30:00Z">
              <w:r w:rsidRPr="004D28DD">
                <w:rPr>
                  <w:rFonts w:ascii="Times New Roman" w:hAnsi="Times New Roman" w:cs="Times New Roman"/>
                  <w:color w:val="000000"/>
                  <w:sz w:val="18"/>
                  <w:szCs w:val="18"/>
                  <w:rPrChange w:id="3598" w:author="Jujia Li" w:date="2025-08-10T15:16:00Z" w16du:dateUtc="2025-08-10T20:16:00Z">
                    <w:rPr>
                      <w:rFonts w:ascii="Aptos Narrow" w:hAnsi="Aptos Narrow"/>
                      <w:color w:val="000000"/>
                      <w:sz w:val="22"/>
                      <w:szCs w:val="22"/>
                    </w:rPr>
                  </w:rPrChange>
                </w:rPr>
                <w:t>11.97</w:t>
              </w:r>
            </w:ins>
          </w:p>
        </w:tc>
        <w:tc>
          <w:tcPr>
            <w:tcW w:w="344" w:type="pct"/>
            <w:vAlign w:val="bottom"/>
          </w:tcPr>
          <w:p w14:paraId="73D8CA0C" w14:textId="65D2B5E1" w:rsidR="004D28DD" w:rsidRPr="004D28DD" w:rsidRDefault="004D28DD" w:rsidP="004D28DD">
            <w:pPr>
              <w:spacing w:after="120" w:line="360" w:lineRule="auto"/>
              <w:contextualSpacing/>
              <w:jc w:val="right"/>
              <w:rPr>
                <w:ins w:id="3599" w:author="Microsoft Word" w:date="2025-08-11T16:30:00Z" w16du:dateUtc="2025-08-11T21:30:00Z"/>
                <w:rFonts w:ascii="Times New Roman" w:hAnsi="Times New Roman" w:cs="Times New Roman"/>
                <w:color w:val="000000"/>
                <w:sz w:val="18"/>
                <w:szCs w:val="18"/>
              </w:rPr>
            </w:pPr>
            <w:ins w:id="3600" w:author="Microsoft Word" w:date="2025-08-11T16:30:00Z" w16du:dateUtc="2025-08-11T21:30:00Z">
              <w:r w:rsidRPr="004D28DD">
                <w:rPr>
                  <w:rFonts w:ascii="Times New Roman" w:hAnsi="Times New Roman" w:cs="Times New Roman"/>
                  <w:color w:val="000000"/>
                  <w:sz w:val="18"/>
                  <w:szCs w:val="18"/>
                  <w:rPrChange w:id="3601" w:author="Jujia Li" w:date="2025-08-10T15:16:00Z" w16du:dateUtc="2025-08-10T20:16:00Z">
                    <w:rPr>
                      <w:rFonts w:ascii="Aptos Narrow" w:hAnsi="Aptos Narrow"/>
                      <w:color w:val="000000"/>
                      <w:sz w:val="22"/>
                      <w:szCs w:val="22"/>
                    </w:rPr>
                  </w:rPrChange>
                </w:rPr>
                <w:t>0.50</w:t>
              </w:r>
            </w:ins>
          </w:p>
        </w:tc>
      </w:tr>
      <w:tr w:rsidR="004D28DD" w:rsidRPr="006A0CE7" w14:paraId="723070B8" w14:textId="77777777" w:rsidTr="005E344C">
        <w:trPr>
          <w:trHeight w:val="290"/>
          <w:ins w:id="3602" w:author="Microsoft Word" w:date="2025-08-11T16:30:00Z"/>
        </w:trPr>
        <w:tc>
          <w:tcPr>
            <w:tcW w:w="808" w:type="pct"/>
            <w:noWrap/>
            <w:vAlign w:val="bottom"/>
          </w:tcPr>
          <w:p w14:paraId="5A1D5C51" w14:textId="77777777" w:rsidR="004D28DD" w:rsidRPr="00221F0A" w:rsidRDefault="004D28DD" w:rsidP="004D28DD">
            <w:pPr>
              <w:spacing w:after="120" w:line="360" w:lineRule="auto"/>
              <w:contextualSpacing/>
              <w:rPr>
                <w:ins w:id="3603" w:author="Microsoft Word" w:date="2025-08-11T16:30:00Z" w16du:dateUtc="2025-08-11T21:30:00Z"/>
                <w:rFonts w:ascii="Times New Roman" w:eastAsia="Times New Roman" w:hAnsi="Times New Roman" w:cs="Times New Roman"/>
                <w:color w:val="000000"/>
                <w:kern w:val="0"/>
                <w:sz w:val="18"/>
                <w:szCs w:val="18"/>
                <w14:ligatures w14:val="none"/>
              </w:rPr>
            </w:pPr>
            <w:ins w:id="3604" w:author="Microsoft Word" w:date="2025-08-11T16:30:00Z" w16du:dateUtc="2025-08-11T21:30:00Z">
              <w:r w:rsidRPr="005E344C">
                <w:rPr>
                  <w:rFonts w:ascii="Times New Roman" w:hAnsi="Times New Roman" w:cs="Times New Roman"/>
                  <w:color w:val="000000"/>
                  <w:sz w:val="18"/>
                  <w:szCs w:val="18"/>
                </w:rPr>
                <w:t>FRANKLIN</w:t>
              </w:r>
            </w:ins>
          </w:p>
        </w:tc>
        <w:tc>
          <w:tcPr>
            <w:tcW w:w="566" w:type="pct"/>
            <w:vAlign w:val="bottom"/>
          </w:tcPr>
          <w:p w14:paraId="336B7807" w14:textId="75CC5995" w:rsidR="004D28DD" w:rsidRPr="004D28DD" w:rsidRDefault="004D28DD" w:rsidP="004D28DD">
            <w:pPr>
              <w:spacing w:after="120" w:line="360" w:lineRule="auto"/>
              <w:contextualSpacing/>
              <w:jc w:val="right"/>
              <w:rPr>
                <w:ins w:id="3605" w:author="Microsoft Word" w:date="2025-08-11T16:30:00Z" w16du:dateUtc="2025-08-11T21:30:00Z"/>
                <w:rFonts w:ascii="Times New Roman" w:hAnsi="Times New Roman" w:cs="Times New Roman"/>
                <w:color w:val="000000"/>
                <w:sz w:val="18"/>
                <w:szCs w:val="18"/>
              </w:rPr>
            </w:pPr>
            <w:ins w:id="3606" w:author="Microsoft Word" w:date="2025-08-11T16:30:00Z" w16du:dateUtc="2025-08-11T21:30:00Z">
              <w:r w:rsidRPr="004D28DD">
                <w:rPr>
                  <w:rFonts w:ascii="Times New Roman" w:hAnsi="Times New Roman" w:cs="Times New Roman"/>
                  <w:color w:val="000000"/>
                  <w:sz w:val="18"/>
                  <w:szCs w:val="18"/>
                  <w:rPrChange w:id="3607" w:author="Jujia Li" w:date="2025-08-10T15:16:00Z" w16du:dateUtc="2025-08-10T20:16:00Z">
                    <w:rPr>
                      <w:rFonts w:ascii="Aptos Narrow" w:hAnsi="Aptos Narrow"/>
                      <w:color w:val="000000"/>
                      <w:sz w:val="22"/>
                      <w:szCs w:val="22"/>
                    </w:rPr>
                  </w:rPrChange>
                </w:rPr>
                <w:t>31453.36</w:t>
              </w:r>
            </w:ins>
          </w:p>
        </w:tc>
        <w:tc>
          <w:tcPr>
            <w:tcW w:w="454" w:type="pct"/>
            <w:noWrap/>
            <w:vAlign w:val="bottom"/>
          </w:tcPr>
          <w:p w14:paraId="3CE86DE6" w14:textId="78F26396" w:rsidR="004D28DD" w:rsidRPr="004D28DD" w:rsidRDefault="004D28DD" w:rsidP="004D28DD">
            <w:pPr>
              <w:spacing w:after="120" w:line="360" w:lineRule="auto"/>
              <w:contextualSpacing/>
              <w:jc w:val="right"/>
              <w:rPr>
                <w:ins w:id="3608" w:author="Microsoft Word" w:date="2025-08-11T16:30:00Z" w16du:dateUtc="2025-08-11T21:30:00Z"/>
                <w:rFonts w:ascii="Times New Roman" w:hAnsi="Times New Roman" w:cs="Times New Roman"/>
                <w:color w:val="000000"/>
                <w:sz w:val="18"/>
                <w:szCs w:val="18"/>
              </w:rPr>
            </w:pPr>
            <w:ins w:id="3609" w:author="Microsoft Word" w:date="2025-08-11T16:30:00Z" w16du:dateUtc="2025-08-11T21:30:00Z">
              <w:r w:rsidRPr="004D28DD">
                <w:rPr>
                  <w:rFonts w:ascii="Times New Roman" w:hAnsi="Times New Roman" w:cs="Times New Roman"/>
                  <w:color w:val="000000"/>
                  <w:sz w:val="18"/>
                  <w:szCs w:val="18"/>
                  <w:rPrChange w:id="3610" w:author="Jujia Li" w:date="2025-08-10T15:16:00Z" w16du:dateUtc="2025-08-10T20:16:00Z">
                    <w:rPr>
                      <w:rFonts w:ascii="Aptos Narrow" w:hAnsi="Aptos Narrow"/>
                      <w:color w:val="000000"/>
                      <w:sz w:val="22"/>
                      <w:szCs w:val="22"/>
                    </w:rPr>
                  </w:rPrChange>
                </w:rPr>
                <w:t>14.04</w:t>
              </w:r>
            </w:ins>
          </w:p>
        </w:tc>
        <w:tc>
          <w:tcPr>
            <w:tcW w:w="308" w:type="pct"/>
            <w:gridSpan w:val="2"/>
            <w:noWrap/>
            <w:vAlign w:val="bottom"/>
          </w:tcPr>
          <w:p w14:paraId="3BCCE3BA" w14:textId="02FF21CC" w:rsidR="004D28DD" w:rsidRPr="004D28DD" w:rsidRDefault="004D28DD" w:rsidP="004D28DD">
            <w:pPr>
              <w:spacing w:after="120" w:line="360" w:lineRule="auto"/>
              <w:contextualSpacing/>
              <w:jc w:val="right"/>
              <w:rPr>
                <w:ins w:id="3611" w:author="Microsoft Word" w:date="2025-08-11T16:30:00Z" w16du:dateUtc="2025-08-11T21:30:00Z"/>
                <w:rFonts w:ascii="Times New Roman" w:hAnsi="Times New Roman" w:cs="Times New Roman"/>
                <w:color w:val="000000"/>
                <w:sz w:val="18"/>
                <w:szCs w:val="18"/>
              </w:rPr>
            </w:pPr>
            <w:ins w:id="3612" w:author="Microsoft Word" w:date="2025-08-11T16:30:00Z" w16du:dateUtc="2025-08-11T21:30:00Z">
              <w:r w:rsidRPr="004D28DD">
                <w:rPr>
                  <w:rFonts w:ascii="Times New Roman" w:hAnsi="Times New Roman" w:cs="Times New Roman"/>
                  <w:color w:val="000000"/>
                  <w:sz w:val="18"/>
                  <w:szCs w:val="18"/>
                  <w:rPrChange w:id="3613" w:author="Jujia Li" w:date="2025-08-10T15:16:00Z" w16du:dateUtc="2025-08-10T20:16:00Z">
                    <w:rPr>
                      <w:rFonts w:ascii="Aptos Narrow" w:hAnsi="Aptos Narrow"/>
                      <w:color w:val="000000"/>
                      <w:sz w:val="22"/>
                      <w:szCs w:val="22"/>
                    </w:rPr>
                  </w:rPrChange>
                </w:rPr>
                <w:t>1.21</w:t>
              </w:r>
            </w:ins>
          </w:p>
        </w:tc>
        <w:tc>
          <w:tcPr>
            <w:tcW w:w="380" w:type="pct"/>
            <w:noWrap/>
            <w:vAlign w:val="bottom"/>
          </w:tcPr>
          <w:p w14:paraId="3E4921E0" w14:textId="393AA383" w:rsidR="004D28DD" w:rsidRPr="004D28DD" w:rsidRDefault="004D28DD" w:rsidP="004D28DD">
            <w:pPr>
              <w:spacing w:after="120" w:line="360" w:lineRule="auto"/>
              <w:contextualSpacing/>
              <w:jc w:val="right"/>
              <w:rPr>
                <w:ins w:id="3614" w:author="Microsoft Word" w:date="2025-08-11T16:30:00Z" w16du:dateUtc="2025-08-11T21:30:00Z"/>
                <w:rFonts w:ascii="Times New Roman" w:hAnsi="Times New Roman" w:cs="Times New Roman"/>
                <w:color w:val="000000"/>
                <w:sz w:val="18"/>
                <w:szCs w:val="18"/>
              </w:rPr>
            </w:pPr>
            <w:ins w:id="3615" w:author="Microsoft Word" w:date="2025-08-11T16:30:00Z" w16du:dateUtc="2025-08-11T21:30:00Z">
              <w:r w:rsidRPr="004D28DD">
                <w:rPr>
                  <w:rFonts w:ascii="Times New Roman" w:hAnsi="Times New Roman" w:cs="Times New Roman"/>
                  <w:color w:val="000000"/>
                  <w:sz w:val="18"/>
                  <w:szCs w:val="18"/>
                  <w:rPrChange w:id="3616" w:author="Jujia Li" w:date="2025-08-10T15:16:00Z" w16du:dateUtc="2025-08-10T20:16:00Z">
                    <w:rPr>
                      <w:rFonts w:ascii="Aptos Narrow" w:hAnsi="Aptos Narrow"/>
                      <w:color w:val="000000"/>
                      <w:sz w:val="22"/>
                      <w:szCs w:val="22"/>
                    </w:rPr>
                  </w:rPrChange>
                </w:rPr>
                <w:t>10.70</w:t>
              </w:r>
            </w:ins>
          </w:p>
        </w:tc>
        <w:tc>
          <w:tcPr>
            <w:tcW w:w="315" w:type="pct"/>
            <w:gridSpan w:val="2"/>
            <w:noWrap/>
            <w:vAlign w:val="bottom"/>
          </w:tcPr>
          <w:p w14:paraId="16A556E9" w14:textId="1C38826F" w:rsidR="004D28DD" w:rsidRPr="004D28DD" w:rsidRDefault="004D28DD" w:rsidP="004D28DD">
            <w:pPr>
              <w:spacing w:after="120" w:line="360" w:lineRule="auto"/>
              <w:contextualSpacing/>
              <w:jc w:val="right"/>
              <w:rPr>
                <w:ins w:id="3617" w:author="Microsoft Word" w:date="2025-08-11T16:30:00Z" w16du:dateUtc="2025-08-11T21:30:00Z"/>
                <w:rFonts w:ascii="Times New Roman" w:hAnsi="Times New Roman" w:cs="Times New Roman"/>
                <w:color w:val="000000"/>
                <w:sz w:val="18"/>
                <w:szCs w:val="18"/>
              </w:rPr>
            </w:pPr>
            <w:ins w:id="3618" w:author="Microsoft Word" w:date="2025-08-11T16:30:00Z" w16du:dateUtc="2025-08-11T21:30:00Z">
              <w:r w:rsidRPr="004D28DD">
                <w:rPr>
                  <w:rFonts w:ascii="Times New Roman" w:hAnsi="Times New Roman" w:cs="Times New Roman"/>
                  <w:color w:val="000000"/>
                  <w:sz w:val="18"/>
                  <w:szCs w:val="18"/>
                  <w:rPrChange w:id="3619" w:author="Jujia Li" w:date="2025-08-10T15:16:00Z" w16du:dateUtc="2025-08-10T20:16:00Z">
                    <w:rPr>
                      <w:rFonts w:ascii="Aptos Narrow" w:hAnsi="Aptos Narrow"/>
                      <w:color w:val="000000"/>
                      <w:sz w:val="22"/>
                      <w:szCs w:val="22"/>
                    </w:rPr>
                  </w:rPrChange>
                </w:rPr>
                <w:t>0.93</w:t>
              </w:r>
            </w:ins>
          </w:p>
        </w:tc>
        <w:tc>
          <w:tcPr>
            <w:tcW w:w="380" w:type="pct"/>
            <w:noWrap/>
            <w:vAlign w:val="bottom"/>
          </w:tcPr>
          <w:p w14:paraId="6003D586" w14:textId="2EDD70BB" w:rsidR="004D28DD" w:rsidRPr="004D28DD" w:rsidRDefault="004D28DD" w:rsidP="004D28DD">
            <w:pPr>
              <w:spacing w:after="120" w:line="360" w:lineRule="auto"/>
              <w:contextualSpacing/>
              <w:jc w:val="right"/>
              <w:rPr>
                <w:ins w:id="3620" w:author="Microsoft Word" w:date="2025-08-11T16:30:00Z" w16du:dateUtc="2025-08-11T21:30:00Z"/>
                <w:rFonts w:ascii="Times New Roman" w:hAnsi="Times New Roman" w:cs="Times New Roman"/>
                <w:color w:val="000000"/>
                <w:sz w:val="18"/>
                <w:szCs w:val="18"/>
              </w:rPr>
            </w:pPr>
            <w:ins w:id="3621" w:author="Microsoft Word" w:date="2025-08-11T16:30:00Z" w16du:dateUtc="2025-08-11T21:30:00Z">
              <w:r w:rsidRPr="004D28DD">
                <w:rPr>
                  <w:rFonts w:ascii="Times New Roman" w:hAnsi="Times New Roman" w:cs="Times New Roman"/>
                  <w:color w:val="000000"/>
                  <w:sz w:val="18"/>
                  <w:szCs w:val="18"/>
                  <w:rPrChange w:id="3622" w:author="Jujia Li" w:date="2025-08-10T15:16:00Z" w16du:dateUtc="2025-08-10T20:16:00Z">
                    <w:rPr>
                      <w:rFonts w:ascii="Aptos Narrow" w:hAnsi="Aptos Narrow"/>
                      <w:color w:val="000000"/>
                      <w:sz w:val="22"/>
                      <w:szCs w:val="22"/>
                    </w:rPr>
                  </w:rPrChange>
                </w:rPr>
                <w:t>8.21</w:t>
              </w:r>
            </w:ins>
          </w:p>
        </w:tc>
        <w:tc>
          <w:tcPr>
            <w:tcW w:w="316" w:type="pct"/>
            <w:gridSpan w:val="2"/>
            <w:noWrap/>
            <w:vAlign w:val="bottom"/>
          </w:tcPr>
          <w:p w14:paraId="0E236E51" w14:textId="6105F37C" w:rsidR="004D28DD" w:rsidRPr="004D28DD" w:rsidRDefault="004D28DD" w:rsidP="004D28DD">
            <w:pPr>
              <w:spacing w:after="120" w:line="360" w:lineRule="auto"/>
              <w:contextualSpacing/>
              <w:jc w:val="right"/>
              <w:rPr>
                <w:ins w:id="3623" w:author="Microsoft Word" w:date="2025-08-11T16:30:00Z" w16du:dateUtc="2025-08-11T21:30:00Z"/>
                <w:rFonts w:ascii="Times New Roman" w:hAnsi="Times New Roman" w:cs="Times New Roman"/>
                <w:color w:val="000000"/>
                <w:sz w:val="18"/>
                <w:szCs w:val="18"/>
              </w:rPr>
            </w:pPr>
            <w:ins w:id="3624" w:author="Microsoft Word" w:date="2025-08-11T16:30:00Z" w16du:dateUtc="2025-08-11T21:30:00Z">
              <w:r w:rsidRPr="004D28DD">
                <w:rPr>
                  <w:rFonts w:ascii="Times New Roman" w:hAnsi="Times New Roman" w:cs="Times New Roman"/>
                  <w:color w:val="000000"/>
                  <w:sz w:val="18"/>
                  <w:szCs w:val="18"/>
                  <w:rPrChange w:id="3625" w:author="Jujia Li" w:date="2025-08-10T15:16:00Z" w16du:dateUtc="2025-08-10T20:16:00Z">
                    <w:rPr>
                      <w:rFonts w:ascii="Aptos Narrow" w:hAnsi="Aptos Narrow"/>
                      <w:color w:val="000000"/>
                      <w:sz w:val="22"/>
                      <w:szCs w:val="22"/>
                    </w:rPr>
                  </w:rPrChange>
                </w:rPr>
                <w:t>0.72</w:t>
              </w:r>
            </w:ins>
          </w:p>
        </w:tc>
        <w:tc>
          <w:tcPr>
            <w:tcW w:w="380" w:type="pct"/>
            <w:noWrap/>
            <w:vAlign w:val="bottom"/>
          </w:tcPr>
          <w:p w14:paraId="004BDDD7" w14:textId="01989944" w:rsidR="004D28DD" w:rsidRPr="004D28DD" w:rsidRDefault="004D28DD" w:rsidP="004D28DD">
            <w:pPr>
              <w:spacing w:after="120" w:line="360" w:lineRule="auto"/>
              <w:contextualSpacing/>
              <w:jc w:val="right"/>
              <w:rPr>
                <w:ins w:id="3626" w:author="Microsoft Word" w:date="2025-08-11T16:30:00Z" w16du:dateUtc="2025-08-11T21:30:00Z"/>
                <w:rFonts w:ascii="Times New Roman" w:hAnsi="Times New Roman" w:cs="Times New Roman"/>
                <w:color w:val="000000"/>
                <w:sz w:val="18"/>
                <w:szCs w:val="18"/>
              </w:rPr>
            </w:pPr>
            <w:ins w:id="3627" w:author="Microsoft Word" w:date="2025-08-11T16:30:00Z" w16du:dateUtc="2025-08-11T21:30:00Z">
              <w:r w:rsidRPr="004D28DD">
                <w:rPr>
                  <w:rFonts w:ascii="Times New Roman" w:hAnsi="Times New Roman" w:cs="Times New Roman"/>
                  <w:color w:val="000000"/>
                  <w:sz w:val="18"/>
                  <w:szCs w:val="18"/>
                  <w:rPrChange w:id="3628" w:author="Jujia Li" w:date="2025-08-10T15:16:00Z" w16du:dateUtc="2025-08-10T20:16:00Z">
                    <w:rPr>
                      <w:rFonts w:ascii="Aptos Narrow" w:hAnsi="Aptos Narrow"/>
                      <w:color w:val="000000"/>
                      <w:sz w:val="22"/>
                      <w:szCs w:val="22"/>
                    </w:rPr>
                  </w:rPrChange>
                </w:rPr>
                <w:t>7.30</w:t>
              </w:r>
            </w:ins>
          </w:p>
        </w:tc>
        <w:tc>
          <w:tcPr>
            <w:tcW w:w="321" w:type="pct"/>
            <w:noWrap/>
            <w:vAlign w:val="bottom"/>
          </w:tcPr>
          <w:p w14:paraId="798A2E5C" w14:textId="6A017FDF" w:rsidR="004D28DD" w:rsidRPr="004D28DD" w:rsidRDefault="004D28DD" w:rsidP="004D28DD">
            <w:pPr>
              <w:spacing w:after="120" w:line="360" w:lineRule="auto"/>
              <w:contextualSpacing/>
              <w:jc w:val="right"/>
              <w:rPr>
                <w:ins w:id="3629" w:author="Microsoft Word" w:date="2025-08-11T16:30:00Z" w16du:dateUtc="2025-08-11T21:30:00Z"/>
                <w:rFonts w:ascii="Times New Roman" w:hAnsi="Times New Roman" w:cs="Times New Roman"/>
                <w:color w:val="000000"/>
                <w:sz w:val="18"/>
                <w:szCs w:val="18"/>
              </w:rPr>
            </w:pPr>
            <w:ins w:id="3630" w:author="Microsoft Word" w:date="2025-08-11T16:30:00Z" w16du:dateUtc="2025-08-11T21:30:00Z">
              <w:r w:rsidRPr="004D28DD">
                <w:rPr>
                  <w:rFonts w:ascii="Times New Roman" w:hAnsi="Times New Roman" w:cs="Times New Roman"/>
                  <w:color w:val="000000"/>
                  <w:sz w:val="18"/>
                  <w:szCs w:val="18"/>
                  <w:rPrChange w:id="3631" w:author="Jujia Li" w:date="2025-08-10T15:16:00Z" w16du:dateUtc="2025-08-10T20:16:00Z">
                    <w:rPr>
                      <w:rFonts w:ascii="Aptos Narrow" w:hAnsi="Aptos Narrow"/>
                      <w:color w:val="000000"/>
                      <w:sz w:val="22"/>
                      <w:szCs w:val="22"/>
                    </w:rPr>
                  </w:rPrChange>
                </w:rPr>
                <w:t>0.64</w:t>
              </w:r>
            </w:ins>
          </w:p>
        </w:tc>
        <w:tc>
          <w:tcPr>
            <w:tcW w:w="428" w:type="pct"/>
            <w:noWrap/>
            <w:vAlign w:val="bottom"/>
          </w:tcPr>
          <w:p w14:paraId="45217489" w14:textId="743137C1" w:rsidR="004D28DD" w:rsidRPr="004D28DD" w:rsidRDefault="004D28DD" w:rsidP="004D28DD">
            <w:pPr>
              <w:spacing w:after="120" w:line="360" w:lineRule="auto"/>
              <w:contextualSpacing/>
              <w:jc w:val="right"/>
              <w:rPr>
                <w:ins w:id="3632" w:author="Microsoft Word" w:date="2025-08-11T16:30:00Z" w16du:dateUtc="2025-08-11T21:30:00Z"/>
                <w:rFonts w:ascii="Times New Roman" w:hAnsi="Times New Roman" w:cs="Times New Roman"/>
                <w:color w:val="000000"/>
                <w:sz w:val="18"/>
                <w:szCs w:val="18"/>
              </w:rPr>
            </w:pPr>
            <w:ins w:id="3633" w:author="Microsoft Word" w:date="2025-08-11T16:30:00Z" w16du:dateUtc="2025-08-11T21:30:00Z">
              <w:r w:rsidRPr="004D28DD">
                <w:rPr>
                  <w:rFonts w:ascii="Times New Roman" w:hAnsi="Times New Roman" w:cs="Times New Roman"/>
                  <w:color w:val="000000"/>
                  <w:sz w:val="18"/>
                  <w:szCs w:val="18"/>
                  <w:rPrChange w:id="3634" w:author="Jujia Li" w:date="2025-08-10T15:16:00Z" w16du:dateUtc="2025-08-10T20:16:00Z">
                    <w:rPr>
                      <w:rFonts w:ascii="Aptos Narrow" w:hAnsi="Aptos Narrow"/>
                      <w:color w:val="000000"/>
                      <w:sz w:val="22"/>
                      <w:szCs w:val="22"/>
                    </w:rPr>
                  </w:rPrChange>
                </w:rPr>
                <w:t>40.25</w:t>
              </w:r>
            </w:ins>
          </w:p>
        </w:tc>
        <w:tc>
          <w:tcPr>
            <w:tcW w:w="344" w:type="pct"/>
            <w:vAlign w:val="bottom"/>
          </w:tcPr>
          <w:p w14:paraId="2F809066" w14:textId="4BC31E5D" w:rsidR="004D28DD" w:rsidRPr="004D28DD" w:rsidRDefault="004D28DD" w:rsidP="004D28DD">
            <w:pPr>
              <w:spacing w:after="120" w:line="360" w:lineRule="auto"/>
              <w:contextualSpacing/>
              <w:jc w:val="right"/>
              <w:rPr>
                <w:ins w:id="3635" w:author="Microsoft Word" w:date="2025-08-11T16:30:00Z" w16du:dateUtc="2025-08-11T21:30:00Z"/>
                <w:rFonts w:ascii="Times New Roman" w:hAnsi="Times New Roman" w:cs="Times New Roman"/>
                <w:color w:val="000000"/>
                <w:sz w:val="18"/>
                <w:szCs w:val="18"/>
              </w:rPr>
            </w:pPr>
            <w:ins w:id="3636" w:author="Microsoft Word" w:date="2025-08-11T16:30:00Z" w16du:dateUtc="2025-08-11T21:30:00Z">
              <w:r w:rsidRPr="004D28DD">
                <w:rPr>
                  <w:rFonts w:ascii="Times New Roman" w:hAnsi="Times New Roman" w:cs="Times New Roman"/>
                  <w:color w:val="000000"/>
                  <w:sz w:val="18"/>
                  <w:szCs w:val="18"/>
                  <w:rPrChange w:id="3637" w:author="Jujia Li" w:date="2025-08-10T15:16:00Z" w16du:dateUtc="2025-08-10T20:16:00Z">
                    <w:rPr>
                      <w:rFonts w:ascii="Aptos Narrow" w:hAnsi="Aptos Narrow"/>
                      <w:color w:val="000000"/>
                      <w:sz w:val="22"/>
                      <w:szCs w:val="22"/>
                    </w:rPr>
                  </w:rPrChange>
                </w:rPr>
                <w:t>0.88</w:t>
              </w:r>
            </w:ins>
          </w:p>
        </w:tc>
      </w:tr>
      <w:tr w:rsidR="004D28DD" w:rsidRPr="006A0CE7" w14:paraId="08A8FAA0" w14:textId="77777777" w:rsidTr="005E344C">
        <w:trPr>
          <w:trHeight w:val="290"/>
          <w:ins w:id="3638" w:author="Microsoft Word" w:date="2025-08-11T16:30:00Z"/>
        </w:trPr>
        <w:tc>
          <w:tcPr>
            <w:tcW w:w="808" w:type="pct"/>
            <w:noWrap/>
            <w:vAlign w:val="bottom"/>
            <w:hideMark/>
          </w:tcPr>
          <w:p w14:paraId="4761309D" w14:textId="77777777" w:rsidR="004D28DD" w:rsidRPr="00221F0A" w:rsidRDefault="004D28DD" w:rsidP="004D28DD">
            <w:pPr>
              <w:spacing w:after="120" w:line="360" w:lineRule="auto"/>
              <w:contextualSpacing/>
              <w:rPr>
                <w:ins w:id="3639" w:author="Microsoft Word" w:date="2025-08-11T16:30:00Z" w16du:dateUtc="2025-08-11T21:30:00Z"/>
                <w:rFonts w:ascii="Times New Roman" w:eastAsia="Times New Roman" w:hAnsi="Times New Roman" w:cs="Times New Roman"/>
                <w:color w:val="000000"/>
                <w:kern w:val="0"/>
                <w:sz w:val="18"/>
                <w:szCs w:val="18"/>
                <w14:ligatures w14:val="none"/>
              </w:rPr>
            </w:pPr>
            <w:ins w:id="3640" w:author="Microsoft Word" w:date="2025-08-11T16:30:00Z" w16du:dateUtc="2025-08-11T21:30:00Z">
              <w:r w:rsidRPr="005E344C">
                <w:rPr>
                  <w:rFonts w:ascii="Times New Roman" w:hAnsi="Times New Roman" w:cs="Times New Roman"/>
                  <w:color w:val="000000"/>
                  <w:sz w:val="18"/>
                  <w:szCs w:val="18"/>
                </w:rPr>
                <w:t>JACKSON</w:t>
              </w:r>
            </w:ins>
          </w:p>
        </w:tc>
        <w:tc>
          <w:tcPr>
            <w:tcW w:w="566" w:type="pct"/>
            <w:vAlign w:val="bottom"/>
          </w:tcPr>
          <w:p w14:paraId="7692D4EB" w14:textId="5722D4E9" w:rsidR="004D28DD" w:rsidRPr="004D28DD" w:rsidRDefault="004D28DD" w:rsidP="004D28DD">
            <w:pPr>
              <w:spacing w:after="120" w:line="360" w:lineRule="auto"/>
              <w:contextualSpacing/>
              <w:jc w:val="right"/>
              <w:rPr>
                <w:ins w:id="3641" w:author="Microsoft Word" w:date="2025-08-11T16:30:00Z" w16du:dateUtc="2025-08-11T21:30:00Z"/>
                <w:rFonts w:ascii="Times New Roman" w:hAnsi="Times New Roman" w:cs="Times New Roman"/>
                <w:sz w:val="18"/>
                <w:szCs w:val="18"/>
              </w:rPr>
            </w:pPr>
            <w:ins w:id="3642" w:author="Microsoft Word" w:date="2025-08-11T16:30:00Z" w16du:dateUtc="2025-08-11T21:30:00Z">
              <w:r w:rsidRPr="004D28DD">
                <w:rPr>
                  <w:rFonts w:ascii="Times New Roman" w:hAnsi="Times New Roman" w:cs="Times New Roman"/>
                  <w:color w:val="000000"/>
                  <w:sz w:val="18"/>
                  <w:szCs w:val="18"/>
                  <w:rPrChange w:id="3643" w:author="Jujia Li" w:date="2025-08-10T15:16:00Z" w16du:dateUtc="2025-08-10T20:16:00Z">
                    <w:rPr>
                      <w:rFonts w:ascii="Aptos Narrow" w:hAnsi="Aptos Narrow"/>
                      <w:color w:val="000000"/>
                      <w:sz w:val="22"/>
                      <w:szCs w:val="22"/>
                    </w:rPr>
                  </w:rPrChange>
                </w:rPr>
                <w:t>51765.90</w:t>
              </w:r>
            </w:ins>
          </w:p>
        </w:tc>
        <w:tc>
          <w:tcPr>
            <w:tcW w:w="454" w:type="pct"/>
            <w:noWrap/>
            <w:vAlign w:val="bottom"/>
            <w:hideMark/>
          </w:tcPr>
          <w:p w14:paraId="79FF2C0F" w14:textId="708D344C" w:rsidR="004D28DD" w:rsidRPr="004D28DD" w:rsidRDefault="004D28DD" w:rsidP="004D28DD">
            <w:pPr>
              <w:spacing w:after="120" w:line="360" w:lineRule="auto"/>
              <w:contextualSpacing/>
              <w:jc w:val="right"/>
              <w:rPr>
                <w:ins w:id="3644" w:author="Microsoft Word" w:date="2025-08-11T16:30:00Z" w16du:dateUtc="2025-08-11T21:30:00Z"/>
                <w:rFonts w:ascii="Times New Roman" w:eastAsia="Times New Roman" w:hAnsi="Times New Roman" w:cs="Times New Roman"/>
                <w:color w:val="000000"/>
                <w:kern w:val="0"/>
                <w:sz w:val="18"/>
                <w:szCs w:val="18"/>
                <w14:ligatures w14:val="none"/>
              </w:rPr>
            </w:pPr>
            <w:ins w:id="3645" w:author="Microsoft Word" w:date="2025-08-11T16:30:00Z" w16du:dateUtc="2025-08-11T21:30:00Z">
              <w:r w:rsidRPr="004D28DD">
                <w:rPr>
                  <w:rFonts w:ascii="Times New Roman" w:hAnsi="Times New Roman" w:cs="Times New Roman"/>
                  <w:color w:val="000000"/>
                  <w:sz w:val="18"/>
                  <w:szCs w:val="18"/>
                  <w:rPrChange w:id="3646" w:author="Jujia Li" w:date="2025-08-10T15:16:00Z" w16du:dateUtc="2025-08-10T20:16:00Z">
                    <w:rPr>
                      <w:rFonts w:ascii="Aptos Narrow" w:hAnsi="Aptos Narrow"/>
                      <w:color w:val="000000"/>
                      <w:sz w:val="22"/>
                      <w:szCs w:val="22"/>
                    </w:rPr>
                  </w:rPrChange>
                </w:rPr>
                <w:t>21.76</w:t>
              </w:r>
            </w:ins>
          </w:p>
        </w:tc>
        <w:tc>
          <w:tcPr>
            <w:tcW w:w="308" w:type="pct"/>
            <w:gridSpan w:val="2"/>
            <w:noWrap/>
            <w:vAlign w:val="bottom"/>
            <w:hideMark/>
          </w:tcPr>
          <w:p w14:paraId="4D4A42D8" w14:textId="7A103E59" w:rsidR="004D28DD" w:rsidRPr="004D28DD" w:rsidRDefault="004D28DD" w:rsidP="004D28DD">
            <w:pPr>
              <w:spacing w:after="120" w:line="360" w:lineRule="auto"/>
              <w:contextualSpacing/>
              <w:jc w:val="right"/>
              <w:rPr>
                <w:ins w:id="3647" w:author="Microsoft Word" w:date="2025-08-11T16:30:00Z" w16du:dateUtc="2025-08-11T21:30:00Z"/>
                <w:rFonts w:ascii="Times New Roman" w:eastAsia="Times New Roman" w:hAnsi="Times New Roman" w:cs="Times New Roman"/>
                <w:color w:val="000000"/>
                <w:kern w:val="0"/>
                <w:sz w:val="18"/>
                <w:szCs w:val="18"/>
                <w14:ligatures w14:val="none"/>
              </w:rPr>
            </w:pPr>
            <w:ins w:id="3648" w:author="Microsoft Word" w:date="2025-08-11T16:30:00Z" w16du:dateUtc="2025-08-11T21:30:00Z">
              <w:r w:rsidRPr="004D28DD">
                <w:rPr>
                  <w:rFonts w:ascii="Times New Roman" w:hAnsi="Times New Roman" w:cs="Times New Roman"/>
                  <w:color w:val="000000"/>
                  <w:sz w:val="18"/>
                  <w:szCs w:val="18"/>
                  <w:rPrChange w:id="3649" w:author="Jujia Li" w:date="2025-08-10T15:16:00Z" w16du:dateUtc="2025-08-10T20:16:00Z">
                    <w:rPr>
                      <w:rFonts w:ascii="Aptos Narrow" w:hAnsi="Aptos Narrow"/>
                      <w:color w:val="000000"/>
                      <w:sz w:val="22"/>
                      <w:szCs w:val="22"/>
                    </w:rPr>
                  </w:rPrChange>
                </w:rPr>
                <w:t>1.14</w:t>
              </w:r>
            </w:ins>
          </w:p>
        </w:tc>
        <w:tc>
          <w:tcPr>
            <w:tcW w:w="380" w:type="pct"/>
            <w:noWrap/>
            <w:vAlign w:val="bottom"/>
            <w:hideMark/>
          </w:tcPr>
          <w:p w14:paraId="34F33B00" w14:textId="6F4E6FEF" w:rsidR="004D28DD" w:rsidRPr="004D28DD" w:rsidRDefault="004D28DD" w:rsidP="004D28DD">
            <w:pPr>
              <w:spacing w:after="120" w:line="360" w:lineRule="auto"/>
              <w:contextualSpacing/>
              <w:jc w:val="right"/>
              <w:rPr>
                <w:ins w:id="3650" w:author="Microsoft Word" w:date="2025-08-11T16:30:00Z" w16du:dateUtc="2025-08-11T21:30:00Z"/>
                <w:rFonts w:ascii="Times New Roman" w:eastAsia="Times New Roman" w:hAnsi="Times New Roman" w:cs="Times New Roman"/>
                <w:color w:val="000000"/>
                <w:kern w:val="0"/>
                <w:sz w:val="18"/>
                <w:szCs w:val="18"/>
                <w14:ligatures w14:val="none"/>
              </w:rPr>
            </w:pPr>
            <w:ins w:id="3651" w:author="Microsoft Word" w:date="2025-08-11T16:30:00Z" w16du:dateUtc="2025-08-11T21:30:00Z">
              <w:r w:rsidRPr="004D28DD">
                <w:rPr>
                  <w:rFonts w:ascii="Times New Roman" w:hAnsi="Times New Roman" w:cs="Times New Roman"/>
                  <w:color w:val="000000"/>
                  <w:sz w:val="18"/>
                  <w:szCs w:val="18"/>
                  <w:rPrChange w:id="3652" w:author="Jujia Li" w:date="2025-08-10T15:16:00Z" w16du:dateUtc="2025-08-10T20:16:00Z">
                    <w:rPr>
                      <w:rFonts w:ascii="Aptos Narrow" w:hAnsi="Aptos Narrow"/>
                      <w:color w:val="000000"/>
                      <w:sz w:val="22"/>
                      <w:szCs w:val="22"/>
                    </w:rPr>
                  </w:rPrChange>
                </w:rPr>
                <w:t>21.74</w:t>
              </w:r>
            </w:ins>
          </w:p>
        </w:tc>
        <w:tc>
          <w:tcPr>
            <w:tcW w:w="315" w:type="pct"/>
            <w:gridSpan w:val="2"/>
            <w:noWrap/>
            <w:vAlign w:val="bottom"/>
            <w:hideMark/>
          </w:tcPr>
          <w:p w14:paraId="722B435E" w14:textId="54EB39CF" w:rsidR="004D28DD" w:rsidRPr="004D28DD" w:rsidRDefault="004D28DD" w:rsidP="004D28DD">
            <w:pPr>
              <w:spacing w:after="120" w:line="360" w:lineRule="auto"/>
              <w:contextualSpacing/>
              <w:jc w:val="right"/>
              <w:rPr>
                <w:ins w:id="3653" w:author="Microsoft Word" w:date="2025-08-11T16:30:00Z" w16du:dateUtc="2025-08-11T21:30:00Z"/>
                <w:rFonts w:ascii="Times New Roman" w:eastAsia="Times New Roman" w:hAnsi="Times New Roman" w:cs="Times New Roman"/>
                <w:color w:val="000000"/>
                <w:kern w:val="0"/>
                <w:sz w:val="18"/>
                <w:szCs w:val="18"/>
                <w14:ligatures w14:val="none"/>
              </w:rPr>
            </w:pPr>
            <w:ins w:id="3654" w:author="Microsoft Word" w:date="2025-08-11T16:30:00Z" w16du:dateUtc="2025-08-11T21:30:00Z">
              <w:r w:rsidRPr="004D28DD">
                <w:rPr>
                  <w:rFonts w:ascii="Times New Roman" w:hAnsi="Times New Roman" w:cs="Times New Roman"/>
                  <w:color w:val="000000"/>
                  <w:sz w:val="18"/>
                  <w:szCs w:val="18"/>
                  <w:rPrChange w:id="3655" w:author="Jujia Li" w:date="2025-08-10T15:16:00Z" w16du:dateUtc="2025-08-10T20:16:00Z">
                    <w:rPr>
                      <w:rFonts w:ascii="Aptos Narrow" w:hAnsi="Aptos Narrow"/>
                      <w:color w:val="000000"/>
                      <w:sz w:val="22"/>
                      <w:szCs w:val="22"/>
                    </w:rPr>
                  </w:rPrChange>
                </w:rPr>
                <w:t>1.15</w:t>
              </w:r>
            </w:ins>
          </w:p>
        </w:tc>
        <w:tc>
          <w:tcPr>
            <w:tcW w:w="380" w:type="pct"/>
            <w:noWrap/>
            <w:vAlign w:val="bottom"/>
            <w:hideMark/>
          </w:tcPr>
          <w:p w14:paraId="00C45B39" w14:textId="5A86ADAC" w:rsidR="004D28DD" w:rsidRPr="004D28DD" w:rsidRDefault="004D28DD" w:rsidP="004D28DD">
            <w:pPr>
              <w:spacing w:after="120" w:line="360" w:lineRule="auto"/>
              <w:contextualSpacing/>
              <w:jc w:val="right"/>
              <w:rPr>
                <w:ins w:id="3656" w:author="Microsoft Word" w:date="2025-08-11T16:30:00Z" w16du:dateUtc="2025-08-11T21:30:00Z"/>
                <w:rFonts w:ascii="Times New Roman" w:eastAsia="Times New Roman" w:hAnsi="Times New Roman" w:cs="Times New Roman"/>
                <w:color w:val="000000"/>
                <w:kern w:val="0"/>
                <w:sz w:val="18"/>
                <w:szCs w:val="18"/>
                <w14:ligatures w14:val="none"/>
              </w:rPr>
            </w:pPr>
            <w:ins w:id="3657" w:author="Microsoft Word" w:date="2025-08-11T16:30:00Z" w16du:dateUtc="2025-08-11T21:30:00Z">
              <w:r w:rsidRPr="004D28DD">
                <w:rPr>
                  <w:rFonts w:ascii="Times New Roman" w:hAnsi="Times New Roman" w:cs="Times New Roman"/>
                  <w:color w:val="000000"/>
                  <w:sz w:val="18"/>
                  <w:szCs w:val="18"/>
                  <w:rPrChange w:id="3658" w:author="Jujia Li" w:date="2025-08-10T15:16:00Z" w16du:dateUtc="2025-08-10T20:16:00Z">
                    <w:rPr>
                      <w:rFonts w:ascii="Aptos Narrow" w:hAnsi="Aptos Narrow"/>
                      <w:color w:val="000000"/>
                      <w:sz w:val="22"/>
                      <w:szCs w:val="22"/>
                    </w:rPr>
                  </w:rPrChange>
                </w:rPr>
                <w:t>19.68</w:t>
              </w:r>
            </w:ins>
          </w:p>
        </w:tc>
        <w:tc>
          <w:tcPr>
            <w:tcW w:w="316" w:type="pct"/>
            <w:gridSpan w:val="2"/>
            <w:noWrap/>
            <w:vAlign w:val="bottom"/>
            <w:hideMark/>
          </w:tcPr>
          <w:p w14:paraId="07EC46BE" w14:textId="4C156BC2" w:rsidR="004D28DD" w:rsidRPr="004D28DD" w:rsidRDefault="004D28DD" w:rsidP="004D28DD">
            <w:pPr>
              <w:spacing w:after="120" w:line="360" w:lineRule="auto"/>
              <w:contextualSpacing/>
              <w:jc w:val="right"/>
              <w:rPr>
                <w:ins w:id="3659" w:author="Microsoft Word" w:date="2025-08-11T16:30:00Z" w16du:dateUtc="2025-08-11T21:30:00Z"/>
                <w:rFonts w:ascii="Times New Roman" w:eastAsia="Times New Roman" w:hAnsi="Times New Roman" w:cs="Times New Roman"/>
                <w:color w:val="000000"/>
                <w:kern w:val="0"/>
                <w:sz w:val="18"/>
                <w:szCs w:val="18"/>
                <w14:ligatures w14:val="none"/>
              </w:rPr>
            </w:pPr>
            <w:ins w:id="3660" w:author="Microsoft Word" w:date="2025-08-11T16:30:00Z" w16du:dateUtc="2025-08-11T21:30:00Z">
              <w:r w:rsidRPr="004D28DD">
                <w:rPr>
                  <w:rFonts w:ascii="Times New Roman" w:hAnsi="Times New Roman" w:cs="Times New Roman"/>
                  <w:color w:val="000000"/>
                  <w:sz w:val="18"/>
                  <w:szCs w:val="18"/>
                  <w:rPrChange w:id="3661" w:author="Jujia Li" w:date="2025-08-10T15:16:00Z" w16du:dateUtc="2025-08-10T20:16:00Z">
                    <w:rPr>
                      <w:rFonts w:ascii="Aptos Narrow" w:hAnsi="Aptos Narrow"/>
                      <w:color w:val="000000"/>
                      <w:sz w:val="22"/>
                      <w:szCs w:val="22"/>
                    </w:rPr>
                  </w:rPrChange>
                </w:rPr>
                <w:t>1.04</w:t>
              </w:r>
            </w:ins>
          </w:p>
        </w:tc>
        <w:tc>
          <w:tcPr>
            <w:tcW w:w="380" w:type="pct"/>
            <w:noWrap/>
            <w:vAlign w:val="bottom"/>
            <w:hideMark/>
          </w:tcPr>
          <w:p w14:paraId="0E62A0DF" w14:textId="156DA59E" w:rsidR="004D28DD" w:rsidRPr="004D28DD" w:rsidRDefault="004D28DD" w:rsidP="004D28DD">
            <w:pPr>
              <w:spacing w:after="120" w:line="360" w:lineRule="auto"/>
              <w:contextualSpacing/>
              <w:jc w:val="right"/>
              <w:rPr>
                <w:ins w:id="3662" w:author="Microsoft Word" w:date="2025-08-11T16:30:00Z" w16du:dateUtc="2025-08-11T21:30:00Z"/>
                <w:rFonts w:ascii="Times New Roman" w:eastAsia="Times New Roman" w:hAnsi="Times New Roman" w:cs="Times New Roman"/>
                <w:color w:val="000000"/>
                <w:kern w:val="0"/>
                <w:sz w:val="18"/>
                <w:szCs w:val="18"/>
                <w14:ligatures w14:val="none"/>
              </w:rPr>
            </w:pPr>
            <w:ins w:id="3663" w:author="Microsoft Word" w:date="2025-08-11T16:30:00Z" w16du:dateUtc="2025-08-11T21:30:00Z">
              <w:r w:rsidRPr="004D28DD">
                <w:rPr>
                  <w:rFonts w:ascii="Times New Roman" w:hAnsi="Times New Roman" w:cs="Times New Roman"/>
                  <w:color w:val="000000"/>
                  <w:sz w:val="18"/>
                  <w:szCs w:val="18"/>
                  <w:rPrChange w:id="3664" w:author="Jujia Li" w:date="2025-08-10T15:16:00Z" w16du:dateUtc="2025-08-10T20:16:00Z">
                    <w:rPr>
                      <w:rFonts w:ascii="Aptos Narrow" w:hAnsi="Aptos Narrow"/>
                      <w:color w:val="000000"/>
                      <w:sz w:val="22"/>
                      <w:szCs w:val="22"/>
                    </w:rPr>
                  </w:rPrChange>
                </w:rPr>
                <w:t>16.86</w:t>
              </w:r>
            </w:ins>
          </w:p>
        </w:tc>
        <w:tc>
          <w:tcPr>
            <w:tcW w:w="321" w:type="pct"/>
            <w:noWrap/>
            <w:vAlign w:val="bottom"/>
            <w:hideMark/>
          </w:tcPr>
          <w:p w14:paraId="78C252AD" w14:textId="3E5352A2" w:rsidR="004D28DD" w:rsidRPr="004D28DD" w:rsidRDefault="004D28DD" w:rsidP="004D28DD">
            <w:pPr>
              <w:spacing w:after="120" w:line="360" w:lineRule="auto"/>
              <w:contextualSpacing/>
              <w:jc w:val="right"/>
              <w:rPr>
                <w:ins w:id="3665" w:author="Microsoft Word" w:date="2025-08-11T16:30:00Z" w16du:dateUtc="2025-08-11T21:30:00Z"/>
                <w:rFonts w:ascii="Times New Roman" w:eastAsia="Times New Roman" w:hAnsi="Times New Roman" w:cs="Times New Roman"/>
                <w:color w:val="000000"/>
                <w:kern w:val="0"/>
                <w:sz w:val="18"/>
                <w:szCs w:val="18"/>
                <w14:ligatures w14:val="none"/>
              </w:rPr>
            </w:pPr>
            <w:ins w:id="3666" w:author="Microsoft Word" w:date="2025-08-11T16:30:00Z" w16du:dateUtc="2025-08-11T21:30:00Z">
              <w:r w:rsidRPr="004D28DD">
                <w:rPr>
                  <w:rFonts w:ascii="Times New Roman" w:hAnsi="Times New Roman" w:cs="Times New Roman"/>
                  <w:color w:val="000000"/>
                  <w:sz w:val="18"/>
                  <w:szCs w:val="18"/>
                  <w:rPrChange w:id="3667" w:author="Jujia Li" w:date="2025-08-10T15:16:00Z" w16du:dateUtc="2025-08-10T20:16:00Z">
                    <w:rPr>
                      <w:rFonts w:ascii="Aptos Narrow" w:hAnsi="Aptos Narrow"/>
                      <w:color w:val="000000"/>
                      <w:sz w:val="22"/>
                      <w:szCs w:val="22"/>
                    </w:rPr>
                  </w:rPrChange>
                </w:rPr>
                <w:t>0.89</w:t>
              </w:r>
            </w:ins>
          </w:p>
        </w:tc>
        <w:tc>
          <w:tcPr>
            <w:tcW w:w="428" w:type="pct"/>
            <w:noWrap/>
            <w:vAlign w:val="bottom"/>
            <w:hideMark/>
          </w:tcPr>
          <w:p w14:paraId="51EAC03A" w14:textId="1C2290EC" w:rsidR="004D28DD" w:rsidRPr="004D28DD" w:rsidRDefault="004D28DD" w:rsidP="004D28DD">
            <w:pPr>
              <w:spacing w:after="120" w:line="360" w:lineRule="auto"/>
              <w:contextualSpacing/>
              <w:jc w:val="right"/>
              <w:rPr>
                <w:ins w:id="3668" w:author="Microsoft Word" w:date="2025-08-11T16:30:00Z" w16du:dateUtc="2025-08-11T21:30:00Z"/>
                <w:rFonts w:ascii="Times New Roman" w:eastAsia="Times New Roman" w:hAnsi="Times New Roman" w:cs="Times New Roman"/>
                <w:color w:val="000000"/>
                <w:kern w:val="0"/>
                <w:sz w:val="18"/>
                <w:szCs w:val="18"/>
                <w14:ligatures w14:val="none"/>
              </w:rPr>
            </w:pPr>
            <w:ins w:id="3669" w:author="Microsoft Word" w:date="2025-08-11T16:30:00Z" w16du:dateUtc="2025-08-11T21:30:00Z">
              <w:r w:rsidRPr="004D28DD">
                <w:rPr>
                  <w:rFonts w:ascii="Times New Roman" w:hAnsi="Times New Roman" w:cs="Times New Roman"/>
                  <w:color w:val="000000"/>
                  <w:sz w:val="18"/>
                  <w:szCs w:val="18"/>
                  <w:rPrChange w:id="3670" w:author="Jujia Li" w:date="2025-08-10T15:16:00Z" w16du:dateUtc="2025-08-10T20:16:00Z">
                    <w:rPr>
                      <w:rFonts w:ascii="Aptos Narrow" w:hAnsi="Aptos Narrow"/>
                      <w:color w:val="000000"/>
                      <w:sz w:val="22"/>
                      <w:szCs w:val="22"/>
                    </w:rPr>
                  </w:rPrChange>
                </w:rPr>
                <w:t>80.04</w:t>
              </w:r>
            </w:ins>
          </w:p>
        </w:tc>
        <w:tc>
          <w:tcPr>
            <w:tcW w:w="344" w:type="pct"/>
            <w:vAlign w:val="bottom"/>
          </w:tcPr>
          <w:p w14:paraId="35DD5F97" w14:textId="2C360741" w:rsidR="004D28DD" w:rsidRPr="004D28DD" w:rsidRDefault="004D28DD" w:rsidP="004D28DD">
            <w:pPr>
              <w:spacing w:after="120" w:line="360" w:lineRule="auto"/>
              <w:contextualSpacing/>
              <w:jc w:val="right"/>
              <w:rPr>
                <w:ins w:id="3671" w:author="Microsoft Word" w:date="2025-08-11T16:30:00Z" w16du:dateUtc="2025-08-11T21:30:00Z"/>
                <w:rFonts w:ascii="Times New Roman" w:hAnsi="Times New Roman" w:cs="Times New Roman"/>
                <w:sz w:val="18"/>
                <w:szCs w:val="18"/>
              </w:rPr>
            </w:pPr>
            <w:ins w:id="3672" w:author="Microsoft Word" w:date="2025-08-11T16:30:00Z" w16du:dateUtc="2025-08-11T21:30:00Z">
              <w:r w:rsidRPr="004D28DD">
                <w:rPr>
                  <w:rFonts w:ascii="Times New Roman" w:hAnsi="Times New Roman" w:cs="Times New Roman"/>
                  <w:color w:val="000000"/>
                  <w:sz w:val="18"/>
                  <w:szCs w:val="18"/>
                  <w:rPrChange w:id="3673" w:author="Jujia Li" w:date="2025-08-10T15:16:00Z" w16du:dateUtc="2025-08-10T20:16:00Z">
                    <w:rPr>
                      <w:rFonts w:ascii="Aptos Narrow" w:hAnsi="Aptos Narrow"/>
                      <w:color w:val="000000"/>
                      <w:sz w:val="22"/>
                      <w:szCs w:val="22"/>
                    </w:rPr>
                  </w:rPrChange>
                </w:rPr>
                <w:t>1.05</w:t>
              </w:r>
            </w:ins>
          </w:p>
        </w:tc>
      </w:tr>
      <w:tr w:rsidR="004D28DD" w:rsidRPr="006A0CE7" w14:paraId="6167D96B" w14:textId="77777777" w:rsidTr="005E344C">
        <w:trPr>
          <w:trHeight w:val="290"/>
          <w:ins w:id="3674" w:author="Microsoft Word" w:date="2025-08-11T16:30:00Z"/>
        </w:trPr>
        <w:tc>
          <w:tcPr>
            <w:tcW w:w="808" w:type="pct"/>
            <w:noWrap/>
            <w:vAlign w:val="bottom"/>
            <w:hideMark/>
          </w:tcPr>
          <w:p w14:paraId="55A38CA3" w14:textId="77777777" w:rsidR="004D28DD" w:rsidRPr="00221F0A" w:rsidRDefault="004D28DD" w:rsidP="004D28DD">
            <w:pPr>
              <w:spacing w:after="120" w:line="360" w:lineRule="auto"/>
              <w:contextualSpacing/>
              <w:rPr>
                <w:ins w:id="3675" w:author="Microsoft Word" w:date="2025-08-11T16:30:00Z" w16du:dateUtc="2025-08-11T21:30:00Z"/>
                <w:rFonts w:ascii="Times New Roman" w:eastAsia="Times New Roman" w:hAnsi="Times New Roman" w:cs="Times New Roman"/>
                <w:color w:val="000000"/>
                <w:kern w:val="0"/>
                <w:sz w:val="18"/>
                <w:szCs w:val="18"/>
                <w14:ligatures w14:val="none"/>
              </w:rPr>
            </w:pPr>
            <w:ins w:id="3676" w:author="Microsoft Word" w:date="2025-08-11T16:30:00Z" w16du:dateUtc="2025-08-11T21:30:00Z">
              <w:r w:rsidRPr="005E344C">
                <w:rPr>
                  <w:rFonts w:ascii="Times New Roman" w:hAnsi="Times New Roman" w:cs="Times New Roman"/>
                  <w:color w:val="000000"/>
                  <w:sz w:val="18"/>
                  <w:szCs w:val="18"/>
                </w:rPr>
                <w:t>JEFFERSON</w:t>
              </w:r>
            </w:ins>
          </w:p>
        </w:tc>
        <w:tc>
          <w:tcPr>
            <w:tcW w:w="566" w:type="pct"/>
            <w:vAlign w:val="bottom"/>
          </w:tcPr>
          <w:p w14:paraId="7E57321C" w14:textId="1ACA4210" w:rsidR="004D28DD" w:rsidRPr="004D28DD" w:rsidRDefault="004D28DD" w:rsidP="004D28DD">
            <w:pPr>
              <w:spacing w:after="120" w:line="360" w:lineRule="auto"/>
              <w:contextualSpacing/>
              <w:jc w:val="right"/>
              <w:rPr>
                <w:ins w:id="3677" w:author="Microsoft Word" w:date="2025-08-11T16:30:00Z" w16du:dateUtc="2025-08-11T21:30:00Z"/>
                <w:rFonts w:ascii="Times New Roman" w:hAnsi="Times New Roman" w:cs="Times New Roman"/>
                <w:sz w:val="18"/>
                <w:szCs w:val="18"/>
              </w:rPr>
            </w:pPr>
            <w:ins w:id="3678" w:author="Microsoft Word" w:date="2025-08-11T16:30:00Z" w16du:dateUtc="2025-08-11T21:30:00Z">
              <w:r w:rsidRPr="004D28DD">
                <w:rPr>
                  <w:rFonts w:ascii="Times New Roman" w:hAnsi="Times New Roman" w:cs="Times New Roman"/>
                  <w:color w:val="000000"/>
                  <w:sz w:val="18"/>
                  <w:szCs w:val="18"/>
                  <w:rPrChange w:id="3679" w:author="Jujia Li" w:date="2025-08-10T15:16:00Z" w16du:dateUtc="2025-08-10T20:16:00Z">
                    <w:rPr>
                      <w:rFonts w:ascii="Aptos Narrow" w:hAnsi="Aptos Narrow"/>
                      <w:color w:val="000000"/>
                      <w:sz w:val="22"/>
                      <w:szCs w:val="22"/>
                    </w:rPr>
                  </w:rPrChange>
                </w:rPr>
                <w:t>659486.59</w:t>
              </w:r>
            </w:ins>
          </w:p>
        </w:tc>
        <w:tc>
          <w:tcPr>
            <w:tcW w:w="454" w:type="pct"/>
            <w:noWrap/>
            <w:vAlign w:val="bottom"/>
            <w:hideMark/>
          </w:tcPr>
          <w:p w14:paraId="722A67C3" w14:textId="490AF5F3" w:rsidR="004D28DD" w:rsidRPr="004D28DD" w:rsidRDefault="004D28DD" w:rsidP="004D28DD">
            <w:pPr>
              <w:spacing w:after="120" w:line="360" w:lineRule="auto"/>
              <w:contextualSpacing/>
              <w:jc w:val="right"/>
              <w:rPr>
                <w:ins w:id="3680" w:author="Microsoft Word" w:date="2025-08-11T16:30:00Z" w16du:dateUtc="2025-08-11T21:30:00Z"/>
                <w:rFonts w:ascii="Times New Roman" w:eastAsia="Times New Roman" w:hAnsi="Times New Roman" w:cs="Times New Roman"/>
                <w:color w:val="000000"/>
                <w:kern w:val="0"/>
                <w:sz w:val="18"/>
                <w:szCs w:val="18"/>
                <w14:ligatures w14:val="none"/>
              </w:rPr>
            </w:pPr>
            <w:ins w:id="3681" w:author="Microsoft Word" w:date="2025-08-11T16:30:00Z" w16du:dateUtc="2025-08-11T21:30:00Z">
              <w:r w:rsidRPr="004D28DD">
                <w:rPr>
                  <w:rFonts w:ascii="Times New Roman" w:hAnsi="Times New Roman" w:cs="Times New Roman"/>
                  <w:color w:val="000000"/>
                  <w:sz w:val="18"/>
                  <w:szCs w:val="18"/>
                  <w:rPrChange w:id="3682" w:author="Jujia Li" w:date="2025-08-10T15:16:00Z" w16du:dateUtc="2025-08-10T20:16:00Z">
                    <w:rPr>
                      <w:rFonts w:ascii="Aptos Narrow" w:hAnsi="Aptos Narrow"/>
                      <w:color w:val="000000"/>
                      <w:sz w:val="22"/>
                      <w:szCs w:val="22"/>
                    </w:rPr>
                  </w:rPrChange>
                </w:rPr>
                <w:t>210.08</w:t>
              </w:r>
            </w:ins>
          </w:p>
        </w:tc>
        <w:tc>
          <w:tcPr>
            <w:tcW w:w="308" w:type="pct"/>
            <w:gridSpan w:val="2"/>
            <w:noWrap/>
            <w:vAlign w:val="bottom"/>
            <w:hideMark/>
          </w:tcPr>
          <w:p w14:paraId="5FDB8CF6" w14:textId="05EC7432" w:rsidR="004D28DD" w:rsidRPr="004D28DD" w:rsidRDefault="004D28DD" w:rsidP="004D28DD">
            <w:pPr>
              <w:spacing w:after="120" w:line="360" w:lineRule="auto"/>
              <w:contextualSpacing/>
              <w:jc w:val="right"/>
              <w:rPr>
                <w:ins w:id="3683" w:author="Microsoft Word" w:date="2025-08-11T16:30:00Z" w16du:dateUtc="2025-08-11T21:30:00Z"/>
                <w:rFonts w:ascii="Times New Roman" w:eastAsia="Times New Roman" w:hAnsi="Times New Roman" w:cs="Times New Roman"/>
                <w:color w:val="000000"/>
                <w:kern w:val="0"/>
                <w:sz w:val="18"/>
                <w:szCs w:val="18"/>
                <w14:ligatures w14:val="none"/>
              </w:rPr>
            </w:pPr>
            <w:ins w:id="3684" w:author="Microsoft Word" w:date="2025-08-11T16:30:00Z" w16du:dateUtc="2025-08-11T21:30:00Z">
              <w:r w:rsidRPr="004D28DD">
                <w:rPr>
                  <w:rFonts w:ascii="Times New Roman" w:hAnsi="Times New Roman" w:cs="Times New Roman"/>
                  <w:color w:val="000000"/>
                  <w:sz w:val="18"/>
                  <w:szCs w:val="18"/>
                  <w:rPrChange w:id="3685" w:author="Jujia Li" w:date="2025-08-10T15:16:00Z" w16du:dateUtc="2025-08-10T20:16:00Z">
                    <w:rPr>
                      <w:rFonts w:ascii="Aptos Narrow" w:hAnsi="Aptos Narrow"/>
                      <w:color w:val="000000"/>
                      <w:sz w:val="22"/>
                      <w:szCs w:val="22"/>
                    </w:rPr>
                  </w:rPrChange>
                </w:rPr>
                <w:t>0.87</w:t>
              </w:r>
            </w:ins>
          </w:p>
        </w:tc>
        <w:tc>
          <w:tcPr>
            <w:tcW w:w="380" w:type="pct"/>
            <w:noWrap/>
            <w:vAlign w:val="bottom"/>
            <w:hideMark/>
          </w:tcPr>
          <w:p w14:paraId="04BBB394" w14:textId="37ACE7FD" w:rsidR="004D28DD" w:rsidRPr="004D28DD" w:rsidRDefault="004D28DD" w:rsidP="004D28DD">
            <w:pPr>
              <w:spacing w:after="120" w:line="360" w:lineRule="auto"/>
              <w:contextualSpacing/>
              <w:jc w:val="right"/>
              <w:rPr>
                <w:ins w:id="3686" w:author="Microsoft Word" w:date="2025-08-11T16:30:00Z" w16du:dateUtc="2025-08-11T21:30:00Z"/>
                <w:rFonts w:ascii="Times New Roman" w:eastAsia="Times New Roman" w:hAnsi="Times New Roman" w:cs="Times New Roman"/>
                <w:color w:val="000000"/>
                <w:kern w:val="0"/>
                <w:sz w:val="18"/>
                <w:szCs w:val="18"/>
                <w14:ligatures w14:val="none"/>
              </w:rPr>
            </w:pPr>
            <w:ins w:id="3687" w:author="Microsoft Word" w:date="2025-08-11T16:30:00Z" w16du:dateUtc="2025-08-11T21:30:00Z">
              <w:r w:rsidRPr="004D28DD">
                <w:rPr>
                  <w:rFonts w:ascii="Times New Roman" w:hAnsi="Times New Roman" w:cs="Times New Roman"/>
                  <w:color w:val="000000"/>
                  <w:sz w:val="18"/>
                  <w:szCs w:val="18"/>
                  <w:rPrChange w:id="3688" w:author="Jujia Li" w:date="2025-08-10T15:16:00Z" w16du:dateUtc="2025-08-10T20:16:00Z">
                    <w:rPr>
                      <w:rFonts w:ascii="Aptos Narrow" w:hAnsi="Aptos Narrow"/>
                      <w:color w:val="000000"/>
                      <w:sz w:val="22"/>
                      <w:szCs w:val="22"/>
                    </w:rPr>
                  </w:rPrChange>
                </w:rPr>
                <w:t>182.93</w:t>
              </w:r>
            </w:ins>
          </w:p>
        </w:tc>
        <w:tc>
          <w:tcPr>
            <w:tcW w:w="315" w:type="pct"/>
            <w:gridSpan w:val="2"/>
            <w:noWrap/>
            <w:vAlign w:val="bottom"/>
            <w:hideMark/>
          </w:tcPr>
          <w:p w14:paraId="2FE4F20F" w14:textId="3AFE5740" w:rsidR="004D28DD" w:rsidRPr="004D28DD" w:rsidRDefault="004D28DD" w:rsidP="004D28DD">
            <w:pPr>
              <w:spacing w:after="120" w:line="360" w:lineRule="auto"/>
              <w:contextualSpacing/>
              <w:jc w:val="right"/>
              <w:rPr>
                <w:ins w:id="3689" w:author="Microsoft Word" w:date="2025-08-11T16:30:00Z" w16du:dateUtc="2025-08-11T21:30:00Z"/>
                <w:rFonts w:ascii="Times New Roman" w:eastAsia="Times New Roman" w:hAnsi="Times New Roman" w:cs="Times New Roman"/>
                <w:color w:val="000000"/>
                <w:kern w:val="0"/>
                <w:sz w:val="18"/>
                <w:szCs w:val="18"/>
                <w14:ligatures w14:val="none"/>
              </w:rPr>
            </w:pPr>
            <w:ins w:id="3690" w:author="Microsoft Word" w:date="2025-08-11T16:30:00Z" w16du:dateUtc="2025-08-11T21:30:00Z">
              <w:r w:rsidRPr="004D28DD">
                <w:rPr>
                  <w:rFonts w:ascii="Times New Roman" w:hAnsi="Times New Roman" w:cs="Times New Roman"/>
                  <w:color w:val="000000"/>
                  <w:sz w:val="18"/>
                  <w:szCs w:val="18"/>
                  <w:rPrChange w:id="3691" w:author="Jujia Li" w:date="2025-08-10T15:16:00Z" w16du:dateUtc="2025-08-10T20:16:00Z">
                    <w:rPr>
                      <w:rFonts w:ascii="Aptos Narrow" w:hAnsi="Aptos Narrow"/>
                      <w:color w:val="000000"/>
                      <w:sz w:val="22"/>
                      <w:szCs w:val="22"/>
                    </w:rPr>
                  </w:rPrChange>
                </w:rPr>
                <w:t>0.76</w:t>
              </w:r>
            </w:ins>
          </w:p>
        </w:tc>
        <w:tc>
          <w:tcPr>
            <w:tcW w:w="380" w:type="pct"/>
            <w:noWrap/>
            <w:vAlign w:val="bottom"/>
            <w:hideMark/>
          </w:tcPr>
          <w:p w14:paraId="7D26F340" w14:textId="48D095AE" w:rsidR="004D28DD" w:rsidRPr="004D28DD" w:rsidRDefault="004D28DD" w:rsidP="004D28DD">
            <w:pPr>
              <w:spacing w:after="120" w:line="360" w:lineRule="auto"/>
              <w:contextualSpacing/>
              <w:jc w:val="right"/>
              <w:rPr>
                <w:ins w:id="3692" w:author="Microsoft Word" w:date="2025-08-11T16:30:00Z" w16du:dateUtc="2025-08-11T21:30:00Z"/>
                <w:rFonts w:ascii="Times New Roman" w:eastAsia="Times New Roman" w:hAnsi="Times New Roman" w:cs="Times New Roman"/>
                <w:color w:val="000000"/>
                <w:kern w:val="0"/>
                <w:sz w:val="18"/>
                <w:szCs w:val="18"/>
                <w14:ligatures w14:val="none"/>
              </w:rPr>
            </w:pPr>
            <w:ins w:id="3693" w:author="Microsoft Word" w:date="2025-08-11T16:30:00Z" w16du:dateUtc="2025-08-11T21:30:00Z">
              <w:r w:rsidRPr="004D28DD">
                <w:rPr>
                  <w:rFonts w:ascii="Times New Roman" w:hAnsi="Times New Roman" w:cs="Times New Roman"/>
                  <w:color w:val="000000"/>
                  <w:sz w:val="18"/>
                  <w:szCs w:val="18"/>
                  <w:rPrChange w:id="3694" w:author="Jujia Li" w:date="2025-08-10T15:16:00Z" w16du:dateUtc="2025-08-10T20:16:00Z">
                    <w:rPr>
                      <w:rFonts w:ascii="Aptos Narrow" w:hAnsi="Aptos Narrow"/>
                      <w:color w:val="000000"/>
                      <w:sz w:val="22"/>
                      <w:szCs w:val="22"/>
                    </w:rPr>
                  </w:rPrChange>
                </w:rPr>
                <w:t>158.46</w:t>
              </w:r>
            </w:ins>
          </w:p>
        </w:tc>
        <w:tc>
          <w:tcPr>
            <w:tcW w:w="316" w:type="pct"/>
            <w:gridSpan w:val="2"/>
            <w:noWrap/>
            <w:vAlign w:val="bottom"/>
            <w:hideMark/>
          </w:tcPr>
          <w:p w14:paraId="5A4EDB3B" w14:textId="166B8046" w:rsidR="004D28DD" w:rsidRPr="004D28DD" w:rsidRDefault="004D28DD" w:rsidP="004D28DD">
            <w:pPr>
              <w:spacing w:after="120" w:line="360" w:lineRule="auto"/>
              <w:contextualSpacing/>
              <w:jc w:val="right"/>
              <w:rPr>
                <w:ins w:id="3695" w:author="Microsoft Word" w:date="2025-08-11T16:30:00Z" w16du:dateUtc="2025-08-11T21:30:00Z"/>
                <w:rFonts w:ascii="Times New Roman" w:eastAsia="Times New Roman" w:hAnsi="Times New Roman" w:cs="Times New Roman"/>
                <w:color w:val="000000"/>
                <w:kern w:val="0"/>
                <w:sz w:val="18"/>
                <w:szCs w:val="18"/>
                <w14:ligatures w14:val="none"/>
              </w:rPr>
            </w:pPr>
            <w:ins w:id="3696" w:author="Microsoft Word" w:date="2025-08-11T16:30:00Z" w16du:dateUtc="2025-08-11T21:30:00Z">
              <w:r w:rsidRPr="004D28DD">
                <w:rPr>
                  <w:rFonts w:ascii="Times New Roman" w:hAnsi="Times New Roman" w:cs="Times New Roman"/>
                  <w:color w:val="000000"/>
                  <w:sz w:val="18"/>
                  <w:szCs w:val="18"/>
                  <w:rPrChange w:id="3697" w:author="Jujia Li" w:date="2025-08-10T15:16:00Z" w16du:dateUtc="2025-08-10T20:16:00Z">
                    <w:rPr>
                      <w:rFonts w:ascii="Aptos Narrow" w:hAnsi="Aptos Narrow"/>
                      <w:color w:val="000000"/>
                      <w:sz w:val="22"/>
                      <w:szCs w:val="22"/>
                    </w:rPr>
                  </w:rPrChange>
                </w:rPr>
                <w:t>0.66</w:t>
              </w:r>
            </w:ins>
          </w:p>
        </w:tc>
        <w:tc>
          <w:tcPr>
            <w:tcW w:w="380" w:type="pct"/>
            <w:noWrap/>
            <w:vAlign w:val="bottom"/>
            <w:hideMark/>
          </w:tcPr>
          <w:p w14:paraId="1E3D3F60" w14:textId="5D4CF2D0" w:rsidR="004D28DD" w:rsidRPr="004D28DD" w:rsidRDefault="004D28DD" w:rsidP="004D28DD">
            <w:pPr>
              <w:spacing w:after="120" w:line="360" w:lineRule="auto"/>
              <w:contextualSpacing/>
              <w:jc w:val="right"/>
              <w:rPr>
                <w:ins w:id="3698" w:author="Microsoft Word" w:date="2025-08-11T16:30:00Z" w16du:dateUtc="2025-08-11T21:30:00Z"/>
                <w:rFonts w:ascii="Times New Roman" w:eastAsia="Times New Roman" w:hAnsi="Times New Roman" w:cs="Times New Roman"/>
                <w:color w:val="000000"/>
                <w:kern w:val="0"/>
                <w:sz w:val="18"/>
                <w:szCs w:val="18"/>
                <w14:ligatures w14:val="none"/>
              </w:rPr>
            </w:pPr>
            <w:ins w:id="3699" w:author="Microsoft Word" w:date="2025-08-11T16:30:00Z" w16du:dateUtc="2025-08-11T21:30:00Z">
              <w:r w:rsidRPr="004D28DD">
                <w:rPr>
                  <w:rFonts w:ascii="Times New Roman" w:hAnsi="Times New Roman" w:cs="Times New Roman"/>
                  <w:color w:val="000000"/>
                  <w:sz w:val="18"/>
                  <w:szCs w:val="18"/>
                  <w:rPrChange w:id="3700" w:author="Jujia Li" w:date="2025-08-10T15:16:00Z" w16du:dateUtc="2025-08-10T20:16:00Z">
                    <w:rPr>
                      <w:rFonts w:ascii="Aptos Narrow" w:hAnsi="Aptos Narrow"/>
                      <w:color w:val="000000"/>
                      <w:sz w:val="22"/>
                      <w:szCs w:val="22"/>
                    </w:rPr>
                  </w:rPrChange>
                </w:rPr>
                <w:t>137.03</w:t>
              </w:r>
            </w:ins>
          </w:p>
        </w:tc>
        <w:tc>
          <w:tcPr>
            <w:tcW w:w="321" w:type="pct"/>
            <w:noWrap/>
            <w:vAlign w:val="bottom"/>
            <w:hideMark/>
          </w:tcPr>
          <w:p w14:paraId="2EB510A8" w14:textId="6C7296B7" w:rsidR="004D28DD" w:rsidRPr="004D28DD" w:rsidRDefault="004D28DD" w:rsidP="004D28DD">
            <w:pPr>
              <w:spacing w:after="120" w:line="360" w:lineRule="auto"/>
              <w:contextualSpacing/>
              <w:jc w:val="right"/>
              <w:rPr>
                <w:ins w:id="3701" w:author="Microsoft Word" w:date="2025-08-11T16:30:00Z" w16du:dateUtc="2025-08-11T21:30:00Z"/>
                <w:rFonts w:ascii="Times New Roman" w:eastAsia="Times New Roman" w:hAnsi="Times New Roman" w:cs="Times New Roman"/>
                <w:color w:val="000000"/>
                <w:kern w:val="0"/>
                <w:sz w:val="18"/>
                <w:szCs w:val="18"/>
                <w14:ligatures w14:val="none"/>
              </w:rPr>
            </w:pPr>
            <w:ins w:id="3702" w:author="Microsoft Word" w:date="2025-08-11T16:30:00Z" w16du:dateUtc="2025-08-11T21:30:00Z">
              <w:r w:rsidRPr="004D28DD">
                <w:rPr>
                  <w:rFonts w:ascii="Times New Roman" w:hAnsi="Times New Roman" w:cs="Times New Roman"/>
                  <w:color w:val="000000"/>
                  <w:sz w:val="18"/>
                  <w:szCs w:val="18"/>
                  <w:rPrChange w:id="3703" w:author="Jujia Li" w:date="2025-08-10T15:16:00Z" w16du:dateUtc="2025-08-10T20:16:00Z">
                    <w:rPr>
                      <w:rFonts w:ascii="Aptos Narrow" w:hAnsi="Aptos Narrow"/>
                      <w:color w:val="000000"/>
                      <w:sz w:val="22"/>
                      <w:szCs w:val="22"/>
                    </w:rPr>
                  </w:rPrChange>
                </w:rPr>
                <w:t>0.57</w:t>
              </w:r>
            </w:ins>
          </w:p>
        </w:tc>
        <w:tc>
          <w:tcPr>
            <w:tcW w:w="428" w:type="pct"/>
            <w:noWrap/>
            <w:vAlign w:val="bottom"/>
            <w:hideMark/>
          </w:tcPr>
          <w:p w14:paraId="734CBB25" w14:textId="1CABE5EA" w:rsidR="004D28DD" w:rsidRPr="004D28DD" w:rsidRDefault="004D28DD" w:rsidP="004D28DD">
            <w:pPr>
              <w:spacing w:after="120" w:line="360" w:lineRule="auto"/>
              <w:contextualSpacing/>
              <w:jc w:val="right"/>
              <w:rPr>
                <w:ins w:id="3704" w:author="Microsoft Word" w:date="2025-08-11T16:30:00Z" w16du:dateUtc="2025-08-11T21:30:00Z"/>
                <w:rFonts w:ascii="Times New Roman" w:eastAsia="Times New Roman" w:hAnsi="Times New Roman" w:cs="Times New Roman"/>
                <w:color w:val="000000"/>
                <w:kern w:val="0"/>
                <w:sz w:val="18"/>
                <w:szCs w:val="18"/>
                <w14:ligatures w14:val="none"/>
              </w:rPr>
            </w:pPr>
            <w:ins w:id="3705" w:author="Microsoft Word" w:date="2025-08-11T16:30:00Z" w16du:dateUtc="2025-08-11T21:30:00Z">
              <w:r w:rsidRPr="004D28DD">
                <w:rPr>
                  <w:rFonts w:ascii="Times New Roman" w:hAnsi="Times New Roman" w:cs="Times New Roman"/>
                  <w:color w:val="000000"/>
                  <w:sz w:val="18"/>
                  <w:szCs w:val="18"/>
                  <w:rPrChange w:id="3706" w:author="Jujia Li" w:date="2025-08-10T15:16:00Z" w16du:dateUtc="2025-08-10T20:16:00Z">
                    <w:rPr>
                      <w:rFonts w:ascii="Aptos Narrow" w:hAnsi="Aptos Narrow"/>
                      <w:color w:val="000000"/>
                      <w:sz w:val="22"/>
                      <w:szCs w:val="22"/>
                    </w:rPr>
                  </w:rPrChange>
                </w:rPr>
                <w:t>688.50</w:t>
              </w:r>
            </w:ins>
          </w:p>
        </w:tc>
        <w:tc>
          <w:tcPr>
            <w:tcW w:w="344" w:type="pct"/>
            <w:vAlign w:val="bottom"/>
          </w:tcPr>
          <w:p w14:paraId="61B46A88" w14:textId="5A4B8B31" w:rsidR="004D28DD" w:rsidRPr="004D28DD" w:rsidRDefault="004D28DD" w:rsidP="004D28DD">
            <w:pPr>
              <w:spacing w:after="120" w:line="360" w:lineRule="auto"/>
              <w:contextualSpacing/>
              <w:jc w:val="right"/>
              <w:rPr>
                <w:ins w:id="3707" w:author="Microsoft Word" w:date="2025-08-11T16:30:00Z" w16du:dateUtc="2025-08-11T21:30:00Z"/>
                <w:rFonts w:ascii="Times New Roman" w:hAnsi="Times New Roman" w:cs="Times New Roman"/>
                <w:sz w:val="18"/>
                <w:szCs w:val="18"/>
              </w:rPr>
            </w:pPr>
            <w:ins w:id="3708" w:author="Microsoft Word" w:date="2025-08-11T16:30:00Z" w16du:dateUtc="2025-08-11T21:30:00Z">
              <w:r w:rsidRPr="004D28DD">
                <w:rPr>
                  <w:rFonts w:ascii="Times New Roman" w:hAnsi="Times New Roman" w:cs="Times New Roman"/>
                  <w:color w:val="000000"/>
                  <w:sz w:val="18"/>
                  <w:szCs w:val="18"/>
                  <w:rPrChange w:id="3709" w:author="Jujia Li" w:date="2025-08-10T15:16:00Z" w16du:dateUtc="2025-08-10T20:16:00Z">
                    <w:rPr>
                      <w:rFonts w:ascii="Aptos Narrow" w:hAnsi="Aptos Narrow"/>
                      <w:color w:val="000000"/>
                      <w:sz w:val="22"/>
                      <w:szCs w:val="22"/>
                    </w:rPr>
                  </w:rPrChange>
                </w:rPr>
                <w:t>0.72</w:t>
              </w:r>
            </w:ins>
          </w:p>
        </w:tc>
      </w:tr>
      <w:tr w:rsidR="004D28DD" w:rsidRPr="006A0CE7" w14:paraId="615746F8" w14:textId="77777777" w:rsidTr="005E344C">
        <w:trPr>
          <w:trHeight w:val="290"/>
          <w:ins w:id="3710" w:author="Microsoft Word" w:date="2025-08-11T16:30:00Z"/>
        </w:trPr>
        <w:tc>
          <w:tcPr>
            <w:tcW w:w="808" w:type="pct"/>
            <w:noWrap/>
            <w:vAlign w:val="bottom"/>
            <w:hideMark/>
          </w:tcPr>
          <w:p w14:paraId="680CBAEE" w14:textId="77777777" w:rsidR="004D28DD" w:rsidRPr="00221F0A" w:rsidRDefault="004D28DD" w:rsidP="004D28DD">
            <w:pPr>
              <w:spacing w:after="120" w:line="360" w:lineRule="auto"/>
              <w:contextualSpacing/>
              <w:rPr>
                <w:ins w:id="3711" w:author="Microsoft Word" w:date="2025-08-11T16:30:00Z" w16du:dateUtc="2025-08-11T21:30:00Z"/>
                <w:rFonts w:ascii="Times New Roman" w:eastAsia="Times New Roman" w:hAnsi="Times New Roman" w:cs="Times New Roman"/>
                <w:color w:val="000000"/>
                <w:kern w:val="0"/>
                <w:sz w:val="18"/>
                <w:szCs w:val="18"/>
                <w14:ligatures w14:val="none"/>
              </w:rPr>
            </w:pPr>
            <w:ins w:id="3712" w:author="Microsoft Word" w:date="2025-08-11T16:30:00Z" w16du:dateUtc="2025-08-11T21:30:00Z">
              <w:r w:rsidRPr="005E344C">
                <w:rPr>
                  <w:rFonts w:ascii="Times New Roman" w:hAnsi="Times New Roman" w:cs="Times New Roman"/>
                  <w:color w:val="000000"/>
                  <w:sz w:val="18"/>
                  <w:szCs w:val="18"/>
                </w:rPr>
                <w:t>LAMAR</w:t>
              </w:r>
            </w:ins>
          </w:p>
        </w:tc>
        <w:tc>
          <w:tcPr>
            <w:tcW w:w="566" w:type="pct"/>
            <w:vAlign w:val="bottom"/>
          </w:tcPr>
          <w:p w14:paraId="4B6C2D3A" w14:textId="53BE3213" w:rsidR="004D28DD" w:rsidRPr="004D28DD" w:rsidRDefault="004D28DD" w:rsidP="004D28DD">
            <w:pPr>
              <w:spacing w:after="120" w:line="360" w:lineRule="auto"/>
              <w:contextualSpacing/>
              <w:jc w:val="right"/>
              <w:rPr>
                <w:ins w:id="3713" w:author="Microsoft Word" w:date="2025-08-11T16:30:00Z" w16du:dateUtc="2025-08-11T21:30:00Z"/>
                <w:rFonts w:ascii="Times New Roman" w:hAnsi="Times New Roman" w:cs="Times New Roman"/>
                <w:sz w:val="18"/>
                <w:szCs w:val="18"/>
              </w:rPr>
            </w:pPr>
            <w:ins w:id="3714" w:author="Microsoft Word" w:date="2025-08-11T16:30:00Z" w16du:dateUtc="2025-08-11T21:30:00Z">
              <w:r w:rsidRPr="004D28DD">
                <w:rPr>
                  <w:rFonts w:ascii="Times New Roman" w:hAnsi="Times New Roman" w:cs="Times New Roman"/>
                  <w:color w:val="000000"/>
                  <w:sz w:val="18"/>
                  <w:szCs w:val="18"/>
                  <w:rPrChange w:id="3715" w:author="Jujia Li" w:date="2025-08-10T15:16:00Z" w16du:dateUtc="2025-08-10T20:16:00Z">
                    <w:rPr>
                      <w:rFonts w:ascii="Aptos Narrow" w:hAnsi="Aptos Narrow"/>
                      <w:color w:val="000000"/>
                      <w:sz w:val="22"/>
                      <w:szCs w:val="22"/>
                    </w:rPr>
                  </w:rPrChange>
                </w:rPr>
                <w:t>13874.29</w:t>
              </w:r>
            </w:ins>
          </w:p>
        </w:tc>
        <w:tc>
          <w:tcPr>
            <w:tcW w:w="454" w:type="pct"/>
            <w:noWrap/>
            <w:vAlign w:val="bottom"/>
            <w:hideMark/>
          </w:tcPr>
          <w:p w14:paraId="100FF213" w14:textId="3C3505F5" w:rsidR="004D28DD" w:rsidRPr="004D28DD" w:rsidRDefault="004D28DD" w:rsidP="004D28DD">
            <w:pPr>
              <w:spacing w:after="120" w:line="360" w:lineRule="auto"/>
              <w:contextualSpacing/>
              <w:jc w:val="right"/>
              <w:rPr>
                <w:ins w:id="3716" w:author="Microsoft Word" w:date="2025-08-11T16:30:00Z" w16du:dateUtc="2025-08-11T21:30:00Z"/>
                <w:rFonts w:ascii="Times New Roman" w:eastAsia="Times New Roman" w:hAnsi="Times New Roman" w:cs="Times New Roman"/>
                <w:color w:val="000000"/>
                <w:kern w:val="0"/>
                <w:sz w:val="18"/>
                <w:szCs w:val="18"/>
                <w14:ligatures w14:val="none"/>
              </w:rPr>
            </w:pPr>
            <w:ins w:id="3717" w:author="Microsoft Word" w:date="2025-08-11T16:30:00Z" w16du:dateUtc="2025-08-11T21:30:00Z">
              <w:r w:rsidRPr="004D28DD">
                <w:rPr>
                  <w:rFonts w:ascii="Times New Roman" w:hAnsi="Times New Roman" w:cs="Times New Roman"/>
                  <w:color w:val="000000"/>
                  <w:sz w:val="18"/>
                  <w:szCs w:val="18"/>
                  <w:rPrChange w:id="3718" w:author="Jujia Li" w:date="2025-08-10T15:16:00Z" w16du:dateUtc="2025-08-10T20:16:00Z">
                    <w:rPr>
                      <w:rFonts w:ascii="Aptos Narrow" w:hAnsi="Aptos Narrow"/>
                      <w:color w:val="000000"/>
                      <w:sz w:val="22"/>
                      <w:szCs w:val="22"/>
                    </w:rPr>
                  </w:rPrChange>
                </w:rPr>
                <w:t>3.24</w:t>
              </w:r>
            </w:ins>
          </w:p>
        </w:tc>
        <w:tc>
          <w:tcPr>
            <w:tcW w:w="308" w:type="pct"/>
            <w:gridSpan w:val="2"/>
            <w:noWrap/>
            <w:vAlign w:val="bottom"/>
            <w:hideMark/>
          </w:tcPr>
          <w:p w14:paraId="4EC67AE0" w14:textId="7AF20362" w:rsidR="004D28DD" w:rsidRPr="004D28DD" w:rsidRDefault="004D28DD" w:rsidP="004D28DD">
            <w:pPr>
              <w:spacing w:after="120" w:line="360" w:lineRule="auto"/>
              <w:contextualSpacing/>
              <w:jc w:val="right"/>
              <w:rPr>
                <w:ins w:id="3719" w:author="Microsoft Word" w:date="2025-08-11T16:30:00Z" w16du:dateUtc="2025-08-11T21:30:00Z"/>
                <w:rFonts w:ascii="Times New Roman" w:eastAsia="Times New Roman" w:hAnsi="Times New Roman" w:cs="Times New Roman"/>
                <w:color w:val="000000"/>
                <w:kern w:val="0"/>
                <w:sz w:val="18"/>
                <w:szCs w:val="18"/>
                <w14:ligatures w14:val="none"/>
              </w:rPr>
            </w:pPr>
            <w:ins w:id="3720" w:author="Microsoft Word" w:date="2025-08-11T16:30:00Z" w16du:dateUtc="2025-08-11T21:30:00Z">
              <w:r w:rsidRPr="004D28DD">
                <w:rPr>
                  <w:rFonts w:ascii="Times New Roman" w:hAnsi="Times New Roman" w:cs="Times New Roman"/>
                  <w:color w:val="000000"/>
                  <w:sz w:val="18"/>
                  <w:szCs w:val="18"/>
                  <w:rPrChange w:id="3721" w:author="Jujia Li" w:date="2025-08-10T15:16:00Z" w16du:dateUtc="2025-08-10T20:16:00Z">
                    <w:rPr>
                      <w:rFonts w:ascii="Aptos Narrow" w:hAnsi="Aptos Narrow"/>
                      <w:color w:val="000000"/>
                      <w:sz w:val="22"/>
                      <w:szCs w:val="22"/>
                    </w:rPr>
                  </w:rPrChange>
                </w:rPr>
                <w:t>0.64</w:t>
              </w:r>
            </w:ins>
          </w:p>
        </w:tc>
        <w:tc>
          <w:tcPr>
            <w:tcW w:w="380" w:type="pct"/>
            <w:noWrap/>
            <w:vAlign w:val="bottom"/>
            <w:hideMark/>
          </w:tcPr>
          <w:p w14:paraId="2F64B127" w14:textId="7E5C0204" w:rsidR="004D28DD" w:rsidRPr="004D28DD" w:rsidRDefault="004D28DD" w:rsidP="004D28DD">
            <w:pPr>
              <w:spacing w:after="120" w:line="360" w:lineRule="auto"/>
              <w:contextualSpacing/>
              <w:jc w:val="right"/>
              <w:rPr>
                <w:ins w:id="3722" w:author="Microsoft Word" w:date="2025-08-11T16:30:00Z" w16du:dateUtc="2025-08-11T21:30:00Z"/>
                <w:rFonts w:ascii="Times New Roman" w:eastAsia="Times New Roman" w:hAnsi="Times New Roman" w:cs="Times New Roman"/>
                <w:color w:val="000000"/>
                <w:kern w:val="0"/>
                <w:sz w:val="18"/>
                <w:szCs w:val="18"/>
                <w14:ligatures w14:val="none"/>
              </w:rPr>
            </w:pPr>
            <w:ins w:id="3723" w:author="Microsoft Word" w:date="2025-08-11T16:30:00Z" w16du:dateUtc="2025-08-11T21:30:00Z">
              <w:r w:rsidRPr="004D28DD">
                <w:rPr>
                  <w:rFonts w:ascii="Times New Roman" w:hAnsi="Times New Roman" w:cs="Times New Roman"/>
                  <w:color w:val="000000"/>
                  <w:sz w:val="18"/>
                  <w:szCs w:val="18"/>
                  <w:rPrChange w:id="3724" w:author="Jujia Li" w:date="2025-08-10T15:16:00Z" w16du:dateUtc="2025-08-10T20:16:00Z">
                    <w:rPr>
                      <w:rFonts w:ascii="Aptos Narrow" w:hAnsi="Aptos Narrow"/>
                      <w:color w:val="000000"/>
                      <w:sz w:val="22"/>
                      <w:szCs w:val="22"/>
                    </w:rPr>
                  </w:rPrChange>
                </w:rPr>
                <w:t>3.32</w:t>
              </w:r>
            </w:ins>
          </w:p>
        </w:tc>
        <w:tc>
          <w:tcPr>
            <w:tcW w:w="315" w:type="pct"/>
            <w:gridSpan w:val="2"/>
            <w:noWrap/>
            <w:vAlign w:val="bottom"/>
            <w:hideMark/>
          </w:tcPr>
          <w:p w14:paraId="44ECED79" w14:textId="133C9FF6" w:rsidR="004D28DD" w:rsidRPr="004D28DD" w:rsidRDefault="004D28DD" w:rsidP="004D28DD">
            <w:pPr>
              <w:spacing w:after="120" w:line="360" w:lineRule="auto"/>
              <w:contextualSpacing/>
              <w:jc w:val="right"/>
              <w:rPr>
                <w:ins w:id="3725" w:author="Microsoft Word" w:date="2025-08-11T16:30:00Z" w16du:dateUtc="2025-08-11T21:30:00Z"/>
                <w:rFonts w:ascii="Times New Roman" w:eastAsia="Times New Roman" w:hAnsi="Times New Roman" w:cs="Times New Roman"/>
                <w:color w:val="000000"/>
                <w:kern w:val="0"/>
                <w:sz w:val="18"/>
                <w:szCs w:val="18"/>
                <w14:ligatures w14:val="none"/>
              </w:rPr>
            </w:pPr>
            <w:ins w:id="3726" w:author="Microsoft Word" w:date="2025-08-11T16:30:00Z" w16du:dateUtc="2025-08-11T21:30:00Z">
              <w:r w:rsidRPr="004D28DD">
                <w:rPr>
                  <w:rFonts w:ascii="Times New Roman" w:hAnsi="Times New Roman" w:cs="Times New Roman"/>
                  <w:color w:val="000000"/>
                  <w:sz w:val="18"/>
                  <w:szCs w:val="18"/>
                  <w:rPrChange w:id="3727" w:author="Jujia Li" w:date="2025-08-10T15:16:00Z" w16du:dateUtc="2025-08-10T20:16:00Z">
                    <w:rPr>
                      <w:rFonts w:ascii="Aptos Narrow" w:hAnsi="Aptos Narrow"/>
                      <w:color w:val="000000"/>
                      <w:sz w:val="22"/>
                      <w:szCs w:val="22"/>
                    </w:rPr>
                  </w:rPrChange>
                </w:rPr>
                <w:t>0.66</w:t>
              </w:r>
            </w:ins>
          </w:p>
        </w:tc>
        <w:tc>
          <w:tcPr>
            <w:tcW w:w="380" w:type="pct"/>
            <w:noWrap/>
            <w:vAlign w:val="bottom"/>
            <w:hideMark/>
          </w:tcPr>
          <w:p w14:paraId="505F1FA9" w14:textId="535C84B8" w:rsidR="004D28DD" w:rsidRPr="004D28DD" w:rsidRDefault="004D28DD" w:rsidP="004D28DD">
            <w:pPr>
              <w:spacing w:after="120" w:line="360" w:lineRule="auto"/>
              <w:contextualSpacing/>
              <w:jc w:val="right"/>
              <w:rPr>
                <w:ins w:id="3728" w:author="Microsoft Word" w:date="2025-08-11T16:30:00Z" w16du:dateUtc="2025-08-11T21:30:00Z"/>
                <w:rFonts w:ascii="Times New Roman" w:eastAsia="Times New Roman" w:hAnsi="Times New Roman" w:cs="Times New Roman"/>
                <w:color w:val="000000"/>
                <w:kern w:val="0"/>
                <w:sz w:val="18"/>
                <w:szCs w:val="18"/>
                <w14:ligatures w14:val="none"/>
              </w:rPr>
            </w:pPr>
            <w:ins w:id="3729" w:author="Microsoft Word" w:date="2025-08-11T16:30:00Z" w16du:dateUtc="2025-08-11T21:30:00Z">
              <w:r w:rsidRPr="004D28DD">
                <w:rPr>
                  <w:rFonts w:ascii="Times New Roman" w:hAnsi="Times New Roman" w:cs="Times New Roman"/>
                  <w:color w:val="000000"/>
                  <w:sz w:val="18"/>
                  <w:szCs w:val="18"/>
                  <w:rPrChange w:id="3730" w:author="Jujia Li" w:date="2025-08-10T15:16:00Z" w16du:dateUtc="2025-08-10T20:16:00Z">
                    <w:rPr>
                      <w:rFonts w:ascii="Aptos Narrow" w:hAnsi="Aptos Narrow"/>
                      <w:color w:val="000000"/>
                      <w:sz w:val="22"/>
                      <w:szCs w:val="22"/>
                    </w:rPr>
                  </w:rPrChange>
                </w:rPr>
                <w:t>2.84</w:t>
              </w:r>
            </w:ins>
          </w:p>
        </w:tc>
        <w:tc>
          <w:tcPr>
            <w:tcW w:w="316" w:type="pct"/>
            <w:gridSpan w:val="2"/>
            <w:noWrap/>
            <w:vAlign w:val="bottom"/>
            <w:hideMark/>
          </w:tcPr>
          <w:p w14:paraId="6C4E7507" w14:textId="39FD544C" w:rsidR="004D28DD" w:rsidRPr="004D28DD" w:rsidRDefault="004D28DD" w:rsidP="004D28DD">
            <w:pPr>
              <w:spacing w:after="120" w:line="360" w:lineRule="auto"/>
              <w:contextualSpacing/>
              <w:jc w:val="right"/>
              <w:rPr>
                <w:ins w:id="3731" w:author="Microsoft Word" w:date="2025-08-11T16:30:00Z" w16du:dateUtc="2025-08-11T21:30:00Z"/>
                <w:rFonts w:ascii="Times New Roman" w:eastAsia="Times New Roman" w:hAnsi="Times New Roman" w:cs="Times New Roman"/>
                <w:color w:val="000000"/>
                <w:kern w:val="0"/>
                <w:sz w:val="18"/>
                <w:szCs w:val="18"/>
                <w14:ligatures w14:val="none"/>
              </w:rPr>
            </w:pPr>
            <w:ins w:id="3732" w:author="Microsoft Word" w:date="2025-08-11T16:30:00Z" w16du:dateUtc="2025-08-11T21:30:00Z">
              <w:r w:rsidRPr="004D28DD">
                <w:rPr>
                  <w:rFonts w:ascii="Times New Roman" w:hAnsi="Times New Roman" w:cs="Times New Roman"/>
                  <w:color w:val="000000"/>
                  <w:sz w:val="18"/>
                  <w:szCs w:val="18"/>
                  <w:rPrChange w:id="3733" w:author="Jujia Li" w:date="2025-08-10T15:16:00Z" w16du:dateUtc="2025-08-10T20:16:00Z">
                    <w:rPr>
                      <w:rFonts w:ascii="Aptos Narrow" w:hAnsi="Aptos Narrow"/>
                      <w:color w:val="000000"/>
                      <w:sz w:val="22"/>
                      <w:szCs w:val="22"/>
                    </w:rPr>
                  </w:rPrChange>
                </w:rPr>
                <w:t>0.56</w:t>
              </w:r>
            </w:ins>
          </w:p>
        </w:tc>
        <w:tc>
          <w:tcPr>
            <w:tcW w:w="380" w:type="pct"/>
            <w:noWrap/>
            <w:vAlign w:val="bottom"/>
            <w:hideMark/>
          </w:tcPr>
          <w:p w14:paraId="18EC7732" w14:textId="4718E81F" w:rsidR="004D28DD" w:rsidRPr="004D28DD" w:rsidRDefault="004D28DD" w:rsidP="004D28DD">
            <w:pPr>
              <w:spacing w:after="120" w:line="360" w:lineRule="auto"/>
              <w:contextualSpacing/>
              <w:jc w:val="right"/>
              <w:rPr>
                <w:ins w:id="3734" w:author="Microsoft Word" w:date="2025-08-11T16:30:00Z" w16du:dateUtc="2025-08-11T21:30:00Z"/>
                <w:rFonts w:ascii="Times New Roman" w:eastAsia="Times New Roman" w:hAnsi="Times New Roman" w:cs="Times New Roman"/>
                <w:color w:val="000000"/>
                <w:kern w:val="0"/>
                <w:sz w:val="18"/>
                <w:szCs w:val="18"/>
                <w14:ligatures w14:val="none"/>
              </w:rPr>
            </w:pPr>
            <w:ins w:id="3735" w:author="Microsoft Word" w:date="2025-08-11T16:30:00Z" w16du:dateUtc="2025-08-11T21:30:00Z">
              <w:r w:rsidRPr="004D28DD">
                <w:rPr>
                  <w:rFonts w:ascii="Times New Roman" w:hAnsi="Times New Roman" w:cs="Times New Roman"/>
                  <w:color w:val="000000"/>
                  <w:sz w:val="18"/>
                  <w:szCs w:val="18"/>
                  <w:rPrChange w:id="3736" w:author="Jujia Li" w:date="2025-08-10T15:16:00Z" w16du:dateUtc="2025-08-10T20:16:00Z">
                    <w:rPr>
                      <w:rFonts w:ascii="Aptos Narrow" w:hAnsi="Aptos Narrow"/>
                      <w:color w:val="000000"/>
                      <w:sz w:val="22"/>
                      <w:szCs w:val="22"/>
                    </w:rPr>
                  </w:rPrChange>
                </w:rPr>
                <w:t>2.69</w:t>
              </w:r>
            </w:ins>
          </w:p>
        </w:tc>
        <w:tc>
          <w:tcPr>
            <w:tcW w:w="321" w:type="pct"/>
            <w:noWrap/>
            <w:vAlign w:val="bottom"/>
            <w:hideMark/>
          </w:tcPr>
          <w:p w14:paraId="42A57123" w14:textId="576C7E7F" w:rsidR="004D28DD" w:rsidRPr="004D28DD" w:rsidRDefault="004D28DD" w:rsidP="004D28DD">
            <w:pPr>
              <w:spacing w:after="120" w:line="360" w:lineRule="auto"/>
              <w:contextualSpacing/>
              <w:jc w:val="right"/>
              <w:rPr>
                <w:ins w:id="3737" w:author="Microsoft Word" w:date="2025-08-11T16:30:00Z" w16du:dateUtc="2025-08-11T21:30:00Z"/>
                <w:rFonts w:ascii="Times New Roman" w:eastAsia="Times New Roman" w:hAnsi="Times New Roman" w:cs="Times New Roman"/>
                <w:color w:val="000000"/>
                <w:kern w:val="0"/>
                <w:sz w:val="18"/>
                <w:szCs w:val="18"/>
                <w14:ligatures w14:val="none"/>
              </w:rPr>
            </w:pPr>
            <w:ins w:id="3738" w:author="Microsoft Word" w:date="2025-08-11T16:30:00Z" w16du:dateUtc="2025-08-11T21:30:00Z">
              <w:r w:rsidRPr="004D28DD">
                <w:rPr>
                  <w:rFonts w:ascii="Times New Roman" w:hAnsi="Times New Roman" w:cs="Times New Roman"/>
                  <w:color w:val="000000"/>
                  <w:sz w:val="18"/>
                  <w:szCs w:val="18"/>
                  <w:rPrChange w:id="3739" w:author="Jujia Li" w:date="2025-08-10T15:16:00Z" w16du:dateUtc="2025-08-10T20:16:00Z">
                    <w:rPr>
                      <w:rFonts w:ascii="Aptos Narrow" w:hAnsi="Aptos Narrow"/>
                      <w:color w:val="000000"/>
                      <w:sz w:val="22"/>
                      <w:szCs w:val="22"/>
                    </w:rPr>
                  </w:rPrChange>
                </w:rPr>
                <w:t>0.53</w:t>
              </w:r>
            </w:ins>
          </w:p>
        </w:tc>
        <w:tc>
          <w:tcPr>
            <w:tcW w:w="428" w:type="pct"/>
            <w:noWrap/>
            <w:vAlign w:val="bottom"/>
            <w:hideMark/>
          </w:tcPr>
          <w:p w14:paraId="5FF2197D" w14:textId="2A06DF42" w:rsidR="004D28DD" w:rsidRPr="004D28DD" w:rsidRDefault="004D28DD" w:rsidP="004D28DD">
            <w:pPr>
              <w:spacing w:after="120" w:line="360" w:lineRule="auto"/>
              <w:contextualSpacing/>
              <w:jc w:val="right"/>
              <w:rPr>
                <w:ins w:id="3740" w:author="Microsoft Word" w:date="2025-08-11T16:30:00Z" w16du:dateUtc="2025-08-11T21:30:00Z"/>
                <w:rFonts w:ascii="Times New Roman" w:eastAsia="Times New Roman" w:hAnsi="Times New Roman" w:cs="Times New Roman"/>
                <w:color w:val="000000"/>
                <w:kern w:val="0"/>
                <w:sz w:val="18"/>
                <w:szCs w:val="18"/>
                <w14:ligatures w14:val="none"/>
              </w:rPr>
            </w:pPr>
            <w:ins w:id="3741" w:author="Microsoft Word" w:date="2025-08-11T16:30:00Z" w16du:dateUtc="2025-08-11T21:30:00Z">
              <w:r w:rsidRPr="004D28DD">
                <w:rPr>
                  <w:rFonts w:ascii="Times New Roman" w:hAnsi="Times New Roman" w:cs="Times New Roman"/>
                  <w:color w:val="000000"/>
                  <w:sz w:val="18"/>
                  <w:szCs w:val="18"/>
                  <w:rPrChange w:id="3742" w:author="Jujia Li" w:date="2025-08-10T15:16:00Z" w16du:dateUtc="2025-08-10T20:16:00Z">
                    <w:rPr>
                      <w:rFonts w:ascii="Aptos Narrow" w:hAnsi="Aptos Narrow"/>
                      <w:color w:val="000000"/>
                      <w:sz w:val="22"/>
                      <w:szCs w:val="22"/>
                    </w:rPr>
                  </w:rPrChange>
                </w:rPr>
                <w:t>12.09</w:t>
              </w:r>
            </w:ins>
          </w:p>
        </w:tc>
        <w:tc>
          <w:tcPr>
            <w:tcW w:w="344" w:type="pct"/>
            <w:vAlign w:val="bottom"/>
          </w:tcPr>
          <w:p w14:paraId="65C8BF14" w14:textId="35FFDC47" w:rsidR="004D28DD" w:rsidRPr="004D28DD" w:rsidRDefault="004D28DD" w:rsidP="004D28DD">
            <w:pPr>
              <w:spacing w:after="120" w:line="360" w:lineRule="auto"/>
              <w:contextualSpacing/>
              <w:jc w:val="right"/>
              <w:rPr>
                <w:ins w:id="3743" w:author="Microsoft Word" w:date="2025-08-11T16:30:00Z" w16du:dateUtc="2025-08-11T21:30:00Z"/>
                <w:rFonts w:ascii="Times New Roman" w:hAnsi="Times New Roman" w:cs="Times New Roman"/>
                <w:sz w:val="18"/>
                <w:szCs w:val="18"/>
              </w:rPr>
            </w:pPr>
            <w:ins w:id="3744" w:author="Microsoft Word" w:date="2025-08-11T16:30:00Z" w16du:dateUtc="2025-08-11T21:30:00Z">
              <w:r w:rsidRPr="004D28DD">
                <w:rPr>
                  <w:rFonts w:ascii="Times New Roman" w:hAnsi="Times New Roman" w:cs="Times New Roman"/>
                  <w:color w:val="000000"/>
                  <w:sz w:val="18"/>
                  <w:szCs w:val="18"/>
                  <w:rPrChange w:id="3745" w:author="Jujia Li" w:date="2025-08-10T15:16:00Z" w16du:dateUtc="2025-08-10T20:16:00Z">
                    <w:rPr>
                      <w:rFonts w:ascii="Aptos Narrow" w:hAnsi="Aptos Narrow"/>
                      <w:color w:val="000000"/>
                      <w:sz w:val="22"/>
                      <w:szCs w:val="22"/>
                    </w:rPr>
                  </w:rPrChange>
                </w:rPr>
                <w:t>0.60</w:t>
              </w:r>
            </w:ins>
          </w:p>
        </w:tc>
      </w:tr>
      <w:tr w:rsidR="004D28DD" w:rsidRPr="006A0CE7" w14:paraId="3BF734F5" w14:textId="77777777" w:rsidTr="005E344C">
        <w:trPr>
          <w:trHeight w:val="290"/>
          <w:ins w:id="3746" w:author="Microsoft Word" w:date="2025-08-11T16:30:00Z"/>
        </w:trPr>
        <w:tc>
          <w:tcPr>
            <w:tcW w:w="808" w:type="pct"/>
            <w:noWrap/>
            <w:vAlign w:val="bottom"/>
            <w:hideMark/>
          </w:tcPr>
          <w:p w14:paraId="6C4A76BA" w14:textId="77777777" w:rsidR="004D28DD" w:rsidRPr="00221F0A" w:rsidRDefault="004D28DD" w:rsidP="004D28DD">
            <w:pPr>
              <w:spacing w:after="120" w:line="360" w:lineRule="auto"/>
              <w:contextualSpacing/>
              <w:rPr>
                <w:ins w:id="3747" w:author="Microsoft Word" w:date="2025-08-11T16:30:00Z" w16du:dateUtc="2025-08-11T21:30:00Z"/>
                <w:rFonts w:ascii="Times New Roman" w:eastAsia="Times New Roman" w:hAnsi="Times New Roman" w:cs="Times New Roman"/>
                <w:color w:val="000000"/>
                <w:kern w:val="0"/>
                <w:sz w:val="18"/>
                <w:szCs w:val="18"/>
                <w14:ligatures w14:val="none"/>
              </w:rPr>
            </w:pPr>
            <w:ins w:id="3748" w:author="Microsoft Word" w:date="2025-08-11T16:30:00Z" w16du:dateUtc="2025-08-11T21:30:00Z">
              <w:r w:rsidRPr="005E344C">
                <w:rPr>
                  <w:rFonts w:ascii="Times New Roman" w:hAnsi="Times New Roman" w:cs="Times New Roman"/>
                  <w:color w:val="000000"/>
                  <w:sz w:val="18"/>
                  <w:szCs w:val="18"/>
                </w:rPr>
                <w:t>LAUDERDALE</w:t>
              </w:r>
            </w:ins>
          </w:p>
        </w:tc>
        <w:tc>
          <w:tcPr>
            <w:tcW w:w="566" w:type="pct"/>
            <w:vAlign w:val="bottom"/>
          </w:tcPr>
          <w:p w14:paraId="7FB9A737" w14:textId="5CD9310D" w:rsidR="004D28DD" w:rsidRPr="004D28DD" w:rsidRDefault="004D28DD" w:rsidP="004D28DD">
            <w:pPr>
              <w:spacing w:after="120" w:line="360" w:lineRule="auto"/>
              <w:contextualSpacing/>
              <w:jc w:val="right"/>
              <w:rPr>
                <w:ins w:id="3749" w:author="Microsoft Word" w:date="2025-08-11T16:30:00Z" w16du:dateUtc="2025-08-11T21:30:00Z"/>
                <w:rFonts w:ascii="Times New Roman" w:hAnsi="Times New Roman" w:cs="Times New Roman"/>
                <w:sz w:val="18"/>
                <w:szCs w:val="18"/>
              </w:rPr>
            </w:pPr>
            <w:ins w:id="3750" w:author="Microsoft Word" w:date="2025-08-11T16:30:00Z" w16du:dateUtc="2025-08-11T21:30:00Z">
              <w:r w:rsidRPr="004D28DD">
                <w:rPr>
                  <w:rFonts w:ascii="Times New Roman" w:hAnsi="Times New Roman" w:cs="Times New Roman"/>
                  <w:color w:val="000000"/>
                  <w:sz w:val="18"/>
                  <w:szCs w:val="18"/>
                  <w:rPrChange w:id="3751" w:author="Jujia Li" w:date="2025-08-10T15:16:00Z" w16du:dateUtc="2025-08-10T20:16:00Z">
                    <w:rPr>
                      <w:rFonts w:ascii="Aptos Narrow" w:hAnsi="Aptos Narrow"/>
                      <w:color w:val="000000"/>
                      <w:sz w:val="22"/>
                      <w:szCs w:val="22"/>
                    </w:rPr>
                  </w:rPrChange>
                </w:rPr>
                <w:t>92580.39</w:t>
              </w:r>
            </w:ins>
          </w:p>
        </w:tc>
        <w:tc>
          <w:tcPr>
            <w:tcW w:w="454" w:type="pct"/>
            <w:noWrap/>
            <w:vAlign w:val="bottom"/>
            <w:hideMark/>
          </w:tcPr>
          <w:p w14:paraId="1050EDAF" w14:textId="71B28D25" w:rsidR="004D28DD" w:rsidRPr="004D28DD" w:rsidRDefault="004D28DD" w:rsidP="004D28DD">
            <w:pPr>
              <w:spacing w:after="120" w:line="360" w:lineRule="auto"/>
              <w:contextualSpacing/>
              <w:jc w:val="right"/>
              <w:rPr>
                <w:ins w:id="3752" w:author="Microsoft Word" w:date="2025-08-11T16:30:00Z" w16du:dateUtc="2025-08-11T21:30:00Z"/>
                <w:rFonts w:ascii="Times New Roman" w:eastAsia="Times New Roman" w:hAnsi="Times New Roman" w:cs="Times New Roman"/>
                <w:color w:val="000000"/>
                <w:kern w:val="0"/>
                <w:sz w:val="18"/>
                <w:szCs w:val="18"/>
                <w14:ligatures w14:val="none"/>
              </w:rPr>
            </w:pPr>
            <w:ins w:id="3753" w:author="Microsoft Word" w:date="2025-08-11T16:30:00Z" w16du:dateUtc="2025-08-11T21:30:00Z">
              <w:r w:rsidRPr="004D28DD">
                <w:rPr>
                  <w:rFonts w:ascii="Times New Roman" w:hAnsi="Times New Roman" w:cs="Times New Roman"/>
                  <w:color w:val="000000"/>
                  <w:sz w:val="18"/>
                  <w:szCs w:val="18"/>
                  <w:rPrChange w:id="3754" w:author="Jujia Li" w:date="2025-08-10T15:16:00Z" w16du:dateUtc="2025-08-10T20:16:00Z">
                    <w:rPr>
                      <w:rFonts w:ascii="Aptos Narrow" w:hAnsi="Aptos Narrow"/>
                      <w:color w:val="000000"/>
                      <w:sz w:val="22"/>
                      <w:szCs w:val="22"/>
                    </w:rPr>
                  </w:rPrChange>
                </w:rPr>
                <w:t>24.18</w:t>
              </w:r>
            </w:ins>
          </w:p>
        </w:tc>
        <w:tc>
          <w:tcPr>
            <w:tcW w:w="308" w:type="pct"/>
            <w:gridSpan w:val="2"/>
            <w:noWrap/>
            <w:vAlign w:val="bottom"/>
            <w:hideMark/>
          </w:tcPr>
          <w:p w14:paraId="0BBAFA11" w14:textId="78E5411B" w:rsidR="004D28DD" w:rsidRPr="004D28DD" w:rsidRDefault="004D28DD" w:rsidP="004D28DD">
            <w:pPr>
              <w:spacing w:after="120" w:line="360" w:lineRule="auto"/>
              <w:contextualSpacing/>
              <w:jc w:val="right"/>
              <w:rPr>
                <w:ins w:id="3755" w:author="Microsoft Word" w:date="2025-08-11T16:30:00Z" w16du:dateUtc="2025-08-11T21:30:00Z"/>
                <w:rFonts w:ascii="Times New Roman" w:eastAsia="Times New Roman" w:hAnsi="Times New Roman" w:cs="Times New Roman"/>
                <w:color w:val="000000"/>
                <w:kern w:val="0"/>
                <w:sz w:val="18"/>
                <w:szCs w:val="18"/>
                <w14:ligatures w14:val="none"/>
              </w:rPr>
            </w:pPr>
            <w:ins w:id="3756" w:author="Microsoft Word" w:date="2025-08-11T16:30:00Z" w16du:dateUtc="2025-08-11T21:30:00Z">
              <w:r w:rsidRPr="004D28DD">
                <w:rPr>
                  <w:rFonts w:ascii="Times New Roman" w:hAnsi="Times New Roman" w:cs="Times New Roman"/>
                  <w:color w:val="000000"/>
                  <w:sz w:val="18"/>
                  <w:szCs w:val="18"/>
                  <w:rPrChange w:id="3757" w:author="Jujia Li" w:date="2025-08-10T15:16:00Z" w16du:dateUtc="2025-08-10T20:16:00Z">
                    <w:rPr>
                      <w:rFonts w:ascii="Aptos Narrow" w:hAnsi="Aptos Narrow"/>
                      <w:color w:val="000000"/>
                      <w:sz w:val="22"/>
                      <w:szCs w:val="22"/>
                    </w:rPr>
                  </w:rPrChange>
                </w:rPr>
                <w:t>0.71</w:t>
              </w:r>
            </w:ins>
          </w:p>
        </w:tc>
        <w:tc>
          <w:tcPr>
            <w:tcW w:w="380" w:type="pct"/>
            <w:noWrap/>
            <w:vAlign w:val="bottom"/>
            <w:hideMark/>
          </w:tcPr>
          <w:p w14:paraId="1F180717" w14:textId="22ECD675" w:rsidR="004D28DD" w:rsidRPr="004D28DD" w:rsidRDefault="004D28DD" w:rsidP="004D28DD">
            <w:pPr>
              <w:spacing w:after="120" w:line="360" w:lineRule="auto"/>
              <w:contextualSpacing/>
              <w:jc w:val="right"/>
              <w:rPr>
                <w:ins w:id="3758" w:author="Microsoft Word" w:date="2025-08-11T16:30:00Z" w16du:dateUtc="2025-08-11T21:30:00Z"/>
                <w:rFonts w:ascii="Times New Roman" w:eastAsia="Times New Roman" w:hAnsi="Times New Roman" w:cs="Times New Roman"/>
                <w:color w:val="000000"/>
                <w:kern w:val="0"/>
                <w:sz w:val="18"/>
                <w:szCs w:val="18"/>
                <w14:ligatures w14:val="none"/>
              </w:rPr>
            </w:pPr>
            <w:ins w:id="3759" w:author="Microsoft Word" w:date="2025-08-11T16:30:00Z" w16du:dateUtc="2025-08-11T21:30:00Z">
              <w:r w:rsidRPr="004D28DD">
                <w:rPr>
                  <w:rFonts w:ascii="Times New Roman" w:hAnsi="Times New Roman" w:cs="Times New Roman"/>
                  <w:color w:val="000000"/>
                  <w:sz w:val="18"/>
                  <w:szCs w:val="18"/>
                  <w:rPrChange w:id="3760" w:author="Jujia Li" w:date="2025-08-10T15:16:00Z" w16du:dateUtc="2025-08-10T20:16:00Z">
                    <w:rPr>
                      <w:rFonts w:ascii="Aptos Narrow" w:hAnsi="Aptos Narrow"/>
                      <w:color w:val="000000"/>
                      <w:sz w:val="22"/>
                      <w:szCs w:val="22"/>
                    </w:rPr>
                  </w:rPrChange>
                </w:rPr>
                <w:t>19.68</w:t>
              </w:r>
            </w:ins>
          </w:p>
        </w:tc>
        <w:tc>
          <w:tcPr>
            <w:tcW w:w="315" w:type="pct"/>
            <w:gridSpan w:val="2"/>
            <w:noWrap/>
            <w:vAlign w:val="bottom"/>
            <w:hideMark/>
          </w:tcPr>
          <w:p w14:paraId="77D4B792" w14:textId="665150C5" w:rsidR="004D28DD" w:rsidRPr="004D28DD" w:rsidRDefault="004D28DD" w:rsidP="004D28DD">
            <w:pPr>
              <w:spacing w:after="120" w:line="360" w:lineRule="auto"/>
              <w:contextualSpacing/>
              <w:jc w:val="right"/>
              <w:rPr>
                <w:ins w:id="3761" w:author="Microsoft Word" w:date="2025-08-11T16:30:00Z" w16du:dateUtc="2025-08-11T21:30:00Z"/>
                <w:rFonts w:ascii="Times New Roman" w:eastAsia="Times New Roman" w:hAnsi="Times New Roman" w:cs="Times New Roman"/>
                <w:color w:val="000000"/>
                <w:kern w:val="0"/>
                <w:sz w:val="18"/>
                <w:szCs w:val="18"/>
                <w14:ligatures w14:val="none"/>
              </w:rPr>
            </w:pPr>
            <w:ins w:id="3762" w:author="Microsoft Word" w:date="2025-08-11T16:30:00Z" w16du:dateUtc="2025-08-11T21:30:00Z">
              <w:r w:rsidRPr="004D28DD">
                <w:rPr>
                  <w:rFonts w:ascii="Times New Roman" w:hAnsi="Times New Roman" w:cs="Times New Roman"/>
                  <w:color w:val="000000"/>
                  <w:sz w:val="18"/>
                  <w:szCs w:val="18"/>
                  <w:rPrChange w:id="3763" w:author="Jujia Li" w:date="2025-08-10T15:16:00Z" w16du:dateUtc="2025-08-10T20:16:00Z">
                    <w:rPr>
                      <w:rFonts w:ascii="Aptos Narrow" w:hAnsi="Aptos Narrow"/>
                      <w:color w:val="000000"/>
                      <w:sz w:val="22"/>
                      <w:szCs w:val="22"/>
                    </w:rPr>
                  </w:rPrChange>
                </w:rPr>
                <w:t>0.58</w:t>
              </w:r>
            </w:ins>
          </w:p>
        </w:tc>
        <w:tc>
          <w:tcPr>
            <w:tcW w:w="380" w:type="pct"/>
            <w:noWrap/>
            <w:vAlign w:val="bottom"/>
            <w:hideMark/>
          </w:tcPr>
          <w:p w14:paraId="3693616A" w14:textId="54B8D577" w:rsidR="004D28DD" w:rsidRPr="004D28DD" w:rsidRDefault="004D28DD" w:rsidP="004D28DD">
            <w:pPr>
              <w:spacing w:after="120" w:line="360" w:lineRule="auto"/>
              <w:contextualSpacing/>
              <w:jc w:val="right"/>
              <w:rPr>
                <w:ins w:id="3764" w:author="Microsoft Word" w:date="2025-08-11T16:30:00Z" w16du:dateUtc="2025-08-11T21:30:00Z"/>
                <w:rFonts w:ascii="Times New Roman" w:eastAsia="Times New Roman" w:hAnsi="Times New Roman" w:cs="Times New Roman"/>
                <w:color w:val="000000"/>
                <w:kern w:val="0"/>
                <w:sz w:val="18"/>
                <w:szCs w:val="18"/>
                <w14:ligatures w14:val="none"/>
              </w:rPr>
            </w:pPr>
            <w:ins w:id="3765" w:author="Microsoft Word" w:date="2025-08-11T16:30:00Z" w16du:dateUtc="2025-08-11T21:30:00Z">
              <w:r w:rsidRPr="004D28DD">
                <w:rPr>
                  <w:rFonts w:ascii="Times New Roman" w:hAnsi="Times New Roman" w:cs="Times New Roman"/>
                  <w:color w:val="000000"/>
                  <w:sz w:val="18"/>
                  <w:szCs w:val="18"/>
                  <w:rPrChange w:id="3766" w:author="Jujia Li" w:date="2025-08-10T15:16:00Z" w16du:dateUtc="2025-08-10T20:16:00Z">
                    <w:rPr>
                      <w:rFonts w:ascii="Aptos Narrow" w:hAnsi="Aptos Narrow"/>
                      <w:color w:val="000000"/>
                      <w:sz w:val="22"/>
                      <w:szCs w:val="22"/>
                    </w:rPr>
                  </w:rPrChange>
                </w:rPr>
                <w:t>17.32</w:t>
              </w:r>
            </w:ins>
          </w:p>
        </w:tc>
        <w:tc>
          <w:tcPr>
            <w:tcW w:w="316" w:type="pct"/>
            <w:gridSpan w:val="2"/>
            <w:noWrap/>
            <w:vAlign w:val="bottom"/>
            <w:hideMark/>
          </w:tcPr>
          <w:p w14:paraId="4F0CDF45" w14:textId="6A16429F" w:rsidR="004D28DD" w:rsidRPr="004D28DD" w:rsidRDefault="004D28DD" w:rsidP="004D28DD">
            <w:pPr>
              <w:spacing w:after="120" w:line="360" w:lineRule="auto"/>
              <w:contextualSpacing/>
              <w:jc w:val="right"/>
              <w:rPr>
                <w:ins w:id="3767" w:author="Microsoft Word" w:date="2025-08-11T16:30:00Z" w16du:dateUtc="2025-08-11T21:30:00Z"/>
                <w:rFonts w:ascii="Times New Roman" w:eastAsia="Times New Roman" w:hAnsi="Times New Roman" w:cs="Times New Roman"/>
                <w:color w:val="000000"/>
                <w:kern w:val="0"/>
                <w:sz w:val="18"/>
                <w:szCs w:val="18"/>
                <w14:ligatures w14:val="none"/>
              </w:rPr>
            </w:pPr>
            <w:ins w:id="3768" w:author="Microsoft Word" w:date="2025-08-11T16:30:00Z" w16du:dateUtc="2025-08-11T21:30:00Z">
              <w:r w:rsidRPr="004D28DD">
                <w:rPr>
                  <w:rFonts w:ascii="Times New Roman" w:hAnsi="Times New Roman" w:cs="Times New Roman"/>
                  <w:color w:val="000000"/>
                  <w:sz w:val="18"/>
                  <w:szCs w:val="18"/>
                  <w:rPrChange w:id="3769" w:author="Jujia Li" w:date="2025-08-10T15:16:00Z" w16du:dateUtc="2025-08-10T20:16:00Z">
                    <w:rPr>
                      <w:rFonts w:ascii="Aptos Narrow" w:hAnsi="Aptos Narrow"/>
                      <w:color w:val="000000"/>
                      <w:sz w:val="22"/>
                      <w:szCs w:val="22"/>
                    </w:rPr>
                  </w:rPrChange>
                </w:rPr>
                <w:t>0.51</w:t>
              </w:r>
            </w:ins>
          </w:p>
        </w:tc>
        <w:tc>
          <w:tcPr>
            <w:tcW w:w="380" w:type="pct"/>
            <w:noWrap/>
            <w:vAlign w:val="bottom"/>
            <w:hideMark/>
          </w:tcPr>
          <w:p w14:paraId="3BDE4A03" w14:textId="63863787" w:rsidR="004D28DD" w:rsidRPr="004D28DD" w:rsidRDefault="004D28DD" w:rsidP="004D28DD">
            <w:pPr>
              <w:spacing w:after="120" w:line="360" w:lineRule="auto"/>
              <w:contextualSpacing/>
              <w:jc w:val="right"/>
              <w:rPr>
                <w:ins w:id="3770" w:author="Microsoft Word" w:date="2025-08-11T16:30:00Z" w16du:dateUtc="2025-08-11T21:30:00Z"/>
                <w:rFonts w:ascii="Times New Roman" w:eastAsia="Times New Roman" w:hAnsi="Times New Roman" w:cs="Times New Roman"/>
                <w:color w:val="000000"/>
                <w:kern w:val="0"/>
                <w:sz w:val="18"/>
                <w:szCs w:val="18"/>
                <w14:ligatures w14:val="none"/>
              </w:rPr>
            </w:pPr>
            <w:ins w:id="3771" w:author="Microsoft Word" w:date="2025-08-11T16:30:00Z" w16du:dateUtc="2025-08-11T21:30:00Z">
              <w:r w:rsidRPr="004D28DD">
                <w:rPr>
                  <w:rFonts w:ascii="Times New Roman" w:hAnsi="Times New Roman" w:cs="Times New Roman"/>
                  <w:color w:val="000000"/>
                  <w:sz w:val="18"/>
                  <w:szCs w:val="18"/>
                  <w:rPrChange w:id="3772" w:author="Jujia Li" w:date="2025-08-10T15:16:00Z" w16du:dateUtc="2025-08-10T20:16:00Z">
                    <w:rPr>
                      <w:rFonts w:ascii="Aptos Narrow" w:hAnsi="Aptos Narrow"/>
                      <w:color w:val="000000"/>
                      <w:sz w:val="22"/>
                      <w:szCs w:val="22"/>
                    </w:rPr>
                  </w:rPrChange>
                </w:rPr>
                <w:t>14.57</w:t>
              </w:r>
            </w:ins>
          </w:p>
        </w:tc>
        <w:tc>
          <w:tcPr>
            <w:tcW w:w="321" w:type="pct"/>
            <w:noWrap/>
            <w:vAlign w:val="bottom"/>
            <w:hideMark/>
          </w:tcPr>
          <w:p w14:paraId="59CA16CD" w14:textId="240198F2" w:rsidR="004D28DD" w:rsidRPr="004D28DD" w:rsidRDefault="004D28DD" w:rsidP="004D28DD">
            <w:pPr>
              <w:spacing w:after="120" w:line="360" w:lineRule="auto"/>
              <w:contextualSpacing/>
              <w:jc w:val="right"/>
              <w:rPr>
                <w:ins w:id="3773" w:author="Microsoft Word" w:date="2025-08-11T16:30:00Z" w16du:dateUtc="2025-08-11T21:30:00Z"/>
                <w:rFonts w:ascii="Times New Roman" w:eastAsia="Times New Roman" w:hAnsi="Times New Roman" w:cs="Times New Roman"/>
                <w:color w:val="000000"/>
                <w:kern w:val="0"/>
                <w:sz w:val="18"/>
                <w:szCs w:val="18"/>
                <w14:ligatures w14:val="none"/>
              </w:rPr>
            </w:pPr>
            <w:ins w:id="3774" w:author="Microsoft Word" w:date="2025-08-11T16:30:00Z" w16du:dateUtc="2025-08-11T21:30:00Z">
              <w:r w:rsidRPr="004D28DD">
                <w:rPr>
                  <w:rFonts w:ascii="Times New Roman" w:hAnsi="Times New Roman" w:cs="Times New Roman"/>
                  <w:color w:val="000000"/>
                  <w:sz w:val="18"/>
                  <w:szCs w:val="18"/>
                  <w:rPrChange w:id="3775" w:author="Jujia Li" w:date="2025-08-10T15:16:00Z" w16du:dateUtc="2025-08-10T20:16:00Z">
                    <w:rPr>
                      <w:rFonts w:ascii="Aptos Narrow" w:hAnsi="Aptos Narrow"/>
                      <w:color w:val="000000"/>
                      <w:sz w:val="22"/>
                      <w:szCs w:val="22"/>
                    </w:rPr>
                  </w:rPrChange>
                </w:rPr>
                <w:t>0.43</w:t>
              </w:r>
            </w:ins>
          </w:p>
        </w:tc>
        <w:tc>
          <w:tcPr>
            <w:tcW w:w="428" w:type="pct"/>
            <w:noWrap/>
            <w:vAlign w:val="bottom"/>
            <w:hideMark/>
          </w:tcPr>
          <w:p w14:paraId="38D99BC7" w14:textId="1FC4EA6D" w:rsidR="004D28DD" w:rsidRPr="004D28DD" w:rsidRDefault="004D28DD" w:rsidP="004D28DD">
            <w:pPr>
              <w:spacing w:after="120" w:line="360" w:lineRule="auto"/>
              <w:contextualSpacing/>
              <w:jc w:val="right"/>
              <w:rPr>
                <w:ins w:id="3776" w:author="Microsoft Word" w:date="2025-08-11T16:30:00Z" w16du:dateUtc="2025-08-11T21:30:00Z"/>
                <w:rFonts w:ascii="Times New Roman" w:eastAsia="Times New Roman" w:hAnsi="Times New Roman" w:cs="Times New Roman"/>
                <w:color w:val="000000"/>
                <w:kern w:val="0"/>
                <w:sz w:val="18"/>
                <w:szCs w:val="18"/>
                <w14:ligatures w14:val="none"/>
              </w:rPr>
            </w:pPr>
            <w:ins w:id="3777" w:author="Microsoft Word" w:date="2025-08-11T16:30:00Z" w16du:dateUtc="2025-08-11T21:30:00Z">
              <w:r w:rsidRPr="004D28DD">
                <w:rPr>
                  <w:rFonts w:ascii="Times New Roman" w:hAnsi="Times New Roman" w:cs="Times New Roman"/>
                  <w:color w:val="000000"/>
                  <w:sz w:val="18"/>
                  <w:szCs w:val="18"/>
                  <w:rPrChange w:id="3778" w:author="Jujia Li" w:date="2025-08-10T15:16:00Z" w16du:dateUtc="2025-08-10T20:16:00Z">
                    <w:rPr>
                      <w:rFonts w:ascii="Aptos Narrow" w:hAnsi="Aptos Narrow"/>
                      <w:color w:val="000000"/>
                      <w:sz w:val="22"/>
                      <w:szCs w:val="22"/>
                    </w:rPr>
                  </w:rPrChange>
                </w:rPr>
                <w:t>75.75</w:t>
              </w:r>
            </w:ins>
          </w:p>
        </w:tc>
        <w:tc>
          <w:tcPr>
            <w:tcW w:w="344" w:type="pct"/>
            <w:vAlign w:val="bottom"/>
          </w:tcPr>
          <w:p w14:paraId="0F39EAF3" w14:textId="30157E1F" w:rsidR="004D28DD" w:rsidRPr="004D28DD" w:rsidRDefault="004D28DD" w:rsidP="004D28DD">
            <w:pPr>
              <w:spacing w:after="120" w:line="360" w:lineRule="auto"/>
              <w:contextualSpacing/>
              <w:jc w:val="right"/>
              <w:rPr>
                <w:ins w:id="3779" w:author="Microsoft Word" w:date="2025-08-11T16:30:00Z" w16du:dateUtc="2025-08-11T21:30:00Z"/>
                <w:rFonts w:ascii="Times New Roman" w:hAnsi="Times New Roman" w:cs="Times New Roman"/>
                <w:sz w:val="18"/>
                <w:szCs w:val="18"/>
              </w:rPr>
            </w:pPr>
            <w:ins w:id="3780" w:author="Microsoft Word" w:date="2025-08-11T16:30:00Z" w16du:dateUtc="2025-08-11T21:30:00Z">
              <w:r w:rsidRPr="004D28DD">
                <w:rPr>
                  <w:rFonts w:ascii="Times New Roman" w:hAnsi="Times New Roman" w:cs="Times New Roman"/>
                  <w:color w:val="000000"/>
                  <w:sz w:val="18"/>
                  <w:szCs w:val="18"/>
                  <w:rPrChange w:id="3781" w:author="Jujia Li" w:date="2025-08-10T15:16:00Z" w16du:dateUtc="2025-08-10T20:16:00Z">
                    <w:rPr>
                      <w:rFonts w:ascii="Aptos Narrow" w:hAnsi="Aptos Narrow"/>
                      <w:color w:val="000000"/>
                      <w:sz w:val="22"/>
                      <w:szCs w:val="22"/>
                    </w:rPr>
                  </w:rPrChange>
                </w:rPr>
                <w:t>0.56</w:t>
              </w:r>
            </w:ins>
          </w:p>
        </w:tc>
      </w:tr>
      <w:tr w:rsidR="004D28DD" w:rsidRPr="006A0CE7" w14:paraId="0D9A8B94" w14:textId="77777777" w:rsidTr="005E344C">
        <w:trPr>
          <w:trHeight w:val="290"/>
          <w:ins w:id="3782" w:author="Microsoft Word" w:date="2025-08-11T16:30:00Z"/>
        </w:trPr>
        <w:tc>
          <w:tcPr>
            <w:tcW w:w="808" w:type="pct"/>
            <w:noWrap/>
            <w:vAlign w:val="bottom"/>
            <w:hideMark/>
          </w:tcPr>
          <w:p w14:paraId="15B77C30" w14:textId="77777777" w:rsidR="004D28DD" w:rsidRPr="00221F0A" w:rsidRDefault="004D28DD" w:rsidP="004D28DD">
            <w:pPr>
              <w:spacing w:after="120" w:line="360" w:lineRule="auto"/>
              <w:contextualSpacing/>
              <w:rPr>
                <w:ins w:id="3783" w:author="Microsoft Word" w:date="2025-08-11T16:30:00Z" w16du:dateUtc="2025-08-11T21:30:00Z"/>
                <w:rFonts w:ascii="Times New Roman" w:eastAsia="Times New Roman" w:hAnsi="Times New Roman" w:cs="Times New Roman"/>
                <w:color w:val="000000"/>
                <w:kern w:val="0"/>
                <w:sz w:val="18"/>
                <w:szCs w:val="18"/>
                <w14:ligatures w14:val="none"/>
              </w:rPr>
            </w:pPr>
            <w:ins w:id="3784" w:author="Microsoft Word" w:date="2025-08-11T16:30:00Z" w16du:dateUtc="2025-08-11T21:30:00Z">
              <w:r w:rsidRPr="005E344C">
                <w:rPr>
                  <w:rFonts w:ascii="Times New Roman" w:hAnsi="Times New Roman" w:cs="Times New Roman"/>
                  <w:color w:val="000000"/>
                  <w:sz w:val="18"/>
                  <w:szCs w:val="18"/>
                </w:rPr>
                <w:t>LAWRENCE</w:t>
              </w:r>
            </w:ins>
          </w:p>
        </w:tc>
        <w:tc>
          <w:tcPr>
            <w:tcW w:w="566" w:type="pct"/>
            <w:vAlign w:val="bottom"/>
          </w:tcPr>
          <w:p w14:paraId="3B240778" w14:textId="29908F1A" w:rsidR="004D28DD" w:rsidRPr="004D28DD" w:rsidRDefault="004D28DD" w:rsidP="004D28DD">
            <w:pPr>
              <w:spacing w:after="120" w:line="360" w:lineRule="auto"/>
              <w:contextualSpacing/>
              <w:jc w:val="right"/>
              <w:rPr>
                <w:ins w:id="3785" w:author="Microsoft Word" w:date="2025-08-11T16:30:00Z" w16du:dateUtc="2025-08-11T21:30:00Z"/>
                <w:rFonts w:ascii="Times New Roman" w:hAnsi="Times New Roman" w:cs="Times New Roman"/>
                <w:sz w:val="18"/>
                <w:szCs w:val="18"/>
              </w:rPr>
            </w:pPr>
            <w:ins w:id="3786" w:author="Microsoft Word" w:date="2025-08-11T16:30:00Z" w16du:dateUtc="2025-08-11T21:30:00Z">
              <w:r w:rsidRPr="004D28DD">
                <w:rPr>
                  <w:rFonts w:ascii="Times New Roman" w:hAnsi="Times New Roman" w:cs="Times New Roman"/>
                  <w:color w:val="000000"/>
                  <w:sz w:val="18"/>
                  <w:szCs w:val="18"/>
                  <w:rPrChange w:id="3787" w:author="Jujia Li" w:date="2025-08-10T15:16:00Z" w16du:dateUtc="2025-08-10T20:16:00Z">
                    <w:rPr>
                      <w:rFonts w:ascii="Aptos Narrow" w:hAnsi="Aptos Narrow"/>
                      <w:color w:val="000000"/>
                      <w:sz w:val="22"/>
                      <w:szCs w:val="22"/>
                    </w:rPr>
                  </w:rPrChange>
                </w:rPr>
                <w:t>33038.88</w:t>
              </w:r>
            </w:ins>
          </w:p>
        </w:tc>
        <w:tc>
          <w:tcPr>
            <w:tcW w:w="454" w:type="pct"/>
            <w:noWrap/>
            <w:vAlign w:val="bottom"/>
            <w:hideMark/>
          </w:tcPr>
          <w:p w14:paraId="703F4BC0" w14:textId="7863FA28" w:rsidR="004D28DD" w:rsidRPr="004D28DD" w:rsidRDefault="004D28DD" w:rsidP="004D28DD">
            <w:pPr>
              <w:spacing w:after="120" w:line="360" w:lineRule="auto"/>
              <w:contextualSpacing/>
              <w:jc w:val="right"/>
              <w:rPr>
                <w:ins w:id="3788" w:author="Microsoft Word" w:date="2025-08-11T16:30:00Z" w16du:dateUtc="2025-08-11T21:30:00Z"/>
                <w:rFonts w:ascii="Times New Roman" w:eastAsia="Times New Roman" w:hAnsi="Times New Roman" w:cs="Times New Roman"/>
                <w:color w:val="000000"/>
                <w:kern w:val="0"/>
                <w:sz w:val="18"/>
                <w:szCs w:val="18"/>
                <w14:ligatures w14:val="none"/>
              </w:rPr>
            </w:pPr>
            <w:ins w:id="3789" w:author="Microsoft Word" w:date="2025-08-11T16:30:00Z" w16du:dateUtc="2025-08-11T21:30:00Z">
              <w:r w:rsidRPr="004D28DD">
                <w:rPr>
                  <w:rFonts w:ascii="Times New Roman" w:hAnsi="Times New Roman" w:cs="Times New Roman"/>
                  <w:color w:val="000000"/>
                  <w:sz w:val="18"/>
                  <w:szCs w:val="18"/>
                  <w:rPrChange w:id="3790" w:author="Jujia Li" w:date="2025-08-10T15:16:00Z" w16du:dateUtc="2025-08-10T20:16:00Z">
                    <w:rPr>
                      <w:rFonts w:ascii="Aptos Narrow" w:hAnsi="Aptos Narrow"/>
                      <w:color w:val="000000"/>
                      <w:sz w:val="22"/>
                      <w:szCs w:val="22"/>
                    </w:rPr>
                  </w:rPrChange>
                </w:rPr>
                <w:t>9.38</w:t>
              </w:r>
            </w:ins>
          </w:p>
        </w:tc>
        <w:tc>
          <w:tcPr>
            <w:tcW w:w="308" w:type="pct"/>
            <w:gridSpan w:val="2"/>
            <w:noWrap/>
            <w:vAlign w:val="bottom"/>
            <w:hideMark/>
          </w:tcPr>
          <w:p w14:paraId="4749F7B1" w14:textId="1C78E934" w:rsidR="004D28DD" w:rsidRPr="004D28DD" w:rsidRDefault="004D28DD" w:rsidP="004D28DD">
            <w:pPr>
              <w:spacing w:after="120" w:line="360" w:lineRule="auto"/>
              <w:contextualSpacing/>
              <w:jc w:val="right"/>
              <w:rPr>
                <w:ins w:id="3791" w:author="Microsoft Word" w:date="2025-08-11T16:30:00Z" w16du:dateUtc="2025-08-11T21:30:00Z"/>
                <w:rFonts w:ascii="Times New Roman" w:eastAsia="Times New Roman" w:hAnsi="Times New Roman" w:cs="Times New Roman"/>
                <w:color w:val="000000"/>
                <w:kern w:val="0"/>
                <w:sz w:val="18"/>
                <w:szCs w:val="18"/>
                <w14:ligatures w14:val="none"/>
              </w:rPr>
            </w:pPr>
            <w:ins w:id="3792" w:author="Microsoft Word" w:date="2025-08-11T16:30:00Z" w16du:dateUtc="2025-08-11T21:30:00Z">
              <w:r w:rsidRPr="004D28DD">
                <w:rPr>
                  <w:rFonts w:ascii="Times New Roman" w:hAnsi="Times New Roman" w:cs="Times New Roman"/>
                  <w:color w:val="000000"/>
                  <w:sz w:val="18"/>
                  <w:szCs w:val="18"/>
                  <w:rPrChange w:id="3793" w:author="Jujia Li" w:date="2025-08-10T15:16:00Z" w16du:dateUtc="2025-08-10T20:16:00Z">
                    <w:rPr>
                      <w:rFonts w:ascii="Aptos Narrow" w:hAnsi="Aptos Narrow"/>
                      <w:color w:val="000000"/>
                      <w:sz w:val="22"/>
                      <w:szCs w:val="22"/>
                    </w:rPr>
                  </w:rPrChange>
                </w:rPr>
                <w:t>0.77</w:t>
              </w:r>
            </w:ins>
          </w:p>
        </w:tc>
        <w:tc>
          <w:tcPr>
            <w:tcW w:w="380" w:type="pct"/>
            <w:noWrap/>
            <w:vAlign w:val="bottom"/>
            <w:hideMark/>
          </w:tcPr>
          <w:p w14:paraId="7BB00D5A" w14:textId="7664CE94" w:rsidR="004D28DD" w:rsidRPr="004D28DD" w:rsidRDefault="004D28DD" w:rsidP="004D28DD">
            <w:pPr>
              <w:spacing w:after="120" w:line="360" w:lineRule="auto"/>
              <w:contextualSpacing/>
              <w:jc w:val="right"/>
              <w:rPr>
                <w:ins w:id="3794" w:author="Microsoft Word" w:date="2025-08-11T16:30:00Z" w16du:dateUtc="2025-08-11T21:30:00Z"/>
                <w:rFonts w:ascii="Times New Roman" w:eastAsia="Times New Roman" w:hAnsi="Times New Roman" w:cs="Times New Roman"/>
                <w:color w:val="000000"/>
                <w:kern w:val="0"/>
                <w:sz w:val="18"/>
                <w:szCs w:val="18"/>
                <w14:ligatures w14:val="none"/>
              </w:rPr>
            </w:pPr>
            <w:ins w:id="3795" w:author="Microsoft Word" w:date="2025-08-11T16:30:00Z" w16du:dateUtc="2025-08-11T21:30:00Z">
              <w:r w:rsidRPr="004D28DD">
                <w:rPr>
                  <w:rFonts w:ascii="Times New Roman" w:hAnsi="Times New Roman" w:cs="Times New Roman"/>
                  <w:color w:val="000000"/>
                  <w:sz w:val="18"/>
                  <w:szCs w:val="18"/>
                  <w:rPrChange w:id="3796" w:author="Jujia Li" w:date="2025-08-10T15:16:00Z" w16du:dateUtc="2025-08-10T20:16:00Z">
                    <w:rPr>
                      <w:rFonts w:ascii="Aptos Narrow" w:hAnsi="Aptos Narrow"/>
                      <w:color w:val="000000"/>
                      <w:sz w:val="22"/>
                      <w:szCs w:val="22"/>
                    </w:rPr>
                  </w:rPrChange>
                </w:rPr>
                <w:t>7.49</w:t>
              </w:r>
            </w:ins>
          </w:p>
        </w:tc>
        <w:tc>
          <w:tcPr>
            <w:tcW w:w="315" w:type="pct"/>
            <w:gridSpan w:val="2"/>
            <w:noWrap/>
            <w:vAlign w:val="bottom"/>
            <w:hideMark/>
          </w:tcPr>
          <w:p w14:paraId="2BFD1D8C" w14:textId="426D3838" w:rsidR="004D28DD" w:rsidRPr="004D28DD" w:rsidRDefault="004D28DD" w:rsidP="004D28DD">
            <w:pPr>
              <w:spacing w:after="120" w:line="360" w:lineRule="auto"/>
              <w:contextualSpacing/>
              <w:jc w:val="right"/>
              <w:rPr>
                <w:ins w:id="3797" w:author="Microsoft Word" w:date="2025-08-11T16:30:00Z" w16du:dateUtc="2025-08-11T21:30:00Z"/>
                <w:rFonts w:ascii="Times New Roman" w:eastAsia="Times New Roman" w:hAnsi="Times New Roman" w:cs="Times New Roman"/>
                <w:color w:val="000000"/>
                <w:kern w:val="0"/>
                <w:sz w:val="18"/>
                <w:szCs w:val="18"/>
                <w14:ligatures w14:val="none"/>
              </w:rPr>
            </w:pPr>
            <w:ins w:id="3798" w:author="Microsoft Word" w:date="2025-08-11T16:30:00Z" w16du:dateUtc="2025-08-11T21:30:00Z">
              <w:r w:rsidRPr="004D28DD">
                <w:rPr>
                  <w:rFonts w:ascii="Times New Roman" w:hAnsi="Times New Roman" w:cs="Times New Roman"/>
                  <w:color w:val="000000"/>
                  <w:sz w:val="18"/>
                  <w:szCs w:val="18"/>
                  <w:rPrChange w:id="3799" w:author="Jujia Li" w:date="2025-08-10T15:16:00Z" w16du:dateUtc="2025-08-10T20:16:00Z">
                    <w:rPr>
                      <w:rFonts w:ascii="Aptos Narrow" w:hAnsi="Aptos Narrow"/>
                      <w:color w:val="000000"/>
                      <w:sz w:val="22"/>
                      <w:szCs w:val="22"/>
                    </w:rPr>
                  </w:rPrChange>
                </w:rPr>
                <w:t>0.62</w:t>
              </w:r>
            </w:ins>
          </w:p>
        </w:tc>
        <w:tc>
          <w:tcPr>
            <w:tcW w:w="380" w:type="pct"/>
            <w:noWrap/>
            <w:vAlign w:val="bottom"/>
            <w:hideMark/>
          </w:tcPr>
          <w:p w14:paraId="28635469" w14:textId="07FC7686" w:rsidR="004D28DD" w:rsidRPr="004D28DD" w:rsidRDefault="004D28DD" w:rsidP="004D28DD">
            <w:pPr>
              <w:spacing w:after="120" w:line="360" w:lineRule="auto"/>
              <w:contextualSpacing/>
              <w:jc w:val="right"/>
              <w:rPr>
                <w:ins w:id="3800" w:author="Microsoft Word" w:date="2025-08-11T16:30:00Z" w16du:dateUtc="2025-08-11T21:30:00Z"/>
                <w:rFonts w:ascii="Times New Roman" w:eastAsia="Times New Roman" w:hAnsi="Times New Roman" w:cs="Times New Roman"/>
                <w:color w:val="000000"/>
                <w:kern w:val="0"/>
                <w:sz w:val="18"/>
                <w:szCs w:val="18"/>
                <w14:ligatures w14:val="none"/>
              </w:rPr>
            </w:pPr>
            <w:ins w:id="3801" w:author="Microsoft Word" w:date="2025-08-11T16:30:00Z" w16du:dateUtc="2025-08-11T21:30:00Z">
              <w:r w:rsidRPr="004D28DD">
                <w:rPr>
                  <w:rFonts w:ascii="Times New Roman" w:hAnsi="Times New Roman" w:cs="Times New Roman"/>
                  <w:color w:val="000000"/>
                  <w:sz w:val="18"/>
                  <w:szCs w:val="18"/>
                  <w:rPrChange w:id="3802" w:author="Jujia Li" w:date="2025-08-10T15:16:00Z" w16du:dateUtc="2025-08-10T20:16:00Z">
                    <w:rPr>
                      <w:rFonts w:ascii="Aptos Narrow" w:hAnsi="Aptos Narrow"/>
                      <w:color w:val="000000"/>
                      <w:sz w:val="22"/>
                      <w:szCs w:val="22"/>
                    </w:rPr>
                  </w:rPrChange>
                </w:rPr>
                <w:t>6.79</w:t>
              </w:r>
            </w:ins>
          </w:p>
        </w:tc>
        <w:tc>
          <w:tcPr>
            <w:tcW w:w="316" w:type="pct"/>
            <w:gridSpan w:val="2"/>
            <w:noWrap/>
            <w:vAlign w:val="bottom"/>
            <w:hideMark/>
          </w:tcPr>
          <w:p w14:paraId="05A9FDBD" w14:textId="040B14D7" w:rsidR="004D28DD" w:rsidRPr="004D28DD" w:rsidRDefault="004D28DD" w:rsidP="004D28DD">
            <w:pPr>
              <w:spacing w:after="120" w:line="360" w:lineRule="auto"/>
              <w:contextualSpacing/>
              <w:jc w:val="right"/>
              <w:rPr>
                <w:ins w:id="3803" w:author="Microsoft Word" w:date="2025-08-11T16:30:00Z" w16du:dateUtc="2025-08-11T21:30:00Z"/>
                <w:rFonts w:ascii="Times New Roman" w:eastAsia="Times New Roman" w:hAnsi="Times New Roman" w:cs="Times New Roman"/>
                <w:color w:val="000000"/>
                <w:kern w:val="0"/>
                <w:sz w:val="18"/>
                <w:szCs w:val="18"/>
                <w14:ligatures w14:val="none"/>
              </w:rPr>
            </w:pPr>
            <w:ins w:id="3804" w:author="Microsoft Word" w:date="2025-08-11T16:30:00Z" w16du:dateUtc="2025-08-11T21:30:00Z">
              <w:r w:rsidRPr="004D28DD">
                <w:rPr>
                  <w:rFonts w:ascii="Times New Roman" w:hAnsi="Times New Roman" w:cs="Times New Roman"/>
                  <w:color w:val="000000"/>
                  <w:sz w:val="18"/>
                  <w:szCs w:val="18"/>
                  <w:rPrChange w:id="3805" w:author="Jujia Li" w:date="2025-08-10T15:16:00Z" w16du:dateUtc="2025-08-10T20:16:00Z">
                    <w:rPr>
                      <w:rFonts w:ascii="Aptos Narrow" w:hAnsi="Aptos Narrow"/>
                      <w:color w:val="000000"/>
                      <w:sz w:val="22"/>
                      <w:szCs w:val="22"/>
                    </w:rPr>
                  </w:rPrChange>
                </w:rPr>
                <w:t>0.56</w:t>
              </w:r>
            </w:ins>
          </w:p>
        </w:tc>
        <w:tc>
          <w:tcPr>
            <w:tcW w:w="380" w:type="pct"/>
            <w:noWrap/>
            <w:vAlign w:val="bottom"/>
            <w:hideMark/>
          </w:tcPr>
          <w:p w14:paraId="6577FAF9" w14:textId="6A96C6C4" w:rsidR="004D28DD" w:rsidRPr="004D28DD" w:rsidRDefault="004D28DD" w:rsidP="004D28DD">
            <w:pPr>
              <w:spacing w:after="120" w:line="360" w:lineRule="auto"/>
              <w:contextualSpacing/>
              <w:jc w:val="right"/>
              <w:rPr>
                <w:ins w:id="3806" w:author="Microsoft Word" w:date="2025-08-11T16:30:00Z" w16du:dateUtc="2025-08-11T21:30:00Z"/>
                <w:rFonts w:ascii="Times New Roman" w:eastAsia="Times New Roman" w:hAnsi="Times New Roman" w:cs="Times New Roman"/>
                <w:color w:val="000000"/>
                <w:kern w:val="0"/>
                <w:sz w:val="18"/>
                <w:szCs w:val="18"/>
                <w14:ligatures w14:val="none"/>
              </w:rPr>
            </w:pPr>
            <w:ins w:id="3807" w:author="Microsoft Word" w:date="2025-08-11T16:30:00Z" w16du:dateUtc="2025-08-11T21:30:00Z">
              <w:r w:rsidRPr="004D28DD">
                <w:rPr>
                  <w:rFonts w:ascii="Times New Roman" w:hAnsi="Times New Roman" w:cs="Times New Roman"/>
                  <w:color w:val="000000"/>
                  <w:sz w:val="18"/>
                  <w:szCs w:val="18"/>
                  <w:rPrChange w:id="3808" w:author="Jujia Li" w:date="2025-08-10T15:16:00Z" w16du:dateUtc="2025-08-10T20:16:00Z">
                    <w:rPr>
                      <w:rFonts w:ascii="Aptos Narrow" w:hAnsi="Aptos Narrow"/>
                      <w:color w:val="000000"/>
                      <w:sz w:val="22"/>
                      <w:szCs w:val="22"/>
                    </w:rPr>
                  </w:rPrChange>
                </w:rPr>
                <w:t>5.64</w:t>
              </w:r>
            </w:ins>
          </w:p>
        </w:tc>
        <w:tc>
          <w:tcPr>
            <w:tcW w:w="321" w:type="pct"/>
            <w:noWrap/>
            <w:vAlign w:val="bottom"/>
            <w:hideMark/>
          </w:tcPr>
          <w:p w14:paraId="46E40EF4" w14:textId="7BCEBB9C" w:rsidR="004D28DD" w:rsidRPr="004D28DD" w:rsidRDefault="004D28DD" w:rsidP="004D28DD">
            <w:pPr>
              <w:spacing w:after="120" w:line="360" w:lineRule="auto"/>
              <w:contextualSpacing/>
              <w:jc w:val="right"/>
              <w:rPr>
                <w:ins w:id="3809" w:author="Microsoft Word" w:date="2025-08-11T16:30:00Z" w16du:dateUtc="2025-08-11T21:30:00Z"/>
                <w:rFonts w:ascii="Times New Roman" w:eastAsia="Times New Roman" w:hAnsi="Times New Roman" w:cs="Times New Roman"/>
                <w:color w:val="000000"/>
                <w:kern w:val="0"/>
                <w:sz w:val="18"/>
                <w:szCs w:val="18"/>
                <w14:ligatures w14:val="none"/>
              </w:rPr>
            </w:pPr>
            <w:ins w:id="3810" w:author="Microsoft Word" w:date="2025-08-11T16:30:00Z" w16du:dateUtc="2025-08-11T21:30:00Z">
              <w:r w:rsidRPr="004D28DD">
                <w:rPr>
                  <w:rFonts w:ascii="Times New Roman" w:hAnsi="Times New Roman" w:cs="Times New Roman"/>
                  <w:color w:val="000000"/>
                  <w:sz w:val="18"/>
                  <w:szCs w:val="18"/>
                  <w:rPrChange w:id="3811" w:author="Jujia Li" w:date="2025-08-10T15:16:00Z" w16du:dateUtc="2025-08-10T20:16:00Z">
                    <w:rPr>
                      <w:rFonts w:ascii="Aptos Narrow" w:hAnsi="Aptos Narrow"/>
                      <w:color w:val="000000"/>
                      <w:sz w:val="22"/>
                      <w:szCs w:val="22"/>
                    </w:rPr>
                  </w:rPrChange>
                </w:rPr>
                <w:t>0.47</w:t>
              </w:r>
            </w:ins>
          </w:p>
        </w:tc>
        <w:tc>
          <w:tcPr>
            <w:tcW w:w="428" w:type="pct"/>
            <w:noWrap/>
            <w:vAlign w:val="bottom"/>
            <w:hideMark/>
          </w:tcPr>
          <w:p w14:paraId="361E8114" w14:textId="356A3420" w:rsidR="004D28DD" w:rsidRPr="004D28DD" w:rsidRDefault="004D28DD" w:rsidP="004D28DD">
            <w:pPr>
              <w:spacing w:after="120" w:line="360" w:lineRule="auto"/>
              <w:contextualSpacing/>
              <w:jc w:val="right"/>
              <w:rPr>
                <w:ins w:id="3812" w:author="Microsoft Word" w:date="2025-08-11T16:30:00Z" w16du:dateUtc="2025-08-11T21:30:00Z"/>
                <w:rFonts w:ascii="Times New Roman" w:eastAsia="Times New Roman" w:hAnsi="Times New Roman" w:cs="Times New Roman"/>
                <w:color w:val="000000"/>
                <w:kern w:val="0"/>
                <w:sz w:val="18"/>
                <w:szCs w:val="18"/>
                <w14:ligatures w14:val="none"/>
              </w:rPr>
            </w:pPr>
            <w:ins w:id="3813" w:author="Microsoft Word" w:date="2025-08-11T16:30:00Z" w16du:dateUtc="2025-08-11T21:30:00Z">
              <w:r w:rsidRPr="004D28DD">
                <w:rPr>
                  <w:rFonts w:ascii="Times New Roman" w:hAnsi="Times New Roman" w:cs="Times New Roman"/>
                  <w:color w:val="000000"/>
                  <w:sz w:val="18"/>
                  <w:szCs w:val="18"/>
                  <w:rPrChange w:id="3814" w:author="Jujia Li" w:date="2025-08-10T15:16:00Z" w16du:dateUtc="2025-08-10T20:16:00Z">
                    <w:rPr>
                      <w:rFonts w:ascii="Aptos Narrow" w:hAnsi="Aptos Narrow"/>
                      <w:color w:val="000000"/>
                      <w:sz w:val="22"/>
                      <w:szCs w:val="22"/>
                    </w:rPr>
                  </w:rPrChange>
                </w:rPr>
                <w:t>29.30</w:t>
              </w:r>
            </w:ins>
          </w:p>
        </w:tc>
        <w:tc>
          <w:tcPr>
            <w:tcW w:w="344" w:type="pct"/>
            <w:vAlign w:val="bottom"/>
          </w:tcPr>
          <w:p w14:paraId="4B4ABF52" w14:textId="345385D3" w:rsidR="004D28DD" w:rsidRPr="004D28DD" w:rsidRDefault="004D28DD" w:rsidP="004D28DD">
            <w:pPr>
              <w:spacing w:after="120" w:line="360" w:lineRule="auto"/>
              <w:contextualSpacing/>
              <w:jc w:val="right"/>
              <w:rPr>
                <w:ins w:id="3815" w:author="Microsoft Word" w:date="2025-08-11T16:30:00Z" w16du:dateUtc="2025-08-11T21:30:00Z"/>
                <w:rFonts w:ascii="Times New Roman" w:hAnsi="Times New Roman" w:cs="Times New Roman"/>
                <w:sz w:val="18"/>
                <w:szCs w:val="18"/>
              </w:rPr>
            </w:pPr>
            <w:ins w:id="3816" w:author="Microsoft Word" w:date="2025-08-11T16:30:00Z" w16du:dateUtc="2025-08-11T21:30:00Z">
              <w:r w:rsidRPr="004D28DD">
                <w:rPr>
                  <w:rFonts w:ascii="Times New Roman" w:hAnsi="Times New Roman" w:cs="Times New Roman"/>
                  <w:color w:val="000000"/>
                  <w:sz w:val="18"/>
                  <w:szCs w:val="18"/>
                  <w:rPrChange w:id="3817" w:author="Jujia Li" w:date="2025-08-10T15:16:00Z" w16du:dateUtc="2025-08-10T20:16:00Z">
                    <w:rPr>
                      <w:rFonts w:ascii="Aptos Narrow" w:hAnsi="Aptos Narrow"/>
                      <w:color w:val="000000"/>
                      <w:sz w:val="22"/>
                      <w:szCs w:val="22"/>
                    </w:rPr>
                  </w:rPrChange>
                </w:rPr>
                <w:t>0.60</w:t>
              </w:r>
            </w:ins>
          </w:p>
        </w:tc>
      </w:tr>
      <w:tr w:rsidR="004D28DD" w:rsidRPr="006A0CE7" w14:paraId="4A46968F" w14:textId="77777777" w:rsidTr="005E344C">
        <w:trPr>
          <w:trHeight w:val="290"/>
          <w:ins w:id="3818" w:author="Microsoft Word" w:date="2025-08-11T16:30:00Z"/>
        </w:trPr>
        <w:tc>
          <w:tcPr>
            <w:tcW w:w="808" w:type="pct"/>
            <w:noWrap/>
            <w:vAlign w:val="bottom"/>
            <w:hideMark/>
          </w:tcPr>
          <w:p w14:paraId="7CE9579F" w14:textId="77777777" w:rsidR="004D28DD" w:rsidRPr="00221F0A" w:rsidRDefault="004D28DD" w:rsidP="004D28DD">
            <w:pPr>
              <w:spacing w:after="120" w:line="360" w:lineRule="auto"/>
              <w:contextualSpacing/>
              <w:rPr>
                <w:ins w:id="3819" w:author="Microsoft Word" w:date="2025-08-11T16:30:00Z" w16du:dateUtc="2025-08-11T21:30:00Z"/>
                <w:rFonts w:ascii="Times New Roman" w:eastAsia="Times New Roman" w:hAnsi="Times New Roman" w:cs="Times New Roman"/>
                <w:color w:val="000000"/>
                <w:kern w:val="0"/>
                <w:sz w:val="18"/>
                <w:szCs w:val="18"/>
                <w14:ligatures w14:val="none"/>
              </w:rPr>
            </w:pPr>
            <w:ins w:id="3820" w:author="Microsoft Word" w:date="2025-08-11T16:30:00Z" w16du:dateUtc="2025-08-11T21:30:00Z">
              <w:r w:rsidRPr="005E344C">
                <w:rPr>
                  <w:rFonts w:ascii="Times New Roman" w:hAnsi="Times New Roman" w:cs="Times New Roman"/>
                  <w:color w:val="000000"/>
                  <w:sz w:val="18"/>
                  <w:szCs w:val="18"/>
                </w:rPr>
                <w:t>LIMESTONE</w:t>
              </w:r>
            </w:ins>
          </w:p>
        </w:tc>
        <w:tc>
          <w:tcPr>
            <w:tcW w:w="566" w:type="pct"/>
            <w:vAlign w:val="bottom"/>
          </w:tcPr>
          <w:p w14:paraId="1ED36B12" w14:textId="0D829C75" w:rsidR="004D28DD" w:rsidRPr="004D28DD" w:rsidRDefault="004D28DD" w:rsidP="004D28DD">
            <w:pPr>
              <w:spacing w:after="120" w:line="360" w:lineRule="auto"/>
              <w:contextualSpacing/>
              <w:jc w:val="right"/>
              <w:rPr>
                <w:ins w:id="3821" w:author="Microsoft Word" w:date="2025-08-11T16:30:00Z" w16du:dateUtc="2025-08-11T21:30:00Z"/>
                <w:rFonts w:ascii="Times New Roman" w:hAnsi="Times New Roman" w:cs="Times New Roman"/>
                <w:sz w:val="18"/>
                <w:szCs w:val="18"/>
              </w:rPr>
            </w:pPr>
            <w:ins w:id="3822" w:author="Microsoft Word" w:date="2025-08-11T16:30:00Z" w16du:dateUtc="2025-08-11T21:30:00Z">
              <w:r w:rsidRPr="004D28DD">
                <w:rPr>
                  <w:rFonts w:ascii="Times New Roman" w:hAnsi="Times New Roman" w:cs="Times New Roman"/>
                  <w:color w:val="000000"/>
                  <w:sz w:val="18"/>
                  <w:szCs w:val="18"/>
                  <w:rPrChange w:id="3823" w:author="Jujia Li" w:date="2025-08-10T15:16:00Z" w16du:dateUtc="2025-08-10T20:16:00Z">
                    <w:rPr>
                      <w:rFonts w:ascii="Aptos Narrow" w:hAnsi="Aptos Narrow"/>
                      <w:color w:val="000000"/>
                      <w:sz w:val="22"/>
                      <w:szCs w:val="22"/>
                    </w:rPr>
                  </w:rPrChange>
                </w:rPr>
                <w:t>95515.42</w:t>
              </w:r>
            </w:ins>
          </w:p>
        </w:tc>
        <w:tc>
          <w:tcPr>
            <w:tcW w:w="454" w:type="pct"/>
            <w:noWrap/>
            <w:vAlign w:val="bottom"/>
            <w:hideMark/>
          </w:tcPr>
          <w:p w14:paraId="2FBF5234" w14:textId="35D3E46D" w:rsidR="004D28DD" w:rsidRPr="004D28DD" w:rsidRDefault="004D28DD" w:rsidP="004D28DD">
            <w:pPr>
              <w:spacing w:after="120" w:line="360" w:lineRule="auto"/>
              <w:contextualSpacing/>
              <w:jc w:val="right"/>
              <w:rPr>
                <w:ins w:id="3824" w:author="Microsoft Word" w:date="2025-08-11T16:30:00Z" w16du:dateUtc="2025-08-11T21:30:00Z"/>
                <w:rFonts w:ascii="Times New Roman" w:eastAsia="Times New Roman" w:hAnsi="Times New Roman" w:cs="Times New Roman"/>
                <w:color w:val="000000"/>
                <w:kern w:val="0"/>
                <w:sz w:val="18"/>
                <w:szCs w:val="18"/>
                <w14:ligatures w14:val="none"/>
              </w:rPr>
            </w:pPr>
            <w:ins w:id="3825" w:author="Microsoft Word" w:date="2025-08-11T16:30:00Z" w16du:dateUtc="2025-08-11T21:30:00Z">
              <w:r w:rsidRPr="004D28DD">
                <w:rPr>
                  <w:rFonts w:ascii="Times New Roman" w:hAnsi="Times New Roman" w:cs="Times New Roman"/>
                  <w:color w:val="000000"/>
                  <w:sz w:val="18"/>
                  <w:szCs w:val="18"/>
                  <w:rPrChange w:id="3826" w:author="Jujia Li" w:date="2025-08-10T15:16:00Z" w16du:dateUtc="2025-08-10T20:16:00Z">
                    <w:rPr>
                      <w:rFonts w:ascii="Aptos Narrow" w:hAnsi="Aptos Narrow"/>
                      <w:color w:val="000000"/>
                      <w:sz w:val="22"/>
                      <w:szCs w:val="22"/>
                    </w:rPr>
                  </w:rPrChange>
                </w:rPr>
                <w:t>39.74</w:t>
              </w:r>
            </w:ins>
          </w:p>
        </w:tc>
        <w:tc>
          <w:tcPr>
            <w:tcW w:w="308" w:type="pct"/>
            <w:gridSpan w:val="2"/>
            <w:noWrap/>
            <w:vAlign w:val="bottom"/>
            <w:hideMark/>
          </w:tcPr>
          <w:p w14:paraId="59C1655D" w14:textId="146CFF04" w:rsidR="004D28DD" w:rsidRPr="004D28DD" w:rsidRDefault="004D28DD" w:rsidP="004D28DD">
            <w:pPr>
              <w:spacing w:after="120" w:line="360" w:lineRule="auto"/>
              <w:contextualSpacing/>
              <w:jc w:val="right"/>
              <w:rPr>
                <w:ins w:id="3827" w:author="Microsoft Word" w:date="2025-08-11T16:30:00Z" w16du:dateUtc="2025-08-11T21:30:00Z"/>
                <w:rFonts w:ascii="Times New Roman" w:eastAsia="Times New Roman" w:hAnsi="Times New Roman" w:cs="Times New Roman"/>
                <w:color w:val="000000"/>
                <w:kern w:val="0"/>
                <w:sz w:val="18"/>
                <w:szCs w:val="18"/>
                <w14:ligatures w14:val="none"/>
              </w:rPr>
            </w:pPr>
            <w:ins w:id="3828" w:author="Microsoft Word" w:date="2025-08-11T16:30:00Z" w16du:dateUtc="2025-08-11T21:30:00Z">
              <w:r w:rsidRPr="004D28DD">
                <w:rPr>
                  <w:rFonts w:ascii="Times New Roman" w:hAnsi="Times New Roman" w:cs="Times New Roman"/>
                  <w:color w:val="000000"/>
                  <w:sz w:val="18"/>
                  <w:szCs w:val="18"/>
                  <w:rPrChange w:id="3829" w:author="Jujia Li" w:date="2025-08-10T15:16:00Z" w16du:dateUtc="2025-08-10T20:16:00Z">
                    <w:rPr>
                      <w:rFonts w:ascii="Aptos Narrow" w:hAnsi="Aptos Narrow"/>
                      <w:color w:val="000000"/>
                      <w:sz w:val="22"/>
                      <w:szCs w:val="22"/>
                    </w:rPr>
                  </w:rPrChange>
                </w:rPr>
                <w:t>1.17</w:t>
              </w:r>
            </w:ins>
          </w:p>
        </w:tc>
        <w:tc>
          <w:tcPr>
            <w:tcW w:w="380" w:type="pct"/>
            <w:noWrap/>
            <w:vAlign w:val="bottom"/>
            <w:hideMark/>
          </w:tcPr>
          <w:p w14:paraId="6B5A7DC5" w14:textId="2A9D3536" w:rsidR="004D28DD" w:rsidRPr="004D28DD" w:rsidRDefault="004D28DD" w:rsidP="004D28DD">
            <w:pPr>
              <w:spacing w:after="120" w:line="360" w:lineRule="auto"/>
              <w:contextualSpacing/>
              <w:jc w:val="right"/>
              <w:rPr>
                <w:ins w:id="3830" w:author="Microsoft Word" w:date="2025-08-11T16:30:00Z" w16du:dateUtc="2025-08-11T21:30:00Z"/>
                <w:rFonts w:ascii="Times New Roman" w:eastAsia="Times New Roman" w:hAnsi="Times New Roman" w:cs="Times New Roman"/>
                <w:color w:val="000000"/>
                <w:kern w:val="0"/>
                <w:sz w:val="18"/>
                <w:szCs w:val="18"/>
                <w14:ligatures w14:val="none"/>
              </w:rPr>
            </w:pPr>
            <w:ins w:id="3831" w:author="Microsoft Word" w:date="2025-08-11T16:30:00Z" w16du:dateUtc="2025-08-11T21:30:00Z">
              <w:r w:rsidRPr="004D28DD">
                <w:rPr>
                  <w:rFonts w:ascii="Times New Roman" w:hAnsi="Times New Roman" w:cs="Times New Roman"/>
                  <w:color w:val="000000"/>
                  <w:sz w:val="18"/>
                  <w:szCs w:val="18"/>
                  <w:rPrChange w:id="3832" w:author="Jujia Li" w:date="2025-08-10T15:16:00Z" w16du:dateUtc="2025-08-10T20:16:00Z">
                    <w:rPr>
                      <w:rFonts w:ascii="Aptos Narrow" w:hAnsi="Aptos Narrow"/>
                      <w:color w:val="000000"/>
                      <w:sz w:val="22"/>
                      <w:szCs w:val="22"/>
                    </w:rPr>
                  </w:rPrChange>
                </w:rPr>
                <w:t>32.78</w:t>
              </w:r>
            </w:ins>
          </w:p>
        </w:tc>
        <w:tc>
          <w:tcPr>
            <w:tcW w:w="315" w:type="pct"/>
            <w:gridSpan w:val="2"/>
            <w:noWrap/>
            <w:vAlign w:val="bottom"/>
            <w:hideMark/>
          </w:tcPr>
          <w:p w14:paraId="0997D85E" w14:textId="1E4621B9" w:rsidR="004D28DD" w:rsidRPr="004D28DD" w:rsidRDefault="004D28DD" w:rsidP="004D28DD">
            <w:pPr>
              <w:spacing w:after="120" w:line="360" w:lineRule="auto"/>
              <w:contextualSpacing/>
              <w:jc w:val="right"/>
              <w:rPr>
                <w:ins w:id="3833" w:author="Microsoft Word" w:date="2025-08-11T16:30:00Z" w16du:dateUtc="2025-08-11T21:30:00Z"/>
                <w:rFonts w:ascii="Times New Roman" w:eastAsia="Times New Roman" w:hAnsi="Times New Roman" w:cs="Times New Roman"/>
                <w:color w:val="000000"/>
                <w:kern w:val="0"/>
                <w:sz w:val="18"/>
                <w:szCs w:val="18"/>
                <w14:ligatures w14:val="none"/>
              </w:rPr>
            </w:pPr>
            <w:ins w:id="3834" w:author="Microsoft Word" w:date="2025-08-11T16:30:00Z" w16du:dateUtc="2025-08-11T21:30:00Z">
              <w:r w:rsidRPr="004D28DD">
                <w:rPr>
                  <w:rFonts w:ascii="Times New Roman" w:hAnsi="Times New Roman" w:cs="Times New Roman"/>
                  <w:color w:val="000000"/>
                  <w:sz w:val="18"/>
                  <w:szCs w:val="18"/>
                  <w:rPrChange w:id="3835" w:author="Jujia Li" w:date="2025-08-10T15:16:00Z" w16du:dateUtc="2025-08-10T20:16:00Z">
                    <w:rPr>
                      <w:rFonts w:ascii="Aptos Narrow" w:hAnsi="Aptos Narrow"/>
                      <w:color w:val="000000"/>
                      <w:sz w:val="22"/>
                      <w:szCs w:val="22"/>
                    </w:rPr>
                  </w:rPrChange>
                </w:rPr>
                <w:t>0.95</w:t>
              </w:r>
            </w:ins>
          </w:p>
        </w:tc>
        <w:tc>
          <w:tcPr>
            <w:tcW w:w="380" w:type="pct"/>
            <w:noWrap/>
            <w:vAlign w:val="bottom"/>
            <w:hideMark/>
          </w:tcPr>
          <w:p w14:paraId="215453E9" w14:textId="635FF91E" w:rsidR="004D28DD" w:rsidRPr="004D28DD" w:rsidRDefault="004D28DD" w:rsidP="004D28DD">
            <w:pPr>
              <w:spacing w:after="120" w:line="360" w:lineRule="auto"/>
              <w:contextualSpacing/>
              <w:jc w:val="right"/>
              <w:rPr>
                <w:ins w:id="3836" w:author="Microsoft Word" w:date="2025-08-11T16:30:00Z" w16du:dateUtc="2025-08-11T21:30:00Z"/>
                <w:rFonts w:ascii="Times New Roman" w:eastAsia="Times New Roman" w:hAnsi="Times New Roman" w:cs="Times New Roman"/>
                <w:color w:val="000000"/>
                <w:kern w:val="0"/>
                <w:sz w:val="18"/>
                <w:szCs w:val="18"/>
                <w14:ligatures w14:val="none"/>
              </w:rPr>
            </w:pPr>
            <w:ins w:id="3837" w:author="Microsoft Word" w:date="2025-08-11T16:30:00Z" w16du:dateUtc="2025-08-11T21:30:00Z">
              <w:r w:rsidRPr="004D28DD">
                <w:rPr>
                  <w:rFonts w:ascii="Times New Roman" w:hAnsi="Times New Roman" w:cs="Times New Roman"/>
                  <w:color w:val="000000"/>
                  <w:sz w:val="18"/>
                  <w:szCs w:val="18"/>
                  <w:rPrChange w:id="3838" w:author="Jujia Li" w:date="2025-08-10T15:16:00Z" w16du:dateUtc="2025-08-10T20:16:00Z">
                    <w:rPr>
                      <w:rFonts w:ascii="Aptos Narrow" w:hAnsi="Aptos Narrow"/>
                      <w:color w:val="000000"/>
                      <w:sz w:val="22"/>
                      <w:szCs w:val="22"/>
                    </w:rPr>
                  </w:rPrChange>
                </w:rPr>
                <w:t>27.68</w:t>
              </w:r>
            </w:ins>
          </w:p>
        </w:tc>
        <w:tc>
          <w:tcPr>
            <w:tcW w:w="316" w:type="pct"/>
            <w:gridSpan w:val="2"/>
            <w:noWrap/>
            <w:vAlign w:val="bottom"/>
            <w:hideMark/>
          </w:tcPr>
          <w:p w14:paraId="3B23C93E" w14:textId="2E421FFA" w:rsidR="004D28DD" w:rsidRPr="004D28DD" w:rsidRDefault="004D28DD" w:rsidP="004D28DD">
            <w:pPr>
              <w:spacing w:after="120" w:line="360" w:lineRule="auto"/>
              <w:contextualSpacing/>
              <w:jc w:val="right"/>
              <w:rPr>
                <w:ins w:id="3839" w:author="Microsoft Word" w:date="2025-08-11T16:30:00Z" w16du:dateUtc="2025-08-11T21:30:00Z"/>
                <w:rFonts w:ascii="Times New Roman" w:eastAsia="Times New Roman" w:hAnsi="Times New Roman" w:cs="Times New Roman"/>
                <w:color w:val="000000"/>
                <w:kern w:val="0"/>
                <w:sz w:val="18"/>
                <w:szCs w:val="18"/>
                <w14:ligatures w14:val="none"/>
              </w:rPr>
            </w:pPr>
            <w:ins w:id="3840" w:author="Microsoft Word" w:date="2025-08-11T16:30:00Z" w16du:dateUtc="2025-08-11T21:30:00Z">
              <w:r w:rsidRPr="004D28DD">
                <w:rPr>
                  <w:rFonts w:ascii="Times New Roman" w:hAnsi="Times New Roman" w:cs="Times New Roman"/>
                  <w:color w:val="000000"/>
                  <w:sz w:val="18"/>
                  <w:szCs w:val="18"/>
                  <w:rPrChange w:id="3841" w:author="Jujia Li" w:date="2025-08-10T15:16:00Z" w16du:dateUtc="2025-08-10T20:16:00Z">
                    <w:rPr>
                      <w:rFonts w:ascii="Aptos Narrow" w:hAnsi="Aptos Narrow"/>
                      <w:color w:val="000000"/>
                      <w:sz w:val="22"/>
                      <w:szCs w:val="22"/>
                    </w:rPr>
                  </w:rPrChange>
                </w:rPr>
                <w:t>0.79</w:t>
              </w:r>
            </w:ins>
          </w:p>
        </w:tc>
        <w:tc>
          <w:tcPr>
            <w:tcW w:w="380" w:type="pct"/>
            <w:noWrap/>
            <w:vAlign w:val="bottom"/>
            <w:hideMark/>
          </w:tcPr>
          <w:p w14:paraId="66EC20D2" w14:textId="35D5E631" w:rsidR="004D28DD" w:rsidRPr="004D28DD" w:rsidRDefault="004D28DD" w:rsidP="004D28DD">
            <w:pPr>
              <w:spacing w:after="120" w:line="360" w:lineRule="auto"/>
              <w:contextualSpacing/>
              <w:jc w:val="right"/>
              <w:rPr>
                <w:ins w:id="3842" w:author="Microsoft Word" w:date="2025-08-11T16:30:00Z" w16du:dateUtc="2025-08-11T21:30:00Z"/>
                <w:rFonts w:ascii="Times New Roman" w:eastAsia="Times New Roman" w:hAnsi="Times New Roman" w:cs="Times New Roman"/>
                <w:color w:val="000000"/>
                <w:kern w:val="0"/>
                <w:sz w:val="18"/>
                <w:szCs w:val="18"/>
                <w14:ligatures w14:val="none"/>
              </w:rPr>
            </w:pPr>
            <w:ins w:id="3843" w:author="Microsoft Word" w:date="2025-08-11T16:30:00Z" w16du:dateUtc="2025-08-11T21:30:00Z">
              <w:r w:rsidRPr="004D28DD">
                <w:rPr>
                  <w:rFonts w:ascii="Times New Roman" w:hAnsi="Times New Roman" w:cs="Times New Roman"/>
                  <w:color w:val="000000"/>
                  <w:sz w:val="18"/>
                  <w:szCs w:val="18"/>
                  <w:rPrChange w:id="3844" w:author="Jujia Li" w:date="2025-08-10T15:16:00Z" w16du:dateUtc="2025-08-10T20:16:00Z">
                    <w:rPr>
                      <w:rFonts w:ascii="Aptos Narrow" w:hAnsi="Aptos Narrow"/>
                      <w:color w:val="000000"/>
                      <w:sz w:val="22"/>
                      <w:szCs w:val="22"/>
                    </w:rPr>
                  </w:rPrChange>
                </w:rPr>
                <w:t>24.83</w:t>
              </w:r>
            </w:ins>
          </w:p>
        </w:tc>
        <w:tc>
          <w:tcPr>
            <w:tcW w:w="321" w:type="pct"/>
            <w:noWrap/>
            <w:vAlign w:val="bottom"/>
            <w:hideMark/>
          </w:tcPr>
          <w:p w14:paraId="0BB3F534" w14:textId="38B4DCF1" w:rsidR="004D28DD" w:rsidRPr="004D28DD" w:rsidRDefault="004D28DD" w:rsidP="004D28DD">
            <w:pPr>
              <w:spacing w:after="120" w:line="360" w:lineRule="auto"/>
              <w:contextualSpacing/>
              <w:jc w:val="right"/>
              <w:rPr>
                <w:ins w:id="3845" w:author="Microsoft Word" w:date="2025-08-11T16:30:00Z" w16du:dateUtc="2025-08-11T21:30:00Z"/>
                <w:rFonts w:ascii="Times New Roman" w:eastAsia="Times New Roman" w:hAnsi="Times New Roman" w:cs="Times New Roman"/>
                <w:color w:val="000000"/>
                <w:kern w:val="0"/>
                <w:sz w:val="18"/>
                <w:szCs w:val="18"/>
                <w14:ligatures w14:val="none"/>
              </w:rPr>
            </w:pPr>
            <w:ins w:id="3846" w:author="Microsoft Word" w:date="2025-08-11T16:30:00Z" w16du:dateUtc="2025-08-11T21:30:00Z">
              <w:r w:rsidRPr="004D28DD">
                <w:rPr>
                  <w:rFonts w:ascii="Times New Roman" w:hAnsi="Times New Roman" w:cs="Times New Roman"/>
                  <w:color w:val="000000"/>
                  <w:sz w:val="18"/>
                  <w:szCs w:val="18"/>
                  <w:rPrChange w:id="3847" w:author="Jujia Li" w:date="2025-08-10T15:16:00Z" w16du:dateUtc="2025-08-10T20:16:00Z">
                    <w:rPr>
                      <w:rFonts w:ascii="Aptos Narrow" w:hAnsi="Aptos Narrow"/>
                      <w:color w:val="000000"/>
                      <w:sz w:val="22"/>
                      <w:szCs w:val="22"/>
                    </w:rPr>
                  </w:rPrChange>
                </w:rPr>
                <w:t>0.69</w:t>
              </w:r>
            </w:ins>
          </w:p>
        </w:tc>
        <w:tc>
          <w:tcPr>
            <w:tcW w:w="428" w:type="pct"/>
            <w:noWrap/>
            <w:vAlign w:val="bottom"/>
            <w:hideMark/>
          </w:tcPr>
          <w:p w14:paraId="11D2885C" w14:textId="71FEF95C" w:rsidR="004D28DD" w:rsidRPr="004D28DD" w:rsidRDefault="004D28DD" w:rsidP="004D28DD">
            <w:pPr>
              <w:spacing w:after="120" w:line="360" w:lineRule="auto"/>
              <w:contextualSpacing/>
              <w:jc w:val="right"/>
              <w:rPr>
                <w:ins w:id="3848" w:author="Microsoft Word" w:date="2025-08-11T16:30:00Z" w16du:dateUtc="2025-08-11T21:30:00Z"/>
                <w:rFonts w:ascii="Times New Roman" w:eastAsia="Times New Roman" w:hAnsi="Times New Roman" w:cs="Times New Roman"/>
                <w:color w:val="000000"/>
                <w:kern w:val="0"/>
                <w:sz w:val="18"/>
                <w:szCs w:val="18"/>
                <w14:ligatures w14:val="none"/>
              </w:rPr>
            </w:pPr>
            <w:ins w:id="3849" w:author="Microsoft Word" w:date="2025-08-11T16:30:00Z" w16du:dateUtc="2025-08-11T21:30:00Z">
              <w:r w:rsidRPr="004D28DD">
                <w:rPr>
                  <w:rFonts w:ascii="Times New Roman" w:hAnsi="Times New Roman" w:cs="Times New Roman"/>
                  <w:color w:val="000000"/>
                  <w:sz w:val="18"/>
                  <w:szCs w:val="18"/>
                  <w:rPrChange w:id="3850" w:author="Jujia Li" w:date="2025-08-10T15:16:00Z" w16du:dateUtc="2025-08-10T20:16:00Z">
                    <w:rPr>
                      <w:rFonts w:ascii="Aptos Narrow" w:hAnsi="Aptos Narrow"/>
                      <w:color w:val="000000"/>
                      <w:sz w:val="22"/>
                      <w:szCs w:val="22"/>
                    </w:rPr>
                  </w:rPrChange>
                </w:rPr>
                <w:t>125.03</w:t>
              </w:r>
            </w:ins>
          </w:p>
        </w:tc>
        <w:tc>
          <w:tcPr>
            <w:tcW w:w="344" w:type="pct"/>
            <w:vAlign w:val="bottom"/>
          </w:tcPr>
          <w:p w14:paraId="54C5FB4D" w14:textId="6FD3FEE0" w:rsidR="004D28DD" w:rsidRPr="004D28DD" w:rsidRDefault="004D28DD" w:rsidP="004D28DD">
            <w:pPr>
              <w:spacing w:after="120" w:line="360" w:lineRule="auto"/>
              <w:contextualSpacing/>
              <w:jc w:val="right"/>
              <w:rPr>
                <w:ins w:id="3851" w:author="Microsoft Word" w:date="2025-08-11T16:30:00Z" w16du:dateUtc="2025-08-11T21:30:00Z"/>
                <w:rFonts w:ascii="Times New Roman" w:hAnsi="Times New Roman" w:cs="Times New Roman"/>
                <w:sz w:val="18"/>
                <w:szCs w:val="18"/>
              </w:rPr>
            </w:pPr>
            <w:ins w:id="3852" w:author="Microsoft Word" w:date="2025-08-11T16:30:00Z" w16du:dateUtc="2025-08-11T21:30:00Z">
              <w:r w:rsidRPr="004D28DD">
                <w:rPr>
                  <w:rFonts w:ascii="Times New Roman" w:hAnsi="Times New Roman" w:cs="Times New Roman"/>
                  <w:color w:val="000000"/>
                  <w:sz w:val="18"/>
                  <w:szCs w:val="18"/>
                  <w:rPrChange w:id="3853" w:author="Jujia Li" w:date="2025-08-10T15:16:00Z" w16du:dateUtc="2025-08-10T20:16:00Z">
                    <w:rPr>
                      <w:rFonts w:ascii="Aptos Narrow" w:hAnsi="Aptos Narrow"/>
                      <w:color w:val="000000"/>
                      <w:sz w:val="22"/>
                      <w:szCs w:val="22"/>
                    </w:rPr>
                  </w:rPrChange>
                </w:rPr>
                <w:t>0.90</w:t>
              </w:r>
            </w:ins>
          </w:p>
        </w:tc>
      </w:tr>
      <w:tr w:rsidR="004D28DD" w:rsidRPr="006A0CE7" w14:paraId="6BA45332" w14:textId="77777777" w:rsidTr="005E344C">
        <w:trPr>
          <w:trHeight w:val="290"/>
          <w:ins w:id="3854" w:author="Microsoft Word" w:date="2025-08-11T16:30:00Z"/>
        </w:trPr>
        <w:tc>
          <w:tcPr>
            <w:tcW w:w="808" w:type="pct"/>
            <w:noWrap/>
            <w:vAlign w:val="bottom"/>
            <w:hideMark/>
          </w:tcPr>
          <w:p w14:paraId="110AC0C5" w14:textId="77777777" w:rsidR="004D28DD" w:rsidRPr="00221F0A" w:rsidRDefault="004D28DD" w:rsidP="004D28DD">
            <w:pPr>
              <w:spacing w:after="120" w:line="360" w:lineRule="auto"/>
              <w:contextualSpacing/>
              <w:rPr>
                <w:ins w:id="3855" w:author="Microsoft Word" w:date="2025-08-11T16:30:00Z" w16du:dateUtc="2025-08-11T21:30:00Z"/>
                <w:rFonts w:ascii="Times New Roman" w:eastAsia="Times New Roman" w:hAnsi="Times New Roman" w:cs="Times New Roman"/>
                <w:color w:val="000000"/>
                <w:kern w:val="0"/>
                <w:sz w:val="18"/>
                <w:szCs w:val="18"/>
                <w14:ligatures w14:val="none"/>
              </w:rPr>
            </w:pPr>
            <w:ins w:id="3856" w:author="Microsoft Word" w:date="2025-08-11T16:30:00Z" w16du:dateUtc="2025-08-11T21:30:00Z">
              <w:r w:rsidRPr="005E344C">
                <w:rPr>
                  <w:rFonts w:ascii="Times New Roman" w:hAnsi="Times New Roman" w:cs="Times New Roman"/>
                  <w:color w:val="000000"/>
                  <w:sz w:val="18"/>
                  <w:szCs w:val="18"/>
                </w:rPr>
                <w:t>MADISON</w:t>
              </w:r>
            </w:ins>
          </w:p>
        </w:tc>
        <w:tc>
          <w:tcPr>
            <w:tcW w:w="566" w:type="pct"/>
            <w:vAlign w:val="bottom"/>
          </w:tcPr>
          <w:p w14:paraId="649210B8" w14:textId="33F9D834" w:rsidR="004D28DD" w:rsidRPr="004D28DD" w:rsidRDefault="004D28DD" w:rsidP="004D28DD">
            <w:pPr>
              <w:spacing w:after="120" w:line="360" w:lineRule="auto"/>
              <w:contextualSpacing/>
              <w:jc w:val="right"/>
              <w:rPr>
                <w:ins w:id="3857" w:author="Microsoft Word" w:date="2025-08-11T16:30:00Z" w16du:dateUtc="2025-08-11T21:30:00Z"/>
                <w:rFonts w:ascii="Times New Roman" w:hAnsi="Times New Roman" w:cs="Times New Roman"/>
                <w:sz w:val="18"/>
                <w:szCs w:val="18"/>
              </w:rPr>
            </w:pPr>
            <w:ins w:id="3858" w:author="Microsoft Word" w:date="2025-08-11T16:30:00Z" w16du:dateUtc="2025-08-11T21:30:00Z">
              <w:r w:rsidRPr="004D28DD">
                <w:rPr>
                  <w:rFonts w:ascii="Times New Roman" w:hAnsi="Times New Roman" w:cs="Times New Roman"/>
                  <w:color w:val="000000"/>
                  <w:sz w:val="18"/>
                  <w:szCs w:val="18"/>
                  <w:rPrChange w:id="3859" w:author="Jujia Li" w:date="2025-08-10T15:16:00Z" w16du:dateUtc="2025-08-10T20:16:00Z">
                    <w:rPr>
                      <w:rFonts w:ascii="Aptos Narrow" w:hAnsi="Aptos Narrow"/>
                      <w:color w:val="000000"/>
                      <w:sz w:val="22"/>
                      <w:szCs w:val="22"/>
                    </w:rPr>
                  </w:rPrChange>
                </w:rPr>
                <w:t>364595.61</w:t>
              </w:r>
            </w:ins>
          </w:p>
        </w:tc>
        <w:tc>
          <w:tcPr>
            <w:tcW w:w="454" w:type="pct"/>
            <w:noWrap/>
            <w:vAlign w:val="bottom"/>
            <w:hideMark/>
          </w:tcPr>
          <w:p w14:paraId="529843CD" w14:textId="6D5B26D6" w:rsidR="004D28DD" w:rsidRPr="004D28DD" w:rsidRDefault="004D28DD" w:rsidP="004D28DD">
            <w:pPr>
              <w:spacing w:after="120" w:line="360" w:lineRule="auto"/>
              <w:contextualSpacing/>
              <w:jc w:val="right"/>
              <w:rPr>
                <w:ins w:id="3860" w:author="Microsoft Word" w:date="2025-08-11T16:30:00Z" w16du:dateUtc="2025-08-11T21:30:00Z"/>
                <w:rFonts w:ascii="Times New Roman" w:eastAsia="Times New Roman" w:hAnsi="Times New Roman" w:cs="Times New Roman"/>
                <w:color w:val="000000"/>
                <w:kern w:val="0"/>
                <w:sz w:val="18"/>
                <w:szCs w:val="18"/>
                <w14:ligatures w14:val="none"/>
              </w:rPr>
            </w:pPr>
            <w:ins w:id="3861" w:author="Microsoft Word" w:date="2025-08-11T16:30:00Z" w16du:dateUtc="2025-08-11T21:30:00Z">
              <w:r w:rsidRPr="004D28DD">
                <w:rPr>
                  <w:rFonts w:ascii="Times New Roman" w:hAnsi="Times New Roman" w:cs="Times New Roman"/>
                  <w:color w:val="000000"/>
                  <w:sz w:val="18"/>
                  <w:szCs w:val="18"/>
                  <w:rPrChange w:id="3862" w:author="Jujia Li" w:date="2025-08-10T15:16:00Z" w16du:dateUtc="2025-08-10T20:16:00Z">
                    <w:rPr>
                      <w:rFonts w:ascii="Aptos Narrow" w:hAnsi="Aptos Narrow"/>
                      <w:color w:val="000000"/>
                      <w:sz w:val="22"/>
                      <w:szCs w:val="22"/>
                    </w:rPr>
                  </w:rPrChange>
                </w:rPr>
                <w:t>136.15</w:t>
              </w:r>
            </w:ins>
          </w:p>
        </w:tc>
        <w:tc>
          <w:tcPr>
            <w:tcW w:w="308" w:type="pct"/>
            <w:gridSpan w:val="2"/>
            <w:noWrap/>
            <w:vAlign w:val="bottom"/>
            <w:hideMark/>
          </w:tcPr>
          <w:p w14:paraId="366DEAF6" w14:textId="4A8DF824" w:rsidR="004D28DD" w:rsidRPr="004D28DD" w:rsidRDefault="004D28DD" w:rsidP="004D28DD">
            <w:pPr>
              <w:spacing w:after="120" w:line="360" w:lineRule="auto"/>
              <w:contextualSpacing/>
              <w:jc w:val="right"/>
              <w:rPr>
                <w:ins w:id="3863" w:author="Microsoft Word" w:date="2025-08-11T16:30:00Z" w16du:dateUtc="2025-08-11T21:30:00Z"/>
                <w:rFonts w:ascii="Times New Roman" w:eastAsia="Times New Roman" w:hAnsi="Times New Roman" w:cs="Times New Roman"/>
                <w:color w:val="000000"/>
                <w:kern w:val="0"/>
                <w:sz w:val="18"/>
                <w:szCs w:val="18"/>
                <w14:ligatures w14:val="none"/>
              </w:rPr>
            </w:pPr>
            <w:ins w:id="3864" w:author="Microsoft Word" w:date="2025-08-11T16:30:00Z" w16du:dateUtc="2025-08-11T21:30:00Z">
              <w:r w:rsidRPr="004D28DD">
                <w:rPr>
                  <w:rFonts w:ascii="Times New Roman" w:hAnsi="Times New Roman" w:cs="Times New Roman"/>
                  <w:color w:val="000000"/>
                  <w:sz w:val="18"/>
                  <w:szCs w:val="18"/>
                  <w:rPrChange w:id="3865" w:author="Jujia Li" w:date="2025-08-10T15:16:00Z" w16du:dateUtc="2025-08-10T20:16:00Z">
                    <w:rPr>
                      <w:rFonts w:ascii="Aptos Narrow" w:hAnsi="Aptos Narrow"/>
                      <w:color w:val="000000"/>
                      <w:sz w:val="22"/>
                      <w:szCs w:val="22"/>
                    </w:rPr>
                  </w:rPrChange>
                </w:rPr>
                <w:t>1.04</w:t>
              </w:r>
            </w:ins>
          </w:p>
        </w:tc>
        <w:tc>
          <w:tcPr>
            <w:tcW w:w="380" w:type="pct"/>
            <w:noWrap/>
            <w:vAlign w:val="bottom"/>
            <w:hideMark/>
          </w:tcPr>
          <w:p w14:paraId="31DBB0E4" w14:textId="07F602A6" w:rsidR="004D28DD" w:rsidRPr="004D28DD" w:rsidRDefault="004D28DD" w:rsidP="004D28DD">
            <w:pPr>
              <w:spacing w:after="120" w:line="360" w:lineRule="auto"/>
              <w:contextualSpacing/>
              <w:jc w:val="right"/>
              <w:rPr>
                <w:ins w:id="3866" w:author="Microsoft Word" w:date="2025-08-11T16:30:00Z" w16du:dateUtc="2025-08-11T21:30:00Z"/>
                <w:rFonts w:ascii="Times New Roman" w:eastAsia="Times New Roman" w:hAnsi="Times New Roman" w:cs="Times New Roman"/>
                <w:color w:val="000000"/>
                <w:kern w:val="0"/>
                <w:sz w:val="18"/>
                <w:szCs w:val="18"/>
                <w14:ligatures w14:val="none"/>
              </w:rPr>
            </w:pPr>
            <w:ins w:id="3867" w:author="Microsoft Word" w:date="2025-08-11T16:30:00Z" w16du:dateUtc="2025-08-11T21:30:00Z">
              <w:r w:rsidRPr="004D28DD">
                <w:rPr>
                  <w:rFonts w:ascii="Times New Roman" w:hAnsi="Times New Roman" w:cs="Times New Roman"/>
                  <w:color w:val="000000"/>
                  <w:sz w:val="18"/>
                  <w:szCs w:val="18"/>
                  <w:rPrChange w:id="3868" w:author="Jujia Li" w:date="2025-08-10T15:16:00Z" w16du:dateUtc="2025-08-10T20:16:00Z">
                    <w:rPr>
                      <w:rFonts w:ascii="Aptos Narrow" w:hAnsi="Aptos Narrow"/>
                      <w:color w:val="000000"/>
                      <w:sz w:val="22"/>
                      <w:szCs w:val="22"/>
                    </w:rPr>
                  </w:rPrChange>
                </w:rPr>
                <w:t>117.52</w:t>
              </w:r>
            </w:ins>
          </w:p>
        </w:tc>
        <w:tc>
          <w:tcPr>
            <w:tcW w:w="315" w:type="pct"/>
            <w:gridSpan w:val="2"/>
            <w:noWrap/>
            <w:vAlign w:val="bottom"/>
            <w:hideMark/>
          </w:tcPr>
          <w:p w14:paraId="541DE648" w14:textId="6B332D15" w:rsidR="004D28DD" w:rsidRPr="004D28DD" w:rsidRDefault="004D28DD" w:rsidP="004D28DD">
            <w:pPr>
              <w:spacing w:after="120" w:line="360" w:lineRule="auto"/>
              <w:contextualSpacing/>
              <w:jc w:val="right"/>
              <w:rPr>
                <w:ins w:id="3869" w:author="Microsoft Word" w:date="2025-08-11T16:30:00Z" w16du:dateUtc="2025-08-11T21:30:00Z"/>
                <w:rFonts w:ascii="Times New Roman" w:eastAsia="Times New Roman" w:hAnsi="Times New Roman" w:cs="Times New Roman"/>
                <w:color w:val="000000"/>
                <w:kern w:val="0"/>
                <w:sz w:val="18"/>
                <w:szCs w:val="18"/>
                <w14:ligatures w14:val="none"/>
              </w:rPr>
            </w:pPr>
            <w:ins w:id="3870" w:author="Microsoft Word" w:date="2025-08-11T16:30:00Z" w16du:dateUtc="2025-08-11T21:30:00Z">
              <w:r w:rsidRPr="004D28DD">
                <w:rPr>
                  <w:rFonts w:ascii="Times New Roman" w:hAnsi="Times New Roman" w:cs="Times New Roman"/>
                  <w:color w:val="000000"/>
                  <w:sz w:val="18"/>
                  <w:szCs w:val="18"/>
                  <w:rPrChange w:id="3871" w:author="Jujia Li" w:date="2025-08-10T15:16:00Z" w16du:dateUtc="2025-08-10T20:16:00Z">
                    <w:rPr>
                      <w:rFonts w:ascii="Aptos Narrow" w:hAnsi="Aptos Narrow"/>
                      <w:color w:val="000000"/>
                      <w:sz w:val="22"/>
                      <w:szCs w:val="22"/>
                    </w:rPr>
                  </w:rPrChange>
                </w:rPr>
                <w:t>0.89</w:t>
              </w:r>
            </w:ins>
          </w:p>
        </w:tc>
        <w:tc>
          <w:tcPr>
            <w:tcW w:w="380" w:type="pct"/>
            <w:noWrap/>
            <w:vAlign w:val="bottom"/>
            <w:hideMark/>
          </w:tcPr>
          <w:p w14:paraId="1A182EA0" w14:textId="5920E375" w:rsidR="004D28DD" w:rsidRPr="004D28DD" w:rsidRDefault="004D28DD" w:rsidP="004D28DD">
            <w:pPr>
              <w:spacing w:after="120" w:line="360" w:lineRule="auto"/>
              <w:contextualSpacing/>
              <w:jc w:val="right"/>
              <w:rPr>
                <w:ins w:id="3872" w:author="Microsoft Word" w:date="2025-08-11T16:30:00Z" w16du:dateUtc="2025-08-11T21:30:00Z"/>
                <w:rFonts w:ascii="Times New Roman" w:eastAsia="Times New Roman" w:hAnsi="Times New Roman" w:cs="Times New Roman"/>
                <w:color w:val="000000"/>
                <w:kern w:val="0"/>
                <w:sz w:val="18"/>
                <w:szCs w:val="18"/>
                <w14:ligatures w14:val="none"/>
              </w:rPr>
            </w:pPr>
            <w:ins w:id="3873" w:author="Microsoft Word" w:date="2025-08-11T16:30:00Z" w16du:dateUtc="2025-08-11T21:30:00Z">
              <w:r w:rsidRPr="004D28DD">
                <w:rPr>
                  <w:rFonts w:ascii="Times New Roman" w:hAnsi="Times New Roman" w:cs="Times New Roman"/>
                  <w:color w:val="000000"/>
                  <w:sz w:val="18"/>
                  <w:szCs w:val="18"/>
                  <w:rPrChange w:id="3874" w:author="Jujia Li" w:date="2025-08-10T15:16:00Z" w16du:dateUtc="2025-08-10T20:16:00Z">
                    <w:rPr>
                      <w:rFonts w:ascii="Aptos Narrow" w:hAnsi="Aptos Narrow"/>
                      <w:color w:val="000000"/>
                      <w:sz w:val="22"/>
                      <w:szCs w:val="22"/>
                    </w:rPr>
                  </w:rPrChange>
                </w:rPr>
                <w:t>93.98</w:t>
              </w:r>
            </w:ins>
          </w:p>
        </w:tc>
        <w:tc>
          <w:tcPr>
            <w:tcW w:w="316" w:type="pct"/>
            <w:gridSpan w:val="2"/>
            <w:noWrap/>
            <w:vAlign w:val="bottom"/>
            <w:hideMark/>
          </w:tcPr>
          <w:p w14:paraId="2CC17B21" w14:textId="173E34F6" w:rsidR="004D28DD" w:rsidRPr="004D28DD" w:rsidRDefault="004D28DD" w:rsidP="004D28DD">
            <w:pPr>
              <w:spacing w:after="120" w:line="360" w:lineRule="auto"/>
              <w:contextualSpacing/>
              <w:jc w:val="right"/>
              <w:rPr>
                <w:ins w:id="3875" w:author="Microsoft Word" w:date="2025-08-11T16:30:00Z" w16du:dateUtc="2025-08-11T21:30:00Z"/>
                <w:rFonts w:ascii="Times New Roman" w:eastAsia="Times New Roman" w:hAnsi="Times New Roman" w:cs="Times New Roman"/>
                <w:color w:val="000000"/>
                <w:kern w:val="0"/>
                <w:sz w:val="18"/>
                <w:szCs w:val="18"/>
                <w14:ligatures w14:val="none"/>
              </w:rPr>
            </w:pPr>
            <w:ins w:id="3876" w:author="Microsoft Word" w:date="2025-08-11T16:30:00Z" w16du:dateUtc="2025-08-11T21:30:00Z">
              <w:r w:rsidRPr="004D28DD">
                <w:rPr>
                  <w:rFonts w:ascii="Times New Roman" w:hAnsi="Times New Roman" w:cs="Times New Roman"/>
                  <w:color w:val="000000"/>
                  <w:sz w:val="18"/>
                  <w:szCs w:val="18"/>
                  <w:rPrChange w:id="3877" w:author="Jujia Li" w:date="2025-08-10T15:16:00Z" w16du:dateUtc="2025-08-10T20:16:00Z">
                    <w:rPr>
                      <w:rFonts w:ascii="Aptos Narrow" w:hAnsi="Aptos Narrow"/>
                      <w:color w:val="000000"/>
                      <w:sz w:val="22"/>
                      <w:szCs w:val="22"/>
                    </w:rPr>
                  </w:rPrChange>
                </w:rPr>
                <w:t>0.70</w:t>
              </w:r>
            </w:ins>
          </w:p>
        </w:tc>
        <w:tc>
          <w:tcPr>
            <w:tcW w:w="380" w:type="pct"/>
            <w:noWrap/>
            <w:vAlign w:val="bottom"/>
            <w:hideMark/>
          </w:tcPr>
          <w:p w14:paraId="159D7403" w14:textId="53304CF4" w:rsidR="004D28DD" w:rsidRPr="004D28DD" w:rsidRDefault="004D28DD" w:rsidP="004D28DD">
            <w:pPr>
              <w:spacing w:after="120" w:line="360" w:lineRule="auto"/>
              <w:contextualSpacing/>
              <w:jc w:val="right"/>
              <w:rPr>
                <w:ins w:id="3878" w:author="Microsoft Word" w:date="2025-08-11T16:30:00Z" w16du:dateUtc="2025-08-11T21:30:00Z"/>
                <w:rFonts w:ascii="Times New Roman" w:eastAsia="Times New Roman" w:hAnsi="Times New Roman" w:cs="Times New Roman"/>
                <w:color w:val="000000"/>
                <w:kern w:val="0"/>
                <w:sz w:val="18"/>
                <w:szCs w:val="18"/>
                <w14:ligatures w14:val="none"/>
              </w:rPr>
            </w:pPr>
            <w:ins w:id="3879" w:author="Microsoft Word" w:date="2025-08-11T16:30:00Z" w16du:dateUtc="2025-08-11T21:30:00Z">
              <w:r w:rsidRPr="004D28DD">
                <w:rPr>
                  <w:rFonts w:ascii="Times New Roman" w:hAnsi="Times New Roman" w:cs="Times New Roman"/>
                  <w:color w:val="000000"/>
                  <w:sz w:val="18"/>
                  <w:szCs w:val="18"/>
                  <w:rPrChange w:id="3880" w:author="Jujia Li" w:date="2025-08-10T15:16:00Z" w16du:dateUtc="2025-08-10T20:16:00Z">
                    <w:rPr>
                      <w:rFonts w:ascii="Aptos Narrow" w:hAnsi="Aptos Narrow"/>
                      <w:color w:val="000000"/>
                      <w:sz w:val="22"/>
                      <w:szCs w:val="22"/>
                    </w:rPr>
                  </w:rPrChange>
                </w:rPr>
                <w:t>79.98</w:t>
              </w:r>
            </w:ins>
          </w:p>
        </w:tc>
        <w:tc>
          <w:tcPr>
            <w:tcW w:w="321" w:type="pct"/>
            <w:noWrap/>
            <w:vAlign w:val="bottom"/>
            <w:hideMark/>
          </w:tcPr>
          <w:p w14:paraId="54785475" w14:textId="015D3143" w:rsidR="004D28DD" w:rsidRPr="004D28DD" w:rsidRDefault="004D28DD" w:rsidP="004D28DD">
            <w:pPr>
              <w:spacing w:after="120" w:line="360" w:lineRule="auto"/>
              <w:contextualSpacing/>
              <w:jc w:val="right"/>
              <w:rPr>
                <w:ins w:id="3881" w:author="Microsoft Word" w:date="2025-08-11T16:30:00Z" w16du:dateUtc="2025-08-11T21:30:00Z"/>
                <w:rFonts w:ascii="Times New Roman" w:eastAsia="Times New Roman" w:hAnsi="Times New Roman" w:cs="Times New Roman"/>
                <w:color w:val="000000"/>
                <w:kern w:val="0"/>
                <w:sz w:val="18"/>
                <w:szCs w:val="18"/>
                <w14:ligatures w14:val="none"/>
              </w:rPr>
            </w:pPr>
            <w:ins w:id="3882" w:author="Microsoft Word" w:date="2025-08-11T16:30:00Z" w16du:dateUtc="2025-08-11T21:30:00Z">
              <w:r w:rsidRPr="004D28DD">
                <w:rPr>
                  <w:rFonts w:ascii="Times New Roman" w:hAnsi="Times New Roman" w:cs="Times New Roman"/>
                  <w:color w:val="000000"/>
                  <w:sz w:val="18"/>
                  <w:szCs w:val="18"/>
                  <w:rPrChange w:id="3883" w:author="Jujia Li" w:date="2025-08-10T15:16:00Z" w16du:dateUtc="2025-08-10T20:16:00Z">
                    <w:rPr>
                      <w:rFonts w:ascii="Aptos Narrow" w:hAnsi="Aptos Narrow"/>
                      <w:color w:val="000000"/>
                      <w:sz w:val="22"/>
                      <w:szCs w:val="22"/>
                    </w:rPr>
                  </w:rPrChange>
                </w:rPr>
                <w:t>0.59</w:t>
              </w:r>
            </w:ins>
          </w:p>
        </w:tc>
        <w:tc>
          <w:tcPr>
            <w:tcW w:w="428" w:type="pct"/>
            <w:noWrap/>
            <w:vAlign w:val="bottom"/>
            <w:hideMark/>
          </w:tcPr>
          <w:p w14:paraId="274CDD47" w14:textId="3FCCD17F" w:rsidR="004D28DD" w:rsidRPr="004D28DD" w:rsidRDefault="004D28DD" w:rsidP="004D28DD">
            <w:pPr>
              <w:spacing w:after="120" w:line="360" w:lineRule="auto"/>
              <w:contextualSpacing/>
              <w:jc w:val="right"/>
              <w:rPr>
                <w:ins w:id="3884" w:author="Microsoft Word" w:date="2025-08-11T16:30:00Z" w16du:dateUtc="2025-08-11T21:30:00Z"/>
                <w:rFonts w:ascii="Times New Roman" w:eastAsia="Times New Roman" w:hAnsi="Times New Roman" w:cs="Times New Roman"/>
                <w:color w:val="000000"/>
                <w:kern w:val="0"/>
                <w:sz w:val="18"/>
                <w:szCs w:val="18"/>
                <w14:ligatures w14:val="none"/>
              </w:rPr>
            </w:pPr>
            <w:ins w:id="3885" w:author="Microsoft Word" w:date="2025-08-11T16:30:00Z" w16du:dateUtc="2025-08-11T21:30:00Z">
              <w:r w:rsidRPr="004D28DD">
                <w:rPr>
                  <w:rFonts w:ascii="Times New Roman" w:hAnsi="Times New Roman" w:cs="Times New Roman"/>
                  <w:color w:val="000000"/>
                  <w:sz w:val="18"/>
                  <w:szCs w:val="18"/>
                  <w:rPrChange w:id="3886" w:author="Jujia Li" w:date="2025-08-10T15:16:00Z" w16du:dateUtc="2025-08-10T20:16:00Z">
                    <w:rPr>
                      <w:rFonts w:ascii="Aptos Narrow" w:hAnsi="Aptos Narrow"/>
                      <w:color w:val="000000"/>
                      <w:sz w:val="22"/>
                      <w:szCs w:val="22"/>
                    </w:rPr>
                  </w:rPrChange>
                </w:rPr>
                <w:t>427.63</w:t>
              </w:r>
            </w:ins>
          </w:p>
        </w:tc>
        <w:tc>
          <w:tcPr>
            <w:tcW w:w="344" w:type="pct"/>
            <w:vAlign w:val="bottom"/>
          </w:tcPr>
          <w:p w14:paraId="4AD1BF4A" w14:textId="6F47131C" w:rsidR="004D28DD" w:rsidRPr="004D28DD" w:rsidRDefault="004D28DD" w:rsidP="004D28DD">
            <w:pPr>
              <w:spacing w:after="120" w:line="360" w:lineRule="auto"/>
              <w:contextualSpacing/>
              <w:jc w:val="right"/>
              <w:rPr>
                <w:ins w:id="3887" w:author="Microsoft Word" w:date="2025-08-11T16:30:00Z" w16du:dateUtc="2025-08-11T21:30:00Z"/>
                <w:rFonts w:ascii="Times New Roman" w:hAnsi="Times New Roman" w:cs="Times New Roman"/>
                <w:sz w:val="18"/>
                <w:szCs w:val="18"/>
              </w:rPr>
            </w:pPr>
            <w:ins w:id="3888" w:author="Microsoft Word" w:date="2025-08-11T16:30:00Z" w16du:dateUtc="2025-08-11T21:30:00Z">
              <w:r w:rsidRPr="004D28DD">
                <w:rPr>
                  <w:rFonts w:ascii="Times New Roman" w:hAnsi="Times New Roman" w:cs="Times New Roman"/>
                  <w:color w:val="000000"/>
                  <w:sz w:val="18"/>
                  <w:szCs w:val="18"/>
                  <w:rPrChange w:id="3889" w:author="Jujia Li" w:date="2025-08-10T15:16:00Z" w16du:dateUtc="2025-08-10T20:16:00Z">
                    <w:rPr>
                      <w:rFonts w:ascii="Aptos Narrow" w:hAnsi="Aptos Narrow"/>
                      <w:color w:val="000000"/>
                      <w:sz w:val="22"/>
                      <w:szCs w:val="22"/>
                    </w:rPr>
                  </w:rPrChange>
                </w:rPr>
                <w:t>0.80</w:t>
              </w:r>
            </w:ins>
          </w:p>
        </w:tc>
      </w:tr>
      <w:tr w:rsidR="004D28DD" w:rsidRPr="006A0CE7" w14:paraId="3196A303" w14:textId="77777777" w:rsidTr="005E344C">
        <w:trPr>
          <w:trHeight w:val="290"/>
          <w:ins w:id="3890" w:author="Microsoft Word" w:date="2025-08-11T16:30:00Z"/>
        </w:trPr>
        <w:tc>
          <w:tcPr>
            <w:tcW w:w="808" w:type="pct"/>
            <w:noWrap/>
            <w:vAlign w:val="bottom"/>
            <w:hideMark/>
          </w:tcPr>
          <w:p w14:paraId="1A1892C9" w14:textId="77777777" w:rsidR="004D28DD" w:rsidRPr="00221F0A" w:rsidRDefault="004D28DD" w:rsidP="004D28DD">
            <w:pPr>
              <w:spacing w:after="120" w:line="360" w:lineRule="auto"/>
              <w:contextualSpacing/>
              <w:rPr>
                <w:ins w:id="3891" w:author="Microsoft Word" w:date="2025-08-11T16:30:00Z" w16du:dateUtc="2025-08-11T21:30:00Z"/>
                <w:rFonts w:ascii="Times New Roman" w:eastAsia="Times New Roman" w:hAnsi="Times New Roman" w:cs="Times New Roman"/>
                <w:color w:val="000000"/>
                <w:kern w:val="0"/>
                <w:sz w:val="18"/>
                <w:szCs w:val="18"/>
                <w14:ligatures w14:val="none"/>
              </w:rPr>
            </w:pPr>
            <w:ins w:id="3892" w:author="Microsoft Word" w:date="2025-08-11T16:30:00Z" w16du:dateUtc="2025-08-11T21:30:00Z">
              <w:r w:rsidRPr="005E344C">
                <w:rPr>
                  <w:rFonts w:ascii="Times New Roman" w:hAnsi="Times New Roman" w:cs="Times New Roman"/>
                  <w:color w:val="000000"/>
                  <w:sz w:val="18"/>
                  <w:szCs w:val="18"/>
                </w:rPr>
                <w:t>MARION</w:t>
              </w:r>
            </w:ins>
          </w:p>
        </w:tc>
        <w:tc>
          <w:tcPr>
            <w:tcW w:w="566" w:type="pct"/>
            <w:vAlign w:val="bottom"/>
          </w:tcPr>
          <w:p w14:paraId="3BC3F8F8" w14:textId="7FEF2866" w:rsidR="004D28DD" w:rsidRPr="004D28DD" w:rsidRDefault="004D28DD" w:rsidP="004D28DD">
            <w:pPr>
              <w:spacing w:after="120" w:line="360" w:lineRule="auto"/>
              <w:contextualSpacing/>
              <w:jc w:val="right"/>
              <w:rPr>
                <w:ins w:id="3893" w:author="Microsoft Word" w:date="2025-08-11T16:30:00Z" w16du:dateUtc="2025-08-11T21:30:00Z"/>
                <w:rFonts w:ascii="Times New Roman" w:hAnsi="Times New Roman" w:cs="Times New Roman"/>
                <w:sz w:val="18"/>
                <w:szCs w:val="18"/>
              </w:rPr>
            </w:pPr>
            <w:ins w:id="3894" w:author="Microsoft Word" w:date="2025-08-11T16:30:00Z" w16du:dateUtc="2025-08-11T21:30:00Z">
              <w:r w:rsidRPr="004D28DD">
                <w:rPr>
                  <w:rFonts w:ascii="Times New Roman" w:hAnsi="Times New Roman" w:cs="Times New Roman"/>
                  <w:color w:val="000000"/>
                  <w:sz w:val="18"/>
                  <w:szCs w:val="18"/>
                  <w:rPrChange w:id="3895" w:author="Jujia Li" w:date="2025-08-10T15:16:00Z" w16du:dateUtc="2025-08-10T20:16:00Z">
                    <w:rPr>
                      <w:rFonts w:ascii="Aptos Narrow" w:hAnsi="Aptos Narrow"/>
                      <w:color w:val="000000"/>
                      <w:sz w:val="22"/>
                      <w:szCs w:val="22"/>
                    </w:rPr>
                  </w:rPrChange>
                </w:rPr>
                <w:t>29802.86</w:t>
              </w:r>
            </w:ins>
          </w:p>
        </w:tc>
        <w:tc>
          <w:tcPr>
            <w:tcW w:w="454" w:type="pct"/>
            <w:noWrap/>
            <w:vAlign w:val="bottom"/>
            <w:hideMark/>
          </w:tcPr>
          <w:p w14:paraId="683314AA" w14:textId="00FD941D" w:rsidR="004D28DD" w:rsidRPr="004D28DD" w:rsidRDefault="004D28DD" w:rsidP="004D28DD">
            <w:pPr>
              <w:spacing w:after="120" w:line="360" w:lineRule="auto"/>
              <w:contextualSpacing/>
              <w:jc w:val="right"/>
              <w:rPr>
                <w:ins w:id="3896" w:author="Microsoft Word" w:date="2025-08-11T16:30:00Z" w16du:dateUtc="2025-08-11T21:30:00Z"/>
                <w:rFonts w:ascii="Times New Roman" w:eastAsia="Times New Roman" w:hAnsi="Times New Roman" w:cs="Times New Roman"/>
                <w:color w:val="000000"/>
                <w:kern w:val="0"/>
                <w:sz w:val="18"/>
                <w:szCs w:val="18"/>
                <w14:ligatures w14:val="none"/>
              </w:rPr>
            </w:pPr>
            <w:ins w:id="3897" w:author="Microsoft Word" w:date="2025-08-11T16:30:00Z" w16du:dateUtc="2025-08-11T21:30:00Z">
              <w:r w:rsidRPr="004D28DD">
                <w:rPr>
                  <w:rFonts w:ascii="Times New Roman" w:hAnsi="Times New Roman" w:cs="Times New Roman"/>
                  <w:color w:val="000000"/>
                  <w:sz w:val="18"/>
                  <w:szCs w:val="18"/>
                  <w:rPrChange w:id="3898" w:author="Jujia Li" w:date="2025-08-10T15:16:00Z" w16du:dateUtc="2025-08-10T20:16:00Z">
                    <w:rPr>
                      <w:rFonts w:ascii="Aptos Narrow" w:hAnsi="Aptos Narrow"/>
                      <w:color w:val="000000"/>
                      <w:sz w:val="22"/>
                      <w:szCs w:val="22"/>
                    </w:rPr>
                  </w:rPrChange>
                </w:rPr>
                <w:t>21.47</w:t>
              </w:r>
            </w:ins>
          </w:p>
        </w:tc>
        <w:tc>
          <w:tcPr>
            <w:tcW w:w="308" w:type="pct"/>
            <w:gridSpan w:val="2"/>
            <w:noWrap/>
            <w:vAlign w:val="bottom"/>
            <w:hideMark/>
          </w:tcPr>
          <w:p w14:paraId="0AAC9E0B" w14:textId="5E759684" w:rsidR="004D28DD" w:rsidRPr="004D28DD" w:rsidRDefault="004D28DD" w:rsidP="004D28DD">
            <w:pPr>
              <w:spacing w:after="120" w:line="360" w:lineRule="auto"/>
              <w:contextualSpacing/>
              <w:jc w:val="right"/>
              <w:rPr>
                <w:ins w:id="3899" w:author="Microsoft Word" w:date="2025-08-11T16:30:00Z" w16du:dateUtc="2025-08-11T21:30:00Z"/>
                <w:rFonts w:ascii="Times New Roman" w:eastAsia="Times New Roman" w:hAnsi="Times New Roman" w:cs="Times New Roman"/>
                <w:color w:val="000000"/>
                <w:kern w:val="0"/>
                <w:sz w:val="18"/>
                <w:szCs w:val="18"/>
                <w14:ligatures w14:val="none"/>
              </w:rPr>
            </w:pPr>
            <w:ins w:id="3900" w:author="Microsoft Word" w:date="2025-08-11T16:30:00Z" w16du:dateUtc="2025-08-11T21:30:00Z">
              <w:r w:rsidRPr="004D28DD">
                <w:rPr>
                  <w:rFonts w:ascii="Times New Roman" w:hAnsi="Times New Roman" w:cs="Times New Roman"/>
                  <w:color w:val="000000"/>
                  <w:sz w:val="18"/>
                  <w:szCs w:val="18"/>
                  <w:rPrChange w:id="3901" w:author="Jujia Li" w:date="2025-08-10T15:16:00Z" w16du:dateUtc="2025-08-10T20:16:00Z">
                    <w:rPr>
                      <w:rFonts w:ascii="Aptos Narrow" w:hAnsi="Aptos Narrow"/>
                      <w:color w:val="000000"/>
                      <w:sz w:val="22"/>
                      <w:szCs w:val="22"/>
                    </w:rPr>
                  </w:rPrChange>
                </w:rPr>
                <w:t>1.96</w:t>
              </w:r>
            </w:ins>
          </w:p>
        </w:tc>
        <w:tc>
          <w:tcPr>
            <w:tcW w:w="380" w:type="pct"/>
            <w:noWrap/>
            <w:vAlign w:val="bottom"/>
            <w:hideMark/>
          </w:tcPr>
          <w:p w14:paraId="1B37CF22" w14:textId="33DB1AD9" w:rsidR="004D28DD" w:rsidRPr="004D28DD" w:rsidRDefault="004D28DD" w:rsidP="004D28DD">
            <w:pPr>
              <w:spacing w:after="120" w:line="360" w:lineRule="auto"/>
              <w:contextualSpacing/>
              <w:jc w:val="right"/>
              <w:rPr>
                <w:ins w:id="3902" w:author="Microsoft Word" w:date="2025-08-11T16:30:00Z" w16du:dateUtc="2025-08-11T21:30:00Z"/>
                <w:rFonts w:ascii="Times New Roman" w:eastAsia="Times New Roman" w:hAnsi="Times New Roman" w:cs="Times New Roman"/>
                <w:color w:val="000000"/>
                <w:kern w:val="0"/>
                <w:sz w:val="18"/>
                <w:szCs w:val="18"/>
                <w14:ligatures w14:val="none"/>
              </w:rPr>
            </w:pPr>
            <w:ins w:id="3903" w:author="Microsoft Word" w:date="2025-08-11T16:30:00Z" w16du:dateUtc="2025-08-11T21:30:00Z">
              <w:r w:rsidRPr="004D28DD">
                <w:rPr>
                  <w:rFonts w:ascii="Times New Roman" w:hAnsi="Times New Roman" w:cs="Times New Roman"/>
                  <w:color w:val="000000"/>
                  <w:sz w:val="18"/>
                  <w:szCs w:val="18"/>
                  <w:rPrChange w:id="3904" w:author="Jujia Li" w:date="2025-08-10T15:16:00Z" w16du:dateUtc="2025-08-10T20:16:00Z">
                    <w:rPr>
                      <w:rFonts w:ascii="Aptos Narrow" w:hAnsi="Aptos Narrow"/>
                      <w:color w:val="000000"/>
                      <w:sz w:val="22"/>
                      <w:szCs w:val="22"/>
                    </w:rPr>
                  </w:rPrChange>
                </w:rPr>
                <w:t>19.36</w:t>
              </w:r>
            </w:ins>
          </w:p>
        </w:tc>
        <w:tc>
          <w:tcPr>
            <w:tcW w:w="315" w:type="pct"/>
            <w:gridSpan w:val="2"/>
            <w:noWrap/>
            <w:vAlign w:val="bottom"/>
            <w:hideMark/>
          </w:tcPr>
          <w:p w14:paraId="47121B9A" w14:textId="15E06762" w:rsidR="004D28DD" w:rsidRPr="004D28DD" w:rsidRDefault="004D28DD" w:rsidP="004D28DD">
            <w:pPr>
              <w:spacing w:after="120" w:line="360" w:lineRule="auto"/>
              <w:contextualSpacing/>
              <w:jc w:val="right"/>
              <w:rPr>
                <w:ins w:id="3905" w:author="Microsoft Word" w:date="2025-08-11T16:30:00Z" w16du:dateUtc="2025-08-11T21:30:00Z"/>
                <w:rFonts w:ascii="Times New Roman" w:eastAsia="Times New Roman" w:hAnsi="Times New Roman" w:cs="Times New Roman"/>
                <w:color w:val="000000"/>
                <w:kern w:val="0"/>
                <w:sz w:val="18"/>
                <w:szCs w:val="18"/>
                <w14:ligatures w14:val="none"/>
              </w:rPr>
            </w:pPr>
            <w:ins w:id="3906" w:author="Microsoft Word" w:date="2025-08-11T16:30:00Z" w16du:dateUtc="2025-08-11T21:30:00Z">
              <w:r w:rsidRPr="004D28DD">
                <w:rPr>
                  <w:rFonts w:ascii="Times New Roman" w:hAnsi="Times New Roman" w:cs="Times New Roman"/>
                  <w:color w:val="000000"/>
                  <w:sz w:val="18"/>
                  <w:szCs w:val="18"/>
                  <w:rPrChange w:id="3907" w:author="Jujia Li" w:date="2025-08-10T15:16:00Z" w16du:dateUtc="2025-08-10T20:16:00Z">
                    <w:rPr>
                      <w:rFonts w:ascii="Aptos Narrow" w:hAnsi="Aptos Narrow"/>
                      <w:color w:val="000000"/>
                      <w:sz w:val="22"/>
                      <w:szCs w:val="22"/>
                    </w:rPr>
                  </w:rPrChange>
                </w:rPr>
                <w:t>1.78</w:t>
              </w:r>
            </w:ins>
          </w:p>
        </w:tc>
        <w:tc>
          <w:tcPr>
            <w:tcW w:w="380" w:type="pct"/>
            <w:noWrap/>
            <w:vAlign w:val="bottom"/>
            <w:hideMark/>
          </w:tcPr>
          <w:p w14:paraId="1CB9AB07" w14:textId="38EA902D" w:rsidR="004D28DD" w:rsidRPr="004D28DD" w:rsidRDefault="004D28DD" w:rsidP="004D28DD">
            <w:pPr>
              <w:spacing w:after="120" w:line="360" w:lineRule="auto"/>
              <w:contextualSpacing/>
              <w:jc w:val="right"/>
              <w:rPr>
                <w:ins w:id="3908" w:author="Microsoft Word" w:date="2025-08-11T16:30:00Z" w16du:dateUtc="2025-08-11T21:30:00Z"/>
                <w:rFonts w:ascii="Times New Roman" w:eastAsia="Times New Roman" w:hAnsi="Times New Roman" w:cs="Times New Roman"/>
                <w:color w:val="000000"/>
                <w:kern w:val="0"/>
                <w:sz w:val="18"/>
                <w:szCs w:val="18"/>
                <w14:ligatures w14:val="none"/>
              </w:rPr>
            </w:pPr>
            <w:ins w:id="3909" w:author="Microsoft Word" w:date="2025-08-11T16:30:00Z" w16du:dateUtc="2025-08-11T21:30:00Z">
              <w:r w:rsidRPr="004D28DD">
                <w:rPr>
                  <w:rFonts w:ascii="Times New Roman" w:hAnsi="Times New Roman" w:cs="Times New Roman"/>
                  <w:color w:val="000000"/>
                  <w:sz w:val="18"/>
                  <w:szCs w:val="18"/>
                  <w:rPrChange w:id="3910" w:author="Jujia Li" w:date="2025-08-10T15:16:00Z" w16du:dateUtc="2025-08-10T20:16:00Z">
                    <w:rPr>
                      <w:rFonts w:ascii="Aptos Narrow" w:hAnsi="Aptos Narrow"/>
                      <w:color w:val="000000"/>
                      <w:sz w:val="22"/>
                      <w:szCs w:val="22"/>
                    </w:rPr>
                  </w:rPrChange>
                </w:rPr>
                <w:t>15.58</w:t>
              </w:r>
            </w:ins>
          </w:p>
        </w:tc>
        <w:tc>
          <w:tcPr>
            <w:tcW w:w="316" w:type="pct"/>
            <w:gridSpan w:val="2"/>
            <w:noWrap/>
            <w:vAlign w:val="bottom"/>
            <w:hideMark/>
          </w:tcPr>
          <w:p w14:paraId="19E2FB58" w14:textId="26B605AE" w:rsidR="004D28DD" w:rsidRPr="004D28DD" w:rsidRDefault="004D28DD" w:rsidP="004D28DD">
            <w:pPr>
              <w:spacing w:after="120" w:line="360" w:lineRule="auto"/>
              <w:contextualSpacing/>
              <w:jc w:val="right"/>
              <w:rPr>
                <w:ins w:id="3911" w:author="Microsoft Word" w:date="2025-08-11T16:30:00Z" w16du:dateUtc="2025-08-11T21:30:00Z"/>
                <w:rFonts w:ascii="Times New Roman" w:eastAsia="Times New Roman" w:hAnsi="Times New Roman" w:cs="Times New Roman"/>
                <w:color w:val="000000"/>
                <w:kern w:val="0"/>
                <w:sz w:val="18"/>
                <w:szCs w:val="18"/>
                <w14:ligatures w14:val="none"/>
              </w:rPr>
            </w:pPr>
            <w:ins w:id="3912" w:author="Microsoft Word" w:date="2025-08-11T16:30:00Z" w16du:dateUtc="2025-08-11T21:30:00Z">
              <w:r w:rsidRPr="004D28DD">
                <w:rPr>
                  <w:rFonts w:ascii="Times New Roman" w:hAnsi="Times New Roman" w:cs="Times New Roman"/>
                  <w:color w:val="000000"/>
                  <w:sz w:val="18"/>
                  <w:szCs w:val="18"/>
                  <w:rPrChange w:id="3913" w:author="Jujia Li" w:date="2025-08-10T15:16:00Z" w16du:dateUtc="2025-08-10T20:16:00Z">
                    <w:rPr>
                      <w:rFonts w:ascii="Aptos Narrow" w:hAnsi="Aptos Narrow"/>
                      <w:color w:val="000000"/>
                      <w:sz w:val="22"/>
                      <w:szCs w:val="22"/>
                    </w:rPr>
                  </w:rPrChange>
                </w:rPr>
                <w:t>1.43</w:t>
              </w:r>
            </w:ins>
          </w:p>
        </w:tc>
        <w:tc>
          <w:tcPr>
            <w:tcW w:w="380" w:type="pct"/>
            <w:noWrap/>
            <w:vAlign w:val="bottom"/>
            <w:hideMark/>
          </w:tcPr>
          <w:p w14:paraId="33D1239B" w14:textId="3DF96D0E" w:rsidR="004D28DD" w:rsidRPr="004D28DD" w:rsidRDefault="004D28DD" w:rsidP="004D28DD">
            <w:pPr>
              <w:spacing w:after="120" w:line="360" w:lineRule="auto"/>
              <w:contextualSpacing/>
              <w:jc w:val="right"/>
              <w:rPr>
                <w:ins w:id="3914" w:author="Microsoft Word" w:date="2025-08-11T16:30:00Z" w16du:dateUtc="2025-08-11T21:30:00Z"/>
                <w:rFonts w:ascii="Times New Roman" w:eastAsia="Times New Roman" w:hAnsi="Times New Roman" w:cs="Times New Roman"/>
                <w:color w:val="000000"/>
                <w:kern w:val="0"/>
                <w:sz w:val="18"/>
                <w:szCs w:val="18"/>
                <w14:ligatures w14:val="none"/>
              </w:rPr>
            </w:pPr>
            <w:ins w:id="3915" w:author="Microsoft Word" w:date="2025-08-11T16:30:00Z" w16du:dateUtc="2025-08-11T21:30:00Z">
              <w:r w:rsidRPr="004D28DD">
                <w:rPr>
                  <w:rFonts w:ascii="Times New Roman" w:hAnsi="Times New Roman" w:cs="Times New Roman"/>
                  <w:color w:val="000000"/>
                  <w:sz w:val="18"/>
                  <w:szCs w:val="18"/>
                  <w:rPrChange w:id="3916" w:author="Jujia Li" w:date="2025-08-10T15:16:00Z" w16du:dateUtc="2025-08-10T20:16:00Z">
                    <w:rPr>
                      <w:rFonts w:ascii="Aptos Narrow" w:hAnsi="Aptos Narrow"/>
                      <w:color w:val="000000"/>
                      <w:sz w:val="22"/>
                      <w:szCs w:val="22"/>
                    </w:rPr>
                  </w:rPrChange>
                </w:rPr>
                <w:t>13.67</w:t>
              </w:r>
            </w:ins>
          </w:p>
        </w:tc>
        <w:tc>
          <w:tcPr>
            <w:tcW w:w="321" w:type="pct"/>
            <w:noWrap/>
            <w:vAlign w:val="bottom"/>
            <w:hideMark/>
          </w:tcPr>
          <w:p w14:paraId="794FB378" w14:textId="4C693B6B" w:rsidR="004D28DD" w:rsidRPr="004D28DD" w:rsidRDefault="004D28DD" w:rsidP="004D28DD">
            <w:pPr>
              <w:spacing w:after="120" w:line="360" w:lineRule="auto"/>
              <w:contextualSpacing/>
              <w:jc w:val="right"/>
              <w:rPr>
                <w:ins w:id="3917" w:author="Microsoft Word" w:date="2025-08-11T16:30:00Z" w16du:dateUtc="2025-08-11T21:30:00Z"/>
                <w:rFonts w:ascii="Times New Roman" w:eastAsia="Times New Roman" w:hAnsi="Times New Roman" w:cs="Times New Roman"/>
                <w:color w:val="000000"/>
                <w:kern w:val="0"/>
                <w:sz w:val="18"/>
                <w:szCs w:val="18"/>
                <w14:ligatures w14:val="none"/>
              </w:rPr>
            </w:pPr>
            <w:ins w:id="3918" w:author="Microsoft Word" w:date="2025-08-11T16:30:00Z" w16du:dateUtc="2025-08-11T21:30:00Z">
              <w:r w:rsidRPr="004D28DD">
                <w:rPr>
                  <w:rFonts w:ascii="Times New Roman" w:hAnsi="Times New Roman" w:cs="Times New Roman"/>
                  <w:color w:val="000000"/>
                  <w:sz w:val="18"/>
                  <w:szCs w:val="18"/>
                  <w:rPrChange w:id="3919" w:author="Jujia Li" w:date="2025-08-10T15:16:00Z" w16du:dateUtc="2025-08-10T20:16:00Z">
                    <w:rPr>
                      <w:rFonts w:ascii="Aptos Narrow" w:hAnsi="Aptos Narrow"/>
                      <w:color w:val="000000"/>
                      <w:sz w:val="22"/>
                      <w:szCs w:val="22"/>
                    </w:rPr>
                  </w:rPrChange>
                </w:rPr>
                <w:t>1.26</w:t>
              </w:r>
            </w:ins>
          </w:p>
        </w:tc>
        <w:tc>
          <w:tcPr>
            <w:tcW w:w="428" w:type="pct"/>
            <w:noWrap/>
            <w:vAlign w:val="bottom"/>
            <w:hideMark/>
          </w:tcPr>
          <w:p w14:paraId="01A4EB59" w14:textId="75BBFE1E" w:rsidR="004D28DD" w:rsidRPr="004D28DD" w:rsidRDefault="004D28DD" w:rsidP="004D28DD">
            <w:pPr>
              <w:spacing w:after="120" w:line="360" w:lineRule="auto"/>
              <w:contextualSpacing/>
              <w:jc w:val="right"/>
              <w:rPr>
                <w:ins w:id="3920" w:author="Microsoft Word" w:date="2025-08-11T16:30:00Z" w16du:dateUtc="2025-08-11T21:30:00Z"/>
                <w:rFonts w:ascii="Times New Roman" w:eastAsia="Times New Roman" w:hAnsi="Times New Roman" w:cs="Times New Roman"/>
                <w:color w:val="000000"/>
                <w:kern w:val="0"/>
                <w:sz w:val="18"/>
                <w:szCs w:val="18"/>
                <w14:ligatures w14:val="none"/>
              </w:rPr>
            </w:pPr>
            <w:ins w:id="3921" w:author="Microsoft Word" w:date="2025-08-11T16:30:00Z" w16du:dateUtc="2025-08-11T21:30:00Z">
              <w:r w:rsidRPr="004D28DD">
                <w:rPr>
                  <w:rFonts w:ascii="Times New Roman" w:hAnsi="Times New Roman" w:cs="Times New Roman"/>
                  <w:color w:val="000000"/>
                  <w:sz w:val="18"/>
                  <w:szCs w:val="18"/>
                  <w:rPrChange w:id="3922" w:author="Jujia Li" w:date="2025-08-10T15:16:00Z" w16du:dateUtc="2025-08-10T20:16:00Z">
                    <w:rPr>
                      <w:rFonts w:ascii="Aptos Narrow" w:hAnsi="Aptos Narrow"/>
                      <w:color w:val="000000"/>
                      <w:sz w:val="22"/>
                      <w:szCs w:val="22"/>
                    </w:rPr>
                  </w:rPrChange>
                </w:rPr>
                <w:t>70.08</w:t>
              </w:r>
            </w:ins>
          </w:p>
        </w:tc>
        <w:tc>
          <w:tcPr>
            <w:tcW w:w="344" w:type="pct"/>
            <w:vAlign w:val="bottom"/>
          </w:tcPr>
          <w:p w14:paraId="2EE56669" w14:textId="45A890BA" w:rsidR="004D28DD" w:rsidRPr="004D28DD" w:rsidRDefault="004D28DD" w:rsidP="004D28DD">
            <w:pPr>
              <w:spacing w:after="120" w:line="360" w:lineRule="auto"/>
              <w:contextualSpacing/>
              <w:jc w:val="right"/>
              <w:rPr>
                <w:ins w:id="3923" w:author="Microsoft Word" w:date="2025-08-11T16:30:00Z" w16du:dateUtc="2025-08-11T21:30:00Z"/>
                <w:rFonts w:ascii="Times New Roman" w:hAnsi="Times New Roman" w:cs="Times New Roman"/>
                <w:sz w:val="18"/>
                <w:szCs w:val="18"/>
              </w:rPr>
            </w:pPr>
            <w:ins w:id="3924" w:author="Microsoft Word" w:date="2025-08-11T16:30:00Z" w16du:dateUtc="2025-08-11T21:30:00Z">
              <w:r w:rsidRPr="004D28DD">
                <w:rPr>
                  <w:rFonts w:ascii="Times New Roman" w:hAnsi="Times New Roman" w:cs="Times New Roman"/>
                  <w:color w:val="000000"/>
                  <w:sz w:val="18"/>
                  <w:szCs w:val="18"/>
                  <w:rPrChange w:id="3925" w:author="Jujia Li" w:date="2025-08-10T15:16:00Z" w16du:dateUtc="2025-08-10T20:16:00Z">
                    <w:rPr>
                      <w:rFonts w:ascii="Aptos Narrow" w:hAnsi="Aptos Narrow"/>
                      <w:color w:val="000000"/>
                      <w:sz w:val="22"/>
                      <w:szCs w:val="22"/>
                    </w:rPr>
                  </w:rPrChange>
                </w:rPr>
                <w:t>1.61</w:t>
              </w:r>
            </w:ins>
          </w:p>
        </w:tc>
      </w:tr>
      <w:tr w:rsidR="004D28DD" w:rsidRPr="006A0CE7" w14:paraId="0F2F6848" w14:textId="77777777" w:rsidTr="005E344C">
        <w:trPr>
          <w:trHeight w:val="290"/>
          <w:ins w:id="3926" w:author="Microsoft Word" w:date="2025-08-11T16:30:00Z"/>
        </w:trPr>
        <w:tc>
          <w:tcPr>
            <w:tcW w:w="808" w:type="pct"/>
            <w:noWrap/>
            <w:vAlign w:val="bottom"/>
            <w:hideMark/>
          </w:tcPr>
          <w:p w14:paraId="7AF87966" w14:textId="77777777" w:rsidR="004D28DD" w:rsidRPr="00221F0A" w:rsidRDefault="004D28DD" w:rsidP="004D28DD">
            <w:pPr>
              <w:spacing w:after="120" w:line="360" w:lineRule="auto"/>
              <w:contextualSpacing/>
              <w:rPr>
                <w:ins w:id="3927" w:author="Microsoft Word" w:date="2025-08-11T16:30:00Z" w16du:dateUtc="2025-08-11T21:30:00Z"/>
                <w:rFonts w:ascii="Times New Roman" w:eastAsia="Times New Roman" w:hAnsi="Times New Roman" w:cs="Times New Roman"/>
                <w:color w:val="000000"/>
                <w:kern w:val="0"/>
                <w:sz w:val="18"/>
                <w:szCs w:val="18"/>
                <w14:ligatures w14:val="none"/>
              </w:rPr>
            </w:pPr>
            <w:ins w:id="3928" w:author="Microsoft Word" w:date="2025-08-11T16:30:00Z" w16du:dateUtc="2025-08-11T21:30:00Z">
              <w:r w:rsidRPr="005E344C">
                <w:rPr>
                  <w:rFonts w:ascii="Times New Roman" w:hAnsi="Times New Roman" w:cs="Times New Roman"/>
                  <w:color w:val="000000"/>
                  <w:sz w:val="18"/>
                  <w:szCs w:val="18"/>
                </w:rPr>
                <w:t>MARSHALL</w:t>
              </w:r>
            </w:ins>
          </w:p>
        </w:tc>
        <w:tc>
          <w:tcPr>
            <w:tcW w:w="566" w:type="pct"/>
            <w:vAlign w:val="bottom"/>
          </w:tcPr>
          <w:p w14:paraId="2956354E" w14:textId="1985219E" w:rsidR="004D28DD" w:rsidRPr="004D28DD" w:rsidRDefault="004D28DD" w:rsidP="004D28DD">
            <w:pPr>
              <w:spacing w:after="120" w:line="360" w:lineRule="auto"/>
              <w:contextualSpacing/>
              <w:jc w:val="right"/>
              <w:rPr>
                <w:ins w:id="3929" w:author="Microsoft Word" w:date="2025-08-11T16:30:00Z" w16du:dateUtc="2025-08-11T21:30:00Z"/>
                <w:rFonts w:ascii="Times New Roman" w:hAnsi="Times New Roman" w:cs="Times New Roman"/>
                <w:sz w:val="18"/>
                <w:szCs w:val="18"/>
              </w:rPr>
            </w:pPr>
            <w:ins w:id="3930" w:author="Microsoft Word" w:date="2025-08-11T16:30:00Z" w16du:dateUtc="2025-08-11T21:30:00Z">
              <w:r w:rsidRPr="004D28DD">
                <w:rPr>
                  <w:rFonts w:ascii="Times New Roman" w:hAnsi="Times New Roman" w:cs="Times New Roman"/>
                  <w:color w:val="000000"/>
                  <w:sz w:val="18"/>
                  <w:szCs w:val="18"/>
                  <w:rPrChange w:id="3931" w:author="Jujia Li" w:date="2025-08-10T15:16:00Z" w16du:dateUtc="2025-08-10T20:16:00Z">
                    <w:rPr>
                      <w:rFonts w:ascii="Aptos Narrow" w:hAnsi="Aptos Narrow"/>
                      <w:color w:val="000000"/>
                      <w:sz w:val="22"/>
                      <w:szCs w:val="22"/>
                    </w:rPr>
                  </w:rPrChange>
                </w:rPr>
                <w:t>95906.71</w:t>
              </w:r>
            </w:ins>
          </w:p>
        </w:tc>
        <w:tc>
          <w:tcPr>
            <w:tcW w:w="454" w:type="pct"/>
            <w:noWrap/>
            <w:vAlign w:val="bottom"/>
            <w:hideMark/>
          </w:tcPr>
          <w:p w14:paraId="6B47BB23" w14:textId="5393FD7D" w:rsidR="004D28DD" w:rsidRPr="004D28DD" w:rsidRDefault="004D28DD" w:rsidP="004D28DD">
            <w:pPr>
              <w:spacing w:after="120" w:line="360" w:lineRule="auto"/>
              <w:contextualSpacing/>
              <w:jc w:val="right"/>
              <w:rPr>
                <w:ins w:id="3932" w:author="Microsoft Word" w:date="2025-08-11T16:30:00Z" w16du:dateUtc="2025-08-11T21:30:00Z"/>
                <w:rFonts w:ascii="Times New Roman" w:eastAsia="Times New Roman" w:hAnsi="Times New Roman" w:cs="Times New Roman"/>
                <w:color w:val="000000"/>
                <w:kern w:val="0"/>
                <w:sz w:val="18"/>
                <w:szCs w:val="18"/>
                <w14:ligatures w14:val="none"/>
              </w:rPr>
            </w:pPr>
            <w:ins w:id="3933" w:author="Microsoft Word" w:date="2025-08-11T16:30:00Z" w16du:dateUtc="2025-08-11T21:30:00Z">
              <w:r w:rsidRPr="004D28DD">
                <w:rPr>
                  <w:rFonts w:ascii="Times New Roman" w:hAnsi="Times New Roman" w:cs="Times New Roman"/>
                  <w:color w:val="000000"/>
                  <w:sz w:val="18"/>
                  <w:szCs w:val="18"/>
                  <w:rPrChange w:id="3934" w:author="Jujia Li" w:date="2025-08-10T15:16:00Z" w16du:dateUtc="2025-08-10T20:16:00Z">
                    <w:rPr>
                      <w:rFonts w:ascii="Aptos Narrow" w:hAnsi="Aptos Narrow"/>
                      <w:color w:val="000000"/>
                      <w:sz w:val="22"/>
                      <w:szCs w:val="22"/>
                    </w:rPr>
                  </w:rPrChange>
                </w:rPr>
                <w:t>44.28</w:t>
              </w:r>
            </w:ins>
          </w:p>
        </w:tc>
        <w:tc>
          <w:tcPr>
            <w:tcW w:w="308" w:type="pct"/>
            <w:gridSpan w:val="2"/>
            <w:noWrap/>
            <w:vAlign w:val="bottom"/>
            <w:hideMark/>
          </w:tcPr>
          <w:p w14:paraId="39E32AB2" w14:textId="4B79D9F8" w:rsidR="004D28DD" w:rsidRPr="004D28DD" w:rsidRDefault="004D28DD" w:rsidP="004D28DD">
            <w:pPr>
              <w:spacing w:after="120" w:line="360" w:lineRule="auto"/>
              <w:contextualSpacing/>
              <w:jc w:val="right"/>
              <w:rPr>
                <w:ins w:id="3935" w:author="Microsoft Word" w:date="2025-08-11T16:30:00Z" w16du:dateUtc="2025-08-11T21:30:00Z"/>
                <w:rFonts w:ascii="Times New Roman" w:eastAsia="Times New Roman" w:hAnsi="Times New Roman" w:cs="Times New Roman"/>
                <w:color w:val="000000"/>
                <w:kern w:val="0"/>
                <w:sz w:val="18"/>
                <w:szCs w:val="18"/>
                <w14:ligatures w14:val="none"/>
              </w:rPr>
            </w:pPr>
            <w:ins w:id="3936" w:author="Microsoft Word" w:date="2025-08-11T16:30:00Z" w16du:dateUtc="2025-08-11T21:30:00Z">
              <w:r w:rsidRPr="004D28DD">
                <w:rPr>
                  <w:rFonts w:ascii="Times New Roman" w:hAnsi="Times New Roman" w:cs="Times New Roman"/>
                  <w:color w:val="000000"/>
                  <w:sz w:val="18"/>
                  <w:szCs w:val="18"/>
                  <w:rPrChange w:id="3937" w:author="Jujia Li" w:date="2025-08-10T15:16:00Z" w16du:dateUtc="2025-08-10T20:16:00Z">
                    <w:rPr>
                      <w:rFonts w:ascii="Aptos Narrow" w:hAnsi="Aptos Narrow"/>
                      <w:color w:val="000000"/>
                      <w:sz w:val="22"/>
                      <w:szCs w:val="22"/>
                    </w:rPr>
                  </w:rPrChange>
                </w:rPr>
                <w:t>1.27</w:t>
              </w:r>
            </w:ins>
          </w:p>
        </w:tc>
        <w:tc>
          <w:tcPr>
            <w:tcW w:w="380" w:type="pct"/>
            <w:noWrap/>
            <w:vAlign w:val="bottom"/>
            <w:hideMark/>
          </w:tcPr>
          <w:p w14:paraId="5AE9C79A" w14:textId="0B0C73B4" w:rsidR="004D28DD" w:rsidRPr="004D28DD" w:rsidRDefault="004D28DD" w:rsidP="004D28DD">
            <w:pPr>
              <w:spacing w:after="120" w:line="360" w:lineRule="auto"/>
              <w:contextualSpacing/>
              <w:jc w:val="right"/>
              <w:rPr>
                <w:ins w:id="3938" w:author="Microsoft Word" w:date="2025-08-11T16:30:00Z" w16du:dateUtc="2025-08-11T21:30:00Z"/>
                <w:rFonts w:ascii="Times New Roman" w:eastAsia="Times New Roman" w:hAnsi="Times New Roman" w:cs="Times New Roman"/>
                <w:color w:val="000000"/>
                <w:kern w:val="0"/>
                <w:sz w:val="18"/>
                <w:szCs w:val="18"/>
                <w14:ligatures w14:val="none"/>
              </w:rPr>
            </w:pPr>
            <w:ins w:id="3939" w:author="Microsoft Word" w:date="2025-08-11T16:30:00Z" w16du:dateUtc="2025-08-11T21:30:00Z">
              <w:r w:rsidRPr="004D28DD">
                <w:rPr>
                  <w:rFonts w:ascii="Times New Roman" w:hAnsi="Times New Roman" w:cs="Times New Roman"/>
                  <w:color w:val="000000"/>
                  <w:sz w:val="18"/>
                  <w:szCs w:val="18"/>
                  <w:rPrChange w:id="3940" w:author="Jujia Li" w:date="2025-08-10T15:16:00Z" w16du:dateUtc="2025-08-10T20:16:00Z">
                    <w:rPr>
                      <w:rFonts w:ascii="Aptos Narrow" w:hAnsi="Aptos Narrow"/>
                      <w:color w:val="000000"/>
                      <w:sz w:val="22"/>
                      <w:szCs w:val="22"/>
                    </w:rPr>
                  </w:rPrChange>
                </w:rPr>
                <w:t>37.09</w:t>
              </w:r>
            </w:ins>
          </w:p>
        </w:tc>
        <w:tc>
          <w:tcPr>
            <w:tcW w:w="315" w:type="pct"/>
            <w:gridSpan w:val="2"/>
            <w:noWrap/>
            <w:vAlign w:val="bottom"/>
            <w:hideMark/>
          </w:tcPr>
          <w:p w14:paraId="559B5016" w14:textId="056E2D1A" w:rsidR="004D28DD" w:rsidRPr="004D28DD" w:rsidRDefault="004D28DD" w:rsidP="004D28DD">
            <w:pPr>
              <w:spacing w:after="120" w:line="360" w:lineRule="auto"/>
              <w:contextualSpacing/>
              <w:jc w:val="right"/>
              <w:rPr>
                <w:ins w:id="3941" w:author="Microsoft Word" w:date="2025-08-11T16:30:00Z" w16du:dateUtc="2025-08-11T21:30:00Z"/>
                <w:rFonts w:ascii="Times New Roman" w:eastAsia="Times New Roman" w:hAnsi="Times New Roman" w:cs="Times New Roman"/>
                <w:color w:val="000000"/>
                <w:kern w:val="0"/>
                <w:sz w:val="18"/>
                <w:szCs w:val="18"/>
                <w14:ligatures w14:val="none"/>
              </w:rPr>
            </w:pPr>
            <w:ins w:id="3942" w:author="Microsoft Word" w:date="2025-08-11T16:30:00Z" w16du:dateUtc="2025-08-11T21:30:00Z">
              <w:r w:rsidRPr="004D28DD">
                <w:rPr>
                  <w:rFonts w:ascii="Times New Roman" w:hAnsi="Times New Roman" w:cs="Times New Roman"/>
                  <w:color w:val="000000"/>
                  <w:sz w:val="18"/>
                  <w:szCs w:val="18"/>
                  <w:rPrChange w:id="3943" w:author="Jujia Li" w:date="2025-08-10T15:16:00Z" w16du:dateUtc="2025-08-10T20:16:00Z">
                    <w:rPr>
                      <w:rFonts w:ascii="Aptos Narrow" w:hAnsi="Aptos Narrow"/>
                      <w:color w:val="000000"/>
                      <w:sz w:val="22"/>
                      <w:szCs w:val="22"/>
                    </w:rPr>
                  </w:rPrChange>
                </w:rPr>
                <w:t>1.06</w:t>
              </w:r>
            </w:ins>
          </w:p>
        </w:tc>
        <w:tc>
          <w:tcPr>
            <w:tcW w:w="380" w:type="pct"/>
            <w:noWrap/>
            <w:vAlign w:val="bottom"/>
            <w:hideMark/>
          </w:tcPr>
          <w:p w14:paraId="425C4079" w14:textId="150BB634" w:rsidR="004D28DD" w:rsidRPr="004D28DD" w:rsidRDefault="004D28DD" w:rsidP="004D28DD">
            <w:pPr>
              <w:spacing w:after="120" w:line="360" w:lineRule="auto"/>
              <w:contextualSpacing/>
              <w:jc w:val="right"/>
              <w:rPr>
                <w:ins w:id="3944" w:author="Microsoft Word" w:date="2025-08-11T16:30:00Z" w16du:dateUtc="2025-08-11T21:30:00Z"/>
                <w:rFonts w:ascii="Times New Roman" w:eastAsia="Times New Roman" w:hAnsi="Times New Roman" w:cs="Times New Roman"/>
                <w:color w:val="000000"/>
                <w:kern w:val="0"/>
                <w:sz w:val="18"/>
                <w:szCs w:val="18"/>
                <w14:ligatures w14:val="none"/>
              </w:rPr>
            </w:pPr>
            <w:ins w:id="3945" w:author="Microsoft Word" w:date="2025-08-11T16:30:00Z" w16du:dateUtc="2025-08-11T21:30:00Z">
              <w:r w:rsidRPr="004D28DD">
                <w:rPr>
                  <w:rFonts w:ascii="Times New Roman" w:hAnsi="Times New Roman" w:cs="Times New Roman"/>
                  <w:color w:val="000000"/>
                  <w:sz w:val="18"/>
                  <w:szCs w:val="18"/>
                  <w:rPrChange w:id="3946" w:author="Jujia Li" w:date="2025-08-10T15:16:00Z" w16du:dateUtc="2025-08-10T20:16:00Z">
                    <w:rPr>
                      <w:rFonts w:ascii="Aptos Narrow" w:hAnsi="Aptos Narrow"/>
                      <w:color w:val="000000"/>
                      <w:sz w:val="22"/>
                      <w:szCs w:val="22"/>
                    </w:rPr>
                  </w:rPrChange>
                </w:rPr>
                <w:t>32.43</w:t>
              </w:r>
            </w:ins>
          </w:p>
        </w:tc>
        <w:tc>
          <w:tcPr>
            <w:tcW w:w="316" w:type="pct"/>
            <w:gridSpan w:val="2"/>
            <w:noWrap/>
            <w:vAlign w:val="bottom"/>
            <w:hideMark/>
          </w:tcPr>
          <w:p w14:paraId="68222BAF" w14:textId="70DF1EAE" w:rsidR="004D28DD" w:rsidRPr="004D28DD" w:rsidRDefault="004D28DD" w:rsidP="004D28DD">
            <w:pPr>
              <w:spacing w:after="120" w:line="360" w:lineRule="auto"/>
              <w:contextualSpacing/>
              <w:jc w:val="right"/>
              <w:rPr>
                <w:ins w:id="3947" w:author="Microsoft Word" w:date="2025-08-11T16:30:00Z" w16du:dateUtc="2025-08-11T21:30:00Z"/>
                <w:rFonts w:ascii="Times New Roman" w:eastAsia="Times New Roman" w:hAnsi="Times New Roman" w:cs="Times New Roman"/>
                <w:color w:val="000000"/>
                <w:kern w:val="0"/>
                <w:sz w:val="18"/>
                <w:szCs w:val="18"/>
                <w14:ligatures w14:val="none"/>
              </w:rPr>
            </w:pPr>
            <w:ins w:id="3948" w:author="Microsoft Word" w:date="2025-08-11T16:30:00Z" w16du:dateUtc="2025-08-11T21:30:00Z">
              <w:r w:rsidRPr="004D28DD">
                <w:rPr>
                  <w:rFonts w:ascii="Times New Roman" w:hAnsi="Times New Roman" w:cs="Times New Roman"/>
                  <w:color w:val="000000"/>
                  <w:sz w:val="18"/>
                  <w:szCs w:val="18"/>
                  <w:rPrChange w:id="3949" w:author="Jujia Li" w:date="2025-08-10T15:16:00Z" w16du:dateUtc="2025-08-10T20:16:00Z">
                    <w:rPr>
                      <w:rFonts w:ascii="Aptos Narrow" w:hAnsi="Aptos Narrow"/>
                      <w:color w:val="000000"/>
                      <w:sz w:val="22"/>
                      <w:szCs w:val="22"/>
                    </w:rPr>
                  </w:rPrChange>
                </w:rPr>
                <w:t>0.92</w:t>
              </w:r>
            </w:ins>
          </w:p>
        </w:tc>
        <w:tc>
          <w:tcPr>
            <w:tcW w:w="380" w:type="pct"/>
            <w:noWrap/>
            <w:vAlign w:val="bottom"/>
            <w:hideMark/>
          </w:tcPr>
          <w:p w14:paraId="01F2CE97" w14:textId="7F8C2837" w:rsidR="004D28DD" w:rsidRPr="004D28DD" w:rsidRDefault="004D28DD" w:rsidP="004D28DD">
            <w:pPr>
              <w:spacing w:after="120" w:line="360" w:lineRule="auto"/>
              <w:contextualSpacing/>
              <w:jc w:val="right"/>
              <w:rPr>
                <w:ins w:id="3950" w:author="Microsoft Word" w:date="2025-08-11T16:30:00Z" w16du:dateUtc="2025-08-11T21:30:00Z"/>
                <w:rFonts w:ascii="Times New Roman" w:eastAsia="Times New Roman" w:hAnsi="Times New Roman" w:cs="Times New Roman"/>
                <w:color w:val="000000"/>
                <w:kern w:val="0"/>
                <w:sz w:val="18"/>
                <w:szCs w:val="18"/>
                <w14:ligatures w14:val="none"/>
              </w:rPr>
            </w:pPr>
            <w:ins w:id="3951" w:author="Microsoft Word" w:date="2025-08-11T16:30:00Z" w16du:dateUtc="2025-08-11T21:30:00Z">
              <w:r w:rsidRPr="004D28DD">
                <w:rPr>
                  <w:rFonts w:ascii="Times New Roman" w:hAnsi="Times New Roman" w:cs="Times New Roman"/>
                  <w:color w:val="000000"/>
                  <w:sz w:val="18"/>
                  <w:szCs w:val="18"/>
                  <w:rPrChange w:id="3952" w:author="Jujia Li" w:date="2025-08-10T15:16:00Z" w16du:dateUtc="2025-08-10T20:16:00Z">
                    <w:rPr>
                      <w:rFonts w:ascii="Aptos Narrow" w:hAnsi="Aptos Narrow"/>
                      <w:color w:val="000000"/>
                      <w:sz w:val="22"/>
                      <w:szCs w:val="22"/>
                    </w:rPr>
                  </w:rPrChange>
                </w:rPr>
                <w:t>29.52</w:t>
              </w:r>
            </w:ins>
          </w:p>
        </w:tc>
        <w:tc>
          <w:tcPr>
            <w:tcW w:w="321" w:type="pct"/>
            <w:noWrap/>
            <w:vAlign w:val="bottom"/>
            <w:hideMark/>
          </w:tcPr>
          <w:p w14:paraId="5AEC2D8D" w14:textId="115BD656" w:rsidR="004D28DD" w:rsidRPr="004D28DD" w:rsidRDefault="004D28DD" w:rsidP="004D28DD">
            <w:pPr>
              <w:spacing w:after="120" w:line="360" w:lineRule="auto"/>
              <w:contextualSpacing/>
              <w:jc w:val="right"/>
              <w:rPr>
                <w:ins w:id="3953" w:author="Microsoft Word" w:date="2025-08-11T16:30:00Z" w16du:dateUtc="2025-08-11T21:30:00Z"/>
                <w:rFonts w:ascii="Times New Roman" w:eastAsia="Times New Roman" w:hAnsi="Times New Roman" w:cs="Times New Roman"/>
                <w:color w:val="000000"/>
                <w:kern w:val="0"/>
                <w:sz w:val="18"/>
                <w:szCs w:val="18"/>
                <w14:ligatures w14:val="none"/>
              </w:rPr>
            </w:pPr>
            <w:ins w:id="3954" w:author="Microsoft Word" w:date="2025-08-11T16:30:00Z" w16du:dateUtc="2025-08-11T21:30:00Z">
              <w:r w:rsidRPr="004D28DD">
                <w:rPr>
                  <w:rFonts w:ascii="Times New Roman" w:hAnsi="Times New Roman" w:cs="Times New Roman"/>
                  <w:color w:val="000000"/>
                  <w:sz w:val="18"/>
                  <w:szCs w:val="18"/>
                  <w:rPrChange w:id="3955" w:author="Jujia Li" w:date="2025-08-10T15:16:00Z" w16du:dateUtc="2025-08-10T20:16:00Z">
                    <w:rPr>
                      <w:rFonts w:ascii="Aptos Narrow" w:hAnsi="Aptos Narrow"/>
                      <w:color w:val="000000"/>
                      <w:sz w:val="22"/>
                      <w:szCs w:val="22"/>
                    </w:rPr>
                  </w:rPrChange>
                </w:rPr>
                <w:t>0.84</w:t>
              </w:r>
            </w:ins>
          </w:p>
        </w:tc>
        <w:tc>
          <w:tcPr>
            <w:tcW w:w="428" w:type="pct"/>
            <w:noWrap/>
            <w:vAlign w:val="bottom"/>
            <w:hideMark/>
          </w:tcPr>
          <w:p w14:paraId="319C6AFE" w14:textId="5960768A" w:rsidR="004D28DD" w:rsidRPr="004D28DD" w:rsidRDefault="004D28DD" w:rsidP="004D28DD">
            <w:pPr>
              <w:spacing w:after="120" w:line="360" w:lineRule="auto"/>
              <w:contextualSpacing/>
              <w:jc w:val="right"/>
              <w:rPr>
                <w:ins w:id="3956" w:author="Microsoft Word" w:date="2025-08-11T16:30:00Z" w16du:dateUtc="2025-08-11T21:30:00Z"/>
                <w:rFonts w:ascii="Times New Roman" w:eastAsia="Times New Roman" w:hAnsi="Times New Roman" w:cs="Times New Roman"/>
                <w:color w:val="000000"/>
                <w:kern w:val="0"/>
                <w:sz w:val="18"/>
                <w:szCs w:val="18"/>
                <w14:ligatures w14:val="none"/>
              </w:rPr>
            </w:pPr>
            <w:ins w:id="3957" w:author="Microsoft Word" w:date="2025-08-11T16:30:00Z" w16du:dateUtc="2025-08-11T21:30:00Z">
              <w:r w:rsidRPr="004D28DD">
                <w:rPr>
                  <w:rFonts w:ascii="Times New Roman" w:hAnsi="Times New Roman" w:cs="Times New Roman"/>
                  <w:color w:val="000000"/>
                  <w:sz w:val="18"/>
                  <w:szCs w:val="18"/>
                  <w:rPrChange w:id="3958" w:author="Jujia Li" w:date="2025-08-10T15:16:00Z" w16du:dateUtc="2025-08-10T20:16:00Z">
                    <w:rPr>
                      <w:rFonts w:ascii="Aptos Narrow" w:hAnsi="Aptos Narrow"/>
                      <w:color w:val="000000"/>
                      <w:sz w:val="22"/>
                      <w:szCs w:val="22"/>
                    </w:rPr>
                  </w:rPrChange>
                </w:rPr>
                <w:t>143.32</w:t>
              </w:r>
            </w:ins>
          </w:p>
        </w:tc>
        <w:tc>
          <w:tcPr>
            <w:tcW w:w="344" w:type="pct"/>
            <w:vAlign w:val="bottom"/>
          </w:tcPr>
          <w:p w14:paraId="58C16AEA" w14:textId="5E982F60" w:rsidR="004D28DD" w:rsidRPr="004D28DD" w:rsidRDefault="004D28DD" w:rsidP="004D28DD">
            <w:pPr>
              <w:spacing w:after="120" w:line="360" w:lineRule="auto"/>
              <w:contextualSpacing/>
              <w:jc w:val="right"/>
              <w:rPr>
                <w:ins w:id="3959" w:author="Microsoft Word" w:date="2025-08-11T16:30:00Z" w16du:dateUtc="2025-08-11T21:30:00Z"/>
                <w:rFonts w:ascii="Times New Roman" w:hAnsi="Times New Roman" w:cs="Times New Roman"/>
                <w:sz w:val="18"/>
                <w:szCs w:val="18"/>
              </w:rPr>
            </w:pPr>
            <w:ins w:id="3960" w:author="Microsoft Word" w:date="2025-08-11T16:30:00Z" w16du:dateUtc="2025-08-11T21:30:00Z">
              <w:r w:rsidRPr="004D28DD">
                <w:rPr>
                  <w:rFonts w:ascii="Times New Roman" w:hAnsi="Times New Roman" w:cs="Times New Roman"/>
                  <w:color w:val="000000"/>
                  <w:sz w:val="18"/>
                  <w:szCs w:val="18"/>
                  <w:rPrChange w:id="3961" w:author="Jujia Li" w:date="2025-08-10T15:16:00Z" w16du:dateUtc="2025-08-10T20:16:00Z">
                    <w:rPr>
                      <w:rFonts w:ascii="Aptos Narrow" w:hAnsi="Aptos Narrow"/>
                      <w:color w:val="000000"/>
                      <w:sz w:val="22"/>
                      <w:szCs w:val="22"/>
                    </w:rPr>
                  </w:rPrChange>
                </w:rPr>
                <w:t>1.02</w:t>
              </w:r>
            </w:ins>
          </w:p>
        </w:tc>
      </w:tr>
      <w:tr w:rsidR="004D28DD" w:rsidRPr="006A0CE7" w14:paraId="3F10EBED" w14:textId="77777777" w:rsidTr="005E344C">
        <w:trPr>
          <w:trHeight w:val="290"/>
          <w:ins w:id="3962" w:author="Microsoft Word" w:date="2025-08-11T16:30:00Z"/>
        </w:trPr>
        <w:tc>
          <w:tcPr>
            <w:tcW w:w="808" w:type="pct"/>
            <w:noWrap/>
            <w:vAlign w:val="bottom"/>
            <w:hideMark/>
          </w:tcPr>
          <w:p w14:paraId="28C03A65" w14:textId="77777777" w:rsidR="004D28DD" w:rsidRPr="00221F0A" w:rsidRDefault="004D28DD" w:rsidP="004D28DD">
            <w:pPr>
              <w:spacing w:after="120" w:line="360" w:lineRule="auto"/>
              <w:contextualSpacing/>
              <w:rPr>
                <w:ins w:id="3963" w:author="Microsoft Word" w:date="2025-08-11T16:30:00Z" w16du:dateUtc="2025-08-11T21:30:00Z"/>
                <w:rFonts w:ascii="Times New Roman" w:eastAsia="Times New Roman" w:hAnsi="Times New Roman" w:cs="Times New Roman"/>
                <w:color w:val="000000"/>
                <w:kern w:val="0"/>
                <w:sz w:val="18"/>
                <w:szCs w:val="18"/>
                <w14:ligatures w14:val="none"/>
              </w:rPr>
            </w:pPr>
            <w:ins w:id="3964" w:author="Microsoft Word" w:date="2025-08-11T16:30:00Z" w16du:dateUtc="2025-08-11T21:30:00Z">
              <w:r w:rsidRPr="005E344C">
                <w:rPr>
                  <w:rFonts w:ascii="Times New Roman" w:hAnsi="Times New Roman" w:cs="Times New Roman"/>
                  <w:color w:val="000000"/>
                  <w:sz w:val="18"/>
                  <w:szCs w:val="18"/>
                </w:rPr>
                <w:t>MORGAN</w:t>
              </w:r>
            </w:ins>
          </w:p>
        </w:tc>
        <w:tc>
          <w:tcPr>
            <w:tcW w:w="566" w:type="pct"/>
            <w:vAlign w:val="bottom"/>
          </w:tcPr>
          <w:p w14:paraId="718CFCEB" w14:textId="3529D758" w:rsidR="004D28DD" w:rsidRPr="004D28DD" w:rsidRDefault="004D28DD" w:rsidP="004D28DD">
            <w:pPr>
              <w:spacing w:after="120" w:line="360" w:lineRule="auto"/>
              <w:contextualSpacing/>
              <w:jc w:val="right"/>
              <w:rPr>
                <w:ins w:id="3965" w:author="Microsoft Word" w:date="2025-08-11T16:30:00Z" w16du:dateUtc="2025-08-11T21:30:00Z"/>
                <w:rFonts w:ascii="Times New Roman" w:hAnsi="Times New Roman" w:cs="Times New Roman"/>
                <w:sz w:val="18"/>
                <w:szCs w:val="18"/>
              </w:rPr>
            </w:pPr>
            <w:ins w:id="3966" w:author="Microsoft Word" w:date="2025-08-11T16:30:00Z" w16du:dateUtc="2025-08-11T21:30:00Z">
              <w:r w:rsidRPr="004D28DD">
                <w:rPr>
                  <w:rFonts w:ascii="Times New Roman" w:hAnsi="Times New Roman" w:cs="Times New Roman"/>
                  <w:color w:val="000000"/>
                  <w:sz w:val="18"/>
                  <w:szCs w:val="18"/>
                  <w:rPrChange w:id="3967" w:author="Jujia Li" w:date="2025-08-10T15:16:00Z" w16du:dateUtc="2025-08-10T20:16:00Z">
                    <w:rPr>
                      <w:rFonts w:ascii="Aptos Narrow" w:hAnsi="Aptos Narrow"/>
                      <w:color w:val="000000"/>
                      <w:sz w:val="22"/>
                      <w:szCs w:val="22"/>
                    </w:rPr>
                  </w:rPrChange>
                </w:rPr>
                <w:t>119201.37</w:t>
              </w:r>
            </w:ins>
          </w:p>
        </w:tc>
        <w:tc>
          <w:tcPr>
            <w:tcW w:w="454" w:type="pct"/>
            <w:noWrap/>
            <w:vAlign w:val="bottom"/>
            <w:hideMark/>
          </w:tcPr>
          <w:p w14:paraId="48CFC778" w14:textId="5B60CCCF" w:rsidR="004D28DD" w:rsidRPr="004D28DD" w:rsidRDefault="004D28DD" w:rsidP="004D28DD">
            <w:pPr>
              <w:spacing w:after="120" w:line="360" w:lineRule="auto"/>
              <w:contextualSpacing/>
              <w:jc w:val="right"/>
              <w:rPr>
                <w:ins w:id="3968" w:author="Microsoft Word" w:date="2025-08-11T16:30:00Z" w16du:dateUtc="2025-08-11T21:30:00Z"/>
                <w:rFonts w:ascii="Times New Roman" w:eastAsia="Times New Roman" w:hAnsi="Times New Roman" w:cs="Times New Roman"/>
                <w:color w:val="000000"/>
                <w:kern w:val="0"/>
                <w:sz w:val="18"/>
                <w:szCs w:val="18"/>
                <w14:ligatures w14:val="none"/>
              </w:rPr>
            </w:pPr>
            <w:ins w:id="3969" w:author="Microsoft Word" w:date="2025-08-11T16:30:00Z" w16du:dateUtc="2025-08-11T21:30:00Z">
              <w:r w:rsidRPr="004D28DD">
                <w:rPr>
                  <w:rFonts w:ascii="Times New Roman" w:hAnsi="Times New Roman" w:cs="Times New Roman"/>
                  <w:color w:val="000000"/>
                  <w:sz w:val="18"/>
                  <w:szCs w:val="18"/>
                  <w:rPrChange w:id="3970" w:author="Jujia Li" w:date="2025-08-10T15:16:00Z" w16du:dateUtc="2025-08-10T20:16:00Z">
                    <w:rPr>
                      <w:rFonts w:ascii="Aptos Narrow" w:hAnsi="Aptos Narrow"/>
                      <w:color w:val="000000"/>
                      <w:sz w:val="22"/>
                      <w:szCs w:val="22"/>
                    </w:rPr>
                  </w:rPrChange>
                </w:rPr>
                <w:t>50.21</w:t>
              </w:r>
            </w:ins>
          </w:p>
        </w:tc>
        <w:tc>
          <w:tcPr>
            <w:tcW w:w="308" w:type="pct"/>
            <w:gridSpan w:val="2"/>
            <w:noWrap/>
            <w:vAlign w:val="bottom"/>
            <w:hideMark/>
          </w:tcPr>
          <w:p w14:paraId="6624296C" w14:textId="6A26F899" w:rsidR="004D28DD" w:rsidRPr="004D28DD" w:rsidRDefault="004D28DD" w:rsidP="004D28DD">
            <w:pPr>
              <w:spacing w:after="120" w:line="360" w:lineRule="auto"/>
              <w:contextualSpacing/>
              <w:jc w:val="right"/>
              <w:rPr>
                <w:ins w:id="3971" w:author="Microsoft Word" w:date="2025-08-11T16:30:00Z" w16du:dateUtc="2025-08-11T21:30:00Z"/>
                <w:rFonts w:ascii="Times New Roman" w:eastAsia="Times New Roman" w:hAnsi="Times New Roman" w:cs="Times New Roman"/>
                <w:color w:val="000000"/>
                <w:kern w:val="0"/>
                <w:sz w:val="18"/>
                <w:szCs w:val="18"/>
                <w14:ligatures w14:val="none"/>
              </w:rPr>
            </w:pPr>
            <w:ins w:id="3972" w:author="Microsoft Word" w:date="2025-08-11T16:30:00Z" w16du:dateUtc="2025-08-11T21:30:00Z">
              <w:r w:rsidRPr="004D28DD">
                <w:rPr>
                  <w:rFonts w:ascii="Times New Roman" w:hAnsi="Times New Roman" w:cs="Times New Roman"/>
                  <w:color w:val="000000"/>
                  <w:sz w:val="18"/>
                  <w:szCs w:val="18"/>
                  <w:rPrChange w:id="3973" w:author="Jujia Li" w:date="2025-08-10T15:16:00Z" w16du:dateUtc="2025-08-10T20:16:00Z">
                    <w:rPr>
                      <w:rFonts w:ascii="Aptos Narrow" w:hAnsi="Aptos Narrow"/>
                      <w:color w:val="000000"/>
                      <w:sz w:val="22"/>
                      <w:szCs w:val="22"/>
                    </w:rPr>
                  </w:rPrChange>
                </w:rPr>
                <w:t>1.15</w:t>
              </w:r>
            </w:ins>
          </w:p>
        </w:tc>
        <w:tc>
          <w:tcPr>
            <w:tcW w:w="380" w:type="pct"/>
            <w:noWrap/>
            <w:vAlign w:val="bottom"/>
            <w:hideMark/>
          </w:tcPr>
          <w:p w14:paraId="1456047B" w14:textId="7225210B" w:rsidR="004D28DD" w:rsidRPr="004D28DD" w:rsidRDefault="004D28DD" w:rsidP="004D28DD">
            <w:pPr>
              <w:spacing w:after="120" w:line="360" w:lineRule="auto"/>
              <w:contextualSpacing/>
              <w:jc w:val="right"/>
              <w:rPr>
                <w:ins w:id="3974" w:author="Microsoft Word" w:date="2025-08-11T16:30:00Z" w16du:dateUtc="2025-08-11T21:30:00Z"/>
                <w:rFonts w:ascii="Times New Roman" w:eastAsia="Times New Roman" w:hAnsi="Times New Roman" w:cs="Times New Roman"/>
                <w:color w:val="000000"/>
                <w:kern w:val="0"/>
                <w:sz w:val="18"/>
                <w:szCs w:val="18"/>
                <w14:ligatures w14:val="none"/>
              </w:rPr>
            </w:pPr>
            <w:ins w:id="3975" w:author="Microsoft Word" w:date="2025-08-11T16:30:00Z" w16du:dateUtc="2025-08-11T21:30:00Z">
              <w:r w:rsidRPr="004D28DD">
                <w:rPr>
                  <w:rFonts w:ascii="Times New Roman" w:hAnsi="Times New Roman" w:cs="Times New Roman"/>
                  <w:color w:val="000000"/>
                  <w:sz w:val="18"/>
                  <w:szCs w:val="18"/>
                  <w:rPrChange w:id="3976" w:author="Jujia Li" w:date="2025-08-10T15:16:00Z" w16du:dateUtc="2025-08-10T20:16:00Z">
                    <w:rPr>
                      <w:rFonts w:ascii="Aptos Narrow" w:hAnsi="Aptos Narrow"/>
                      <w:color w:val="000000"/>
                      <w:sz w:val="22"/>
                      <w:szCs w:val="22"/>
                    </w:rPr>
                  </w:rPrChange>
                </w:rPr>
                <w:t>38.35</w:t>
              </w:r>
            </w:ins>
          </w:p>
        </w:tc>
        <w:tc>
          <w:tcPr>
            <w:tcW w:w="315" w:type="pct"/>
            <w:gridSpan w:val="2"/>
            <w:noWrap/>
            <w:vAlign w:val="bottom"/>
            <w:hideMark/>
          </w:tcPr>
          <w:p w14:paraId="42F699E8" w14:textId="4069D17C" w:rsidR="004D28DD" w:rsidRPr="004D28DD" w:rsidRDefault="004D28DD" w:rsidP="004D28DD">
            <w:pPr>
              <w:spacing w:after="120" w:line="360" w:lineRule="auto"/>
              <w:contextualSpacing/>
              <w:jc w:val="right"/>
              <w:rPr>
                <w:ins w:id="3977" w:author="Microsoft Word" w:date="2025-08-11T16:30:00Z" w16du:dateUtc="2025-08-11T21:30:00Z"/>
                <w:rFonts w:ascii="Times New Roman" w:eastAsia="Times New Roman" w:hAnsi="Times New Roman" w:cs="Times New Roman"/>
                <w:color w:val="000000"/>
                <w:kern w:val="0"/>
                <w:sz w:val="18"/>
                <w:szCs w:val="18"/>
                <w14:ligatures w14:val="none"/>
              </w:rPr>
            </w:pPr>
            <w:ins w:id="3978" w:author="Microsoft Word" w:date="2025-08-11T16:30:00Z" w16du:dateUtc="2025-08-11T21:30:00Z">
              <w:r w:rsidRPr="004D28DD">
                <w:rPr>
                  <w:rFonts w:ascii="Times New Roman" w:hAnsi="Times New Roman" w:cs="Times New Roman"/>
                  <w:color w:val="000000"/>
                  <w:sz w:val="18"/>
                  <w:szCs w:val="18"/>
                  <w:rPrChange w:id="3979" w:author="Jujia Li" w:date="2025-08-10T15:16:00Z" w16du:dateUtc="2025-08-10T20:16:00Z">
                    <w:rPr>
                      <w:rFonts w:ascii="Aptos Narrow" w:hAnsi="Aptos Narrow"/>
                      <w:color w:val="000000"/>
                      <w:sz w:val="22"/>
                      <w:szCs w:val="22"/>
                    </w:rPr>
                  </w:rPrChange>
                </w:rPr>
                <w:t>0.88</w:t>
              </w:r>
            </w:ins>
          </w:p>
        </w:tc>
        <w:tc>
          <w:tcPr>
            <w:tcW w:w="380" w:type="pct"/>
            <w:noWrap/>
            <w:vAlign w:val="bottom"/>
            <w:hideMark/>
          </w:tcPr>
          <w:p w14:paraId="097B2E1B" w14:textId="42BCF4B6" w:rsidR="004D28DD" w:rsidRPr="004D28DD" w:rsidRDefault="004D28DD" w:rsidP="004D28DD">
            <w:pPr>
              <w:spacing w:after="120" w:line="360" w:lineRule="auto"/>
              <w:contextualSpacing/>
              <w:jc w:val="right"/>
              <w:rPr>
                <w:ins w:id="3980" w:author="Microsoft Word" w:date="2025-08-11T16:30:00Z" w16du:dateUtc="2025-08-11T21:30:00Z"/>
                <w:rFonts w:ascii="Times New Roman" w:eastAsia="Times New Roman" w:hAnsi="Times New Roman" w:cs="Times New Roman"/>
                <w:color w:val="000000"/>
                <w:kern w:val="0"/>
                <w:sz w:val="18"/>
                <w:szCs w:val="18"/>
                <w14:ligatures w14:val="none"/>
              </w:rPr>
            </w:pPr>
            <w:ins w:id="3981" w:author="Microsoft Word" w:date="2025-08-11T16:30:00Z" w16du:dateUtc="2025-08-11T21:30:00Z">
              <w:r w:rsidRPr="004D28DD">
                <w:rPr>
                  <w:rFonts w:ascii="Times New Roman" w:hAnsi="Times New Roman" w:cs="Times New Roman"/>
                  <w:color w:val="000000"/>
                  <w:sz w:val="18"/>
                  <w:szCs w:val="18"/>
                  <w:rPrChange w:id="3982" w:author="Jujia Li" w:date="2025-08-10T15:16:00Z" w16du:dateUtc="2025-08-10T20:16:00Z">
                    <w:rPr>
                      <w:rFonts w:ascii="Aptos Narrow" w:hAnsi="Aptos Narrow"/>
                      <w:color w:val="000000"/>
                      <w:sz w:val="22"/>
                      <w:szCs w:val="22"/>
                    </w:rPr>
                  </w:rPrChange>
                </w:rPr>
                <w:t>32.95</w:t>
              </w:r>
            </w:ins>
          </w:p>
        </w:tc>
        <w:tc>
          <w:tcPr>
            <w:tcW w:w="316" w:type="pct"/>
            <w:gridSpan w:val="2"/>
            <w:noWrap/>
            <w:vAlign w:val="bottom"/>
            <w:hideMark/>
          </w:tcPr>
          <w:p w14:paraId="55A46699" w14:textId="61DB28C9" w:rsidR="004D28DD" w:rsidRPr="004D28DD" w:rsidRDefault="004D28DD" w:rsidP="004D28DD">
            <w:pPr>
              <w:spacing w:after="120" w:line="360" w:lineRule="auto"/>
              <w:contextualSpacing/>
              <w:jc w:val="right"/>
              <w:rPr>
                <w:ins w:id="3983" w:author="Microsoft Word" w:date="2025-08-11T16:30:00Z" w16du:dateUtc="2025-08-11T21:30:00Z"/>
                <w:rFonts w:ascii="Times New Roman" w:eastAsia="Times New Roman" w:hAnsi="Times New Roman" w:cs="Times New Roman"/>
                <w:color w:val="000000"/>
                <w:kern w:val="0"/>
                <w:sz w:val="18"/>
                <w:szCs w:val="18"/>
                <w14:ligatures w14:val="none"/>
              </w:rPr>
            </w:pPr>
            <w:ins w:id="3984" w:author="Microsoft Word" w:date="2025-08-11T16:30:00Z" w16du:dateUtc="2025-08-11T21:30:00Z">
              <w:r w:rsidRPr="004D28DD">
                <w:rPr>
                  <w:rFonts w:ascii="Times New Roman" w:hAnsi="Times New Roman" w:cs="Times New Roman"/>
                  <w:color w:val="000000"/>
                  <w:sz w:val="18"/>
                  <w:szCs w:val="18"/>
                  <w:rPrChange w:id="3985" w:author="Jujia Li" w:date="2025-08-10T15:16:00Z" w16du:dateUtc="2025-08-10T20:16:00Z">
                    <w:rPr>
                      <w:rFonts w:ascii="Aptos Narrow" w:hAnsi="Aptos Narrow"/>
                      <w:color w:val="000000"/>
                      <w:sz w:val="22"/>
                      <w:szCs w:val="22"/>
                    </w:rPr>
                  </w:rPrChange>
                </w:rPr>
                <w:t>0.76</w:t>
              </w:r>
            </w:ins>
          </w:p>
        </w:tc>
        <w:tc>
          <w:tcPr>
            <w:tcW w:w="380" w:type="pct"/>
            <w:noWrap/>
            <w:vAlign w:val="bottom"/>
            <w:hideMark/>
          </w:tcPr>
          <w:p w14:paraId="1F00DC8B" w14:textId="540EEB46" w:rsidR="004D28DD" w:rsidRPr="004D28DD" w:rsidRDefault="004D28DD" w:rsidP="004D28DD">
            <w:pPr>
              <w:spacing w:after="120" w:line="360" w:lineRule="auto"/>
              <w:contextualSpacing/>
              <w:jc w:val="right"/>
              <w:rPr>
                <w:ins w:id="3986" w:author="Microsoft Word" w:date="2025-08-11T16:30:00Z" w16du:dateUtc="2025-08-11T21:30:00Z"/>
                <w:rFonts w:ascii="Times New Roman" w:eastAsia="Times New Roman" w:hAnsi="Times New Roman" w:cs="Times New Roman"/>
                <w:color w:val="000000"/>
                <w:kern w:val="0"/>
                <w:sz w:val="18"/>
                <w:szCs w:val="18"/>
                <w14:ligatures w14:val="none"/>
              </w:rPr>
            </w:pPr>
            <w:ins w:id="3987" w:author="Microsoft Word" w:date="2025-08-11T16:30:00Z" w16du:dateUtc="2025-08-11T21:30:00Z">
              <w:r w:rsidRPr="004D28DD">
                <w:rPr>
                  <w:rFonts w:ascii="Times New Roman" w:hAnsi="Times New Roman" w:cs="Times New Roman"/>
                  <w:color w:val="000000"/>
                  <w:sz w:val="18"/>
                  <w:szCs w:val="18"/>
                  <w:rPrChange w:id="3988" w:author="Jujia Li" w:date="2025-08-10T15:16:00Z" w16du:dateUtc="2025-08-10T20:16:00Z">
                    <w:rPr>
                      <w:rFonts w:ascii="Aptos Narrow" w:hAnsi="Aptos Narrow"/>
                      <w:color w:val="000000"/>
                      <w:sz w:val="22"/>
                      <w:szCs w:val="22"/>
                    </w:rPr>
                  </w:rPrChange>
                </w:rPr>
                <w:t>26.83</w:t>
              </w:r>
            </w:ins>
          </w:p>
        </w:tc>
        <w:tc>
          <w:tcPr>
            <w:tcW w:w="321" w:type="pct"/>
            <w:noWrap/>
            <w:vAlign w:val="bottom"/>
            <w:hideMark/>
          </w:tcPr>
          <w:p w14:paraId="7F19759E" w14:textId="43E78D43" w:rsidR="004D28DD" w:rsidRPr="004D28DD" w:rsidRDefault="004D28DD" w:rsidP="004D28DD">
            <w:pPr>
              <w:spacing w:after="120" w:line="360" w:lineRule="auto"/>
              <w:contextualSpacing/>
              <w:jc w:val="right"/>
              <w:rPr>
                <w:ins w:id="3989" w:author="Microsoft Word" w:date="2025-08-11T16:30:00Z" w16du:dateUtc="2025-08-11T21:30:00Z"/>
                <w:rFonts w:ascii="Times New Roman" w:eastAsia="Times New Roman" w:hAnsi="Times New Roman" w:cs="Times New Roman"/>
                <w:color w:val="000000"/>
                <w:kern w:val="0"/>
                <w:sz w:val="18"/>
                <w:szCs w:val="18"/>
                <w14:ligatures w14:val="none"/>
              </w:rPr>
            </w:pPr>
            <w:ins w:id="3990" w:author="Microsoft Word" w:date="2025-08-11T16:30:00Z" w16du:dateUtc="2025-08-11T21:30:00Z">
              <w:r w:rsidRPr="004D28DD">
                <w:rPr>
                  <w:rFonts w:ascii="Times New Roman" w:hAnsi="Times New Roman" w:cs="Times New Roman"/>
                  <w:color w:val="000000"/>
                  <w:sz w:val="18"/>
                  <w:szCs w:val="18"/>
                  <w:rPrChange w:id="3991" w:author="Jujia Li" w:date="2025-08-10T15:16:00Z" w16du:dateUtc="2025-08-10T20:16:00Z">
                    <w:rPr>
                      <w:rFonts w:ascii="Aptos Narrow" w:hAnsi="Aptos Narrow"/>
                      <w:color w:val="000000"/>
                      <w:sz w:val="22"/>
                      <w:szCs w:val="22"/>
                    </w:rPr>
                  </w:rPrChange>
                </w:rPr>
                <w:t>0.61</w:t>
              </w:r>
            </w:ins>
          </w:p>
        </w:tc>
        <w:tc>
          <w:tcPr>
            <w:tcW w:w="428" w:type="pct"/>
            <w:noWrap/>
            <w:vAlign w:val="bottom"/>
            <w:hideMark/>
          </w:tcPr>
          <w:p w14:paraId="0EC22649" w14:textId="4E236AE4" w:rsidR="004D28DD" w:rsidRPr="004D28DD" w:rsidRDefault="004D28DD" w:rsidP="004D28DD">
            <w:pPr>
              <w:spacing w:after="120" w:line="360" w:lineRule="auto"/>
              <w:contextualSpacing/>
              <w:jc w:val="right"/>
              <w:rPr>
                <w:ins w:id="3992" w:author="Microsoft Word" w:date="2025-08-11T16:30:00Z" w16du:dateUtc="2025-08-11T21:30:00Z"/>
                <w:rFonts w:ascii="Times New Roman" w:eastAsia="Times New Roman" w:hAnsi="Times New Roman" w:cs="Times New Roman"/>
                <w:color w:val="000000"/>
                <w:kern w:val="0"/>
                <w:sz w:val="18"/>
                <w:szCs w:val="18"/>
                <w14:ligatures w14:val="none"/>
              </w:rPr>
            </w:pPr>
            <w:ins w:id="3993" w:author="Microsoft Word" w:date="2025-08-11T16:30:00Z" w16du:dateUtc="2025-08-11T21:30:00Z">
              <w:r w:rsidRPr="004D28DD">
                <w:rPr>
                  <w:rFonts w:ascii="Times New Roman" w:hAnsi="Times New Roman" w:cs="Times New Roman"/>
                  <w:color w:val="000000"/>
                  <w:sz w:val="18"/>
                  <w:szCs w:val="18"/>
                  <w:rPrChange w:id="3994" w:author="Jujia Li" w:date="2025-08-10T15:16:00Z" w16du:dateUtc="2025-08-10T20:16:00Z">
                    <w:rPr>
                      <w:rFonts w:ascii="Aptos Narrow" w:hAnsi="Aptos Narrow"/>
                      <w:color w:val="000000"/>
                      <w:sz w:val="22"/>
                      <w:szCs w:val="22"/>
                    </w:rPr>
                  </w:rPrChange>
                </w:rPr>
                <w:t>148.34</w:t>
              </w:r>
            </w:ins>
          </w:p>
        </w:tc>
        <w:tc>
          <w:tcPr>
            <w:tcW w:w="344" w:type="pct"/>
            <w:vAlign w:val="bottom"/>
          </w:tcPr>
          <w:p w14:paraId="494389F9" w14:textId="0E0ADB75" w:rsidR="004D28DD" w:rsidRPr="004D28DD" w:rsidRDefault="004D28DD" w:rsidP="004D28DD">
            <w:pPr>
              <w:spacing w:after="120" w:line="360" w:lineRule="auto"/>
              <w:contextualSpacing/>
              <w:jc w:val="right"/>
              <w:rPr>
                <w:ins w:id="3995" w:author="Microsoft Word" w:date="2025-08-11T16:30:00Z" w16du:dateUtc="2025-08-11T21:30:00Z"/>
                <w:rFonts w:ascii="Times New Roman" w:hAnsi="Times New Roman" w:cs="Times New Roman"/>
                <w:sz w:val="18"/>
                <w:szCs w:val="18"/>
              </w:rPr>
            </w:pPr>
            <w:ins w:id="3996" w:author="Microsoft Word" w:date="2025-08-11T16:30:00Z" w16du:dateUtc="2025-08-11T21:30:00Z">
              <w:r w:rsidRPr="004D28DD">
                <w:rPr>
                  <w:rFonts w:ascii="Times New Roman" w:hAnsi="Times New Roman" w:cs="Times New Roman"/>
                  <w:color w:val="000000"/>
                  <w:sz w:val="18"/>
                  <w:szCs w:val="18"/>
                  <w:rPrChange w:id="3997" w:author="Jujia Li" w:date="2025-08-10T15:16:00Z" w16du:dateUtc="2025-08-10T20:16:00Z">
                    <w:rPr>
                      <w:rFonts w:ascii="Aptos Narrow" w:hAnsi="Aptos Narrow"/>
                      <w:color w:val="000000"/>
                      <w:sz w:val="22"/>
                      <w:szCs w:val="22"/>
                    </w:rPr>
                  </w:rPrChange>
                </w:rPr>
                <w:t>0.85</w:t>
              </w:r>
            </w:ins>
          </w:p>
        </w:tc>
      </w:tr>
      <w:tr w:rsidR="004D28DD" w:rsidRPr="006A0CE7" w14:paraId="70CEA059" w14:textId="77777777" w:rsidTr="005E344C">
        <w:trPr>
          <w:trHeight w:val="290"/>
          <w:ins w:id="3998" w:author="Microsoft Word" w:date="2025-08-11T16:30:00Z"/>
        </w:trPr>
        <w:tc>
          <w:tcPr>
            <w:tcW w:w="808" w:type="pct"/>
            <w:noWrap/>
            <w:vAlign w:val="bottom"/>
            <w:hideMark/>
          </w:tcPr>
          <w:p w14:paraId="0737AE1B" w14:textId="77777777" w:rsidR="004D28DD" w:rsidRPr="00221F0A" w:rsidRDefault="004D28DD" w:rsidP="004D28DD">
            <w:pPr>
              <w:spacing w:after="120" w:line="360" w:lineRule="auto"/>
              <w:contextualSpacing/>
              <w:rPr>
                <w:ins w:id="3999" w:author="Microsoft Word" w:date="2025-08-11T16:30:00Z" w16du:dateUtc="2025-08-11T21:30:00Z"/>
                <w:rFonts w:ascii="Times New Roman" w:eastAsia="Times New Roman" w:hAnsi="Times New Roman" w:cs="Times New Roman"/>
                <w:color w:val="000000"/>
                <w:kern w:val="0"/>
                <w:sz w:val="18"/>
                <w:szCs w:val="18"/>
                <w14:ligatures w14:val="none"/>
              </w:rPr>
            </w:pPr>
            <w:ins w:id="4000" w:author="Microsoft Word" w:date="2025-08-11T16:30:00Z" w16du:dateUtc="2025-08-11T21:30:00Z">
              <w:r w:rsidRPr="005E344C">
                <w:rPr>
                  <w:rFonts w:ascii="Times New Roman" w:hAnsi="Times New Roman" w:cs="Times New Roman"/>
                  <w:color w:val="000000"/>
                  <w:sz w:val="18"/>
                  <w:szCs w:val="18"/>
                </w:rPr>
                <w:t>PICKENS</w:t>
              </w:r>
            </w:ins>
          </w:p>
        </w:tc>
        <w:tc>
          <w:tcPr>
            <w:tcW w:w="566" w:type="pct"/>
            <w:vAlign w:val="bottom"/>
          </w:tcPr>
          <w:p w14:paraId="7E1EEE76" w14:textId="60027DEA" w:rsidR="004D28DD" w:rsidRPr="004D28DD" w:rsidRDefault="004D28DD" w:rsidP="004D28DD">
            <w:pPr>
              <w:spacing w:after="120" w:line="360" w:lineRule="auto"/>
              <w:contextualSpacing/>
              <w:jc w:val="right"/>
              <w:rPr>
                <w:ins w:id="4001" w:author="Microsoft Word" w:date="2025-08-11T16:30:00Z" w16du:dateUtc="2025-08-11T21:30:00Z"/>
                <w:rFonts w:ascii="Times New Roman" w:hAnsi="Times New Roman" w:cs="Times New Roman"/>
                <w:sz w:val="18"/>
                <w:szCs w:val="18"/>
              </w:rPr>
            </w:pPr>
            <w:ins w:id="4002" w:author="Microsoft Word" w:date="2025-08-11T16:30:00Z" w16du:dateUtc="2025-08-11T21:30:00Z">
              <w:r w:rsidRPr="004D28DD">
                <w:rPr>
                  <w:rFonts w:ascii="Times New Roman" w:hAnsi="Times New Roman" w:cs="Times New Roman"/>
                  <w:color w:val="000000"/>
                  <w:sz w:val="18"/>
                  <w:szCs w:val="18"/>
                  <w:rPrChange w:id="4003" w:author="Jujia Li" w:date="2025-08-10T15:16:00Z" w16du:dateUtc="2025-08-10T20:16:00Z">
                    <w:rPr>
                      <w:rFonts w:ascii="Aptos Narrow" w:hAnsi="Aptos Narrow"/>
                      <w:color w:val="000000"/>
                      <w:sz w:val="22"/>
                      <w:szCs w:val="22"/>
                    </w:rPr>
                  </w:rPrChange>
                </w:rPr>
                <w:t>20109.90</w:t>
              </w:r>
            </w:ins>
          </w:p>
        </w:tc>
        <w:tc>
          <w:tcPr>
            <w:tcW w:w="454" w:type="pct"/>
            <w:noWrap/>
            <w:vAlign w:val="bottom"/>
            <w:hideMark/>
          </w:tcPr>
          <w:p w14:paraId="03AF2EF7" w14:textId="185FA607" w:rsidR="004D28DD" w:rsidRPr="004D28DD" w:rsidRDefault="004D28DD" w:rsidP="004D28DD">
            <w:pPr>
              <w:spacing w:after="120" w:line="360" w:lineRule="auto"/>
              <w:contextualSpacing/>
              <w:jc w:val="right"/>
              <w:rPr>
                <w:ins w:id="4004" w:author="Microsoft Word" w:date="2025-08-11T16:30:00Z" w16du:dateUtc="2025-08-11T21:30:00Z"/>
                <w:rFonts w:ascii="Times New Roman" w:eastAsia="Times New Roman" w:hAnsi="Times New Roman" w:cs="Times New Roman"/>
                <w:color w:val="000000"/>
                <w:kern w:val="0"/>
                <w:sz w:val="18"/>
                <w:szCs w:val="18"/>
                <w14:ligatures w14:val="none"/>
              </w:rPr>
            </w:pPr>
            <w:ins w:id="4005" w:author="Microsoft Word" w:date="2025-08-11T16:30:00Z" w16du:dateUtc="2025-08-11T21:30:00Z">
              <w:r w:rsidRPr="004D28DD">
                <w:rPr>
                  <w:rFonts w:ascii="Times New Roman" w:hAnsi="Times New Roman" w:cs="Times New Roman"/>
                  <w:color w:val="000000"/>
                  <w:sz w:val="18"/>
                  <w:szCs w:val="18"/>
                  <w:rPrChange w:id="4006" w:author="Jujia Li" w:date="2025-08-10T15:16:00Z" w16du:dateUtc="2025-08-10T20:16:00Z">
                    <w:rPr>
                      <w:rFonts w:ascii="Aptos Narrow" w:hAnsi="Aptos Narrow"/>
                      <w:color w:val="000000"/>
                      <w:sz w:val="22"/>
                      <w:szCs w:val="22"/>
                    </w:rPr>
                  </w:rPrChange>
                </w:rPr>
                <w:t>3.50</w:t>
              </w:r>
            </w:ins>
          </w:p>
        </w:tc>
        <w:tc>
          <w:tcPr>
            <w:tcW w:w="308" w:type="pct"/>
            <w:gridSpan w:val="2"/>
            <w:noWrap/>
            <w:vAlign w:val="bottom"/>
            <w:hideMark/>
          </w:tcPr>
          <w:p w14:paraId="72A96436" w14:textId="13A6CDD4" w:rsidR="004D28DD" w:rsidRPr="004D28DD" w:rsidRDefault="004D28DD" w:rsidP="004D28DD">
            <w:pPr>
              <w:spacing w:after="120" w:line="360" w:lineRule="auto"/>
              <w:contextualSpacing/>
              <w:jc w:val="right"/>
              <w:rPr>
                <w:ins w:id="4007" w:author="Microsoft Word" w:date="2025-08-11T16:30:00Z" w16du:dateUtc="2025-08-11T21:30:00Z"/>
                <w:rFonts w:ascii="Times New Roman" w:eastAsia="Times New Roman" w:hAnsi="Times New Roman" w:cs="Times New Roman"/>
                <w:color w:val="000000"/>
                <w:kern w:val="0"/>
                <w:sz w:val="18"/>
                <w:szCs w:val="18"/>
                <w14:ligatures w14:val="none"/>
              </w:rPr>
            </w:pPr>
            <w:ins w:id="4008" w:author="Microsoft Word" w:date="2025-08-11T16:30:00Z" w16du:dateUtc="2025-08-11T21:30:00Z">
              <w:r w:rsidRPr="004D28DD">
                <w:rPr>
                  <w:rFonts w:ascii="Times New Roman" w:hAnsi="Times New Roman" w:cs="Times New Roman"/>
                  <w:color w:val="000000"/>
                  <w:sz w:val="18"/>
                  <w:szCs w:val="18"/>
                  <w:rPrChange w:id="4009" w:author="Jujia Li" w:date="2025-08-10T15:16:00Z" w16du:dateUtc="2025-08-10T20:16:00Z">
                    <w:rPr>
                      <w:rFonts w:ascii="Aptos Narrow" w:hAnsi="Aptos Narrow"/>
                      <w:color w:val="000000"/>
                      <w:sz w:val="22"/>
                      <w:szCs w:val="22"/>
                    </w:rPr>
                  </w:rPrChange>
                </w:rPr>
                <w:t>0.47</w:t>
              </w:r>
            </w:ins>
          </w:p>
        </w:tc>
        <w:tc>
          <w:tcPr>
            <w:tcW w:w="380" w:type="pct"/>
            <w:noWrap/>
            <w:vAlign w:val="bottom"/>
            <w:hideMark/>
          </w:tcPr>
          <w:p w14:paraId="67766B71" w14:textId="1BDA0FC4" w:rsidR="004D28DD" w:rsidRPr="004D28DD" w:rsidRDefault="004D28DD" w:rsidP="004D28DD">
            <w:pPr>
              <w:spacing w:after="120" w:line="360" w:lineRule="auto"/>
              <w:contextualSpacing/>
              <w:jc w:val="right"/>
              <w:rPr>
                <w:ins w:id="4010" w:author="Microsoft Word" w:date="2025-08-11T16:30:00Z" w16du:dateUtc="2025-08-11T21:30:00Z"/>
                <w:rFonts w:ascii="Times New Roman" w:eastAsia="Times New Roman" w:hAnsi="Times New Roman" w:cs="Times New Roman"/>
                <w:color w:val="000000"/>
                <w:kern w:val="0"/>
                <w:sz w:val="18"/>
                <w:szCs w:val="18"/>
                <w14:ligatures w14:val="none"/>
              </w:rPr>
            </w:pPr>
            <w:ins w:id="4011" w:author="Microsoft Word" w:date="2025-08-11T16:30:00Z" w16du:dateUtc="2025-08-11T21:30:00Z">
              <w:r w:rsidRPr="004D28DD">
                <w:rPr>
                  <w:rFonts w:ascii="Times New Roman" w:hAnsi="Times New Roman" w:cs="Times New Roman"/>
                  <w:color w:val="000000"/>
                  <w:sz w:val="18"/>
                  <w:szCs w:val="18"/>
                  <w:rPrChange w:id="4012" w:author="Jujia Li" w:date="2025-08-10T15:16:00Z" w16du:dateUtc="2025-08-10T20:16:00Z">
                    <w:rPr>
                      <w:rFonts w:ascii="Aptos Narrow" w:hAnsi="Aptos Narrow"/>
                      <w:color w:val="000000"/>
                      <w:sz w:val="22"/>
                      <w:szCs w:val="22"/>
                    </w:rPr>
                  </w:rPrChange>
                </w:rPr>
                <w:t>3.08</w:t>
              </w:r>
            </w:ins>
          </w:p>
        </w:tc>
        <w:tc>
          <w:tcPr>
            <w:tcW w:w="315" w:type="pct"/>
            <w:gridSpan w:val="2"/>
            <w:noWrap/>
            <w:vAlign w:val="bottom"/>
            <w:hideMark/>
          </w:tcPr>
          <w:p w14:paraId="4504C9C2" w14:textId="4524D8B8" w:rsidR="004D28DD" w:rsidRPr="004D28DD" w:rsidRDefault="004D28DD" w:rsidP="004D28DD">
            <w:pPr>
              <w:spacing w:after="120" w:line="360" w:lineRule="auto"/>
              <w:contextualSpacing/>
              <w:jc w:val="right"/>
              <w:rPr>
                <w:ins w:id="4013" w:author="Microsoft Word" w:date="2025-08-11T16:30:00Z" w16du:dateUtc="2025-08-11T21:30:00Z"/>
                <w:rFonts w:ascii="Times New Roman" w:eastAsia="Times New Roman" w:hAnsi="Times New Roman" w:cs="Times New Roman"/>
                <w:color w:val="000000"/>
                <w:kern w:val="0"/>
                <w:sz w:val="18"/>
                <w:szCs w:val="18"/>
                <w14:ligatures w14:val="none"/>
              </w:rPr>
            </w:pPr>
            <w:ins w:id="4014" w:author="Microsoft Word" w:date="2025-08-11T16:30:00Z" w16du:dateUtc="2025-08-11T21:30:00Z">
              <w:r w:rsidRPr="004D28DD">
                <w:rPr>
                  <w:rFonts w:ascii="Times New Roman" w:hAnsi="Times New Roman" w:cs="Times New Roman"/>
                  <w:color w:val="000000"/>
                  <w:sz w:val="18"/>
                  <w:szCs w:val="18"/>
                  <w:rPrChange w:id="4015" w:author="Jujia Li" w:date="2025-08-10T15:16:00Z" w16du:dateUtc="2025-08-10T20:16:00Z">
                    <w:rPr>
                      <w:rFonts w:ascii="Aptos Narrow" w:hAnsi="Aptos Narrow"/>
                      <w:color w:val="000000"/>
                      <w:sz w:val="22"/>
                      <w:szCs w:val="22"/>
                    </w:rPr>
                  </w:rPrChange>
                </w:rPr>
                <w:t>0.42</w:t>
              </w:r>
            </w:ins>
          </w:p>
        </w:tc>
        <w:tc>
          <w:tcPr>
            <w:tcW w:w="380" w:type="pct"/>
            <w:noWrap/>
            <w:vAlign w:val="bottom"/>
            <w:hideMark/>
          </w:tcPr>
          <w:p w14:paraId="63BCED0B" w14:textId="1F4243C4" w:rsidR="004D28DD" w:rsidRPr="004D28DD" w:rsidRDefault="004D28DD" w:rsidP="004D28DD">
            <w:pPr>
              <w:spacing w:after="120" w:line="360" w:lineRule="auto"/>
              <w:contextualSpacing/>
              <w:jc w:val="right"/>
              <w:rPr>
                <w:ins w:id="4016" w:author="Microsoft Word" w:date="2025-08-11T16:30:00Z" w16du:dateUtc="2025-08-11T21:30:00Z"/>
                <w:rFonts w:ascii="Times New Roman" w:eastAsia="Times New Roman" w:hAnsi="Times New Roman" w:cs="Times New Roman"/>
                <w:color w:val="000000"/>
                <w:kern w:val="0"/>
                <w:sz w:val="18"/>
                <w:szCs w:val="18"/>
                <w14:ligatures w14:val="none"/>
              </w:rPr>
            </w:pPr>
            <w:ins w:id="4017" w:author="Microsoft Word" w:date="2025-08-11T16:30:00Z" w16du:dateUtc="2025-08-11T21:30:00Z">
              <w:r w:rsidRPr="004D28DD">
                <w:rPr>
                  <w:rFonts w:ascii="Times New Roman" w:hAnsi="Times New Roman" w:cs="Times New Roman"/>
                  <w:color w:val="000000"/>
                  <w:sz w:val="18"/>
                  <w:szCs w:val="18"/>
                  <w:rPrChange w:id="4018" w:author="Jujia Li" w:date="2025-08-10T15:16:00Z" w16du:dateUtc="2025-08-10T20:16:00Z">
                    <w:rPr>
                      <w:rFonts w:ascii="Aptos Narrow" w:hAnsi="Aptos Narrow"/>
                      <w:color w:val="000000"/>
                      <w:sz w:val="22"/>
                      <w:szCs w:val="22"/>
                    </w:rPr>
                  </w:rPrChange>
                </w:rPr>
                <w:t>2.95</w:t>
              </w:r>
            </w:ins>
          </w:p>
        </w:tc>
        <w:tc>
          <w:tcPr>
            <w:tcW w:w="316" w:type="pct"/>
            <w:gridSpan w:val="2"/>
            <w:noWrap/>
            <w:vAlign w:val="bottom"/>
            <w:hideMark/>
          </w:tcPr>
          <w:p w14:paraId="61DEA978" w14:textId="2DD7F005" w:rsidR="004D28DD" w:rsidRPr="004D28DD" w:rsidRDefault="004D28DD" w:rsidP="004D28DD">
            <w:pPr>
              <w:spacing w:after="120" w:line="360" w:lineRule="auto"/>
              <w:contextualSpacing/>
              <w:jc w:val="right"/>
              <w:rPr>
                <w:ins w:id="4019" w:author="Microsoft Word" w:date="2025-08-11T16:30:00Z" w16du:dateUtc="2025-08-11T21:30:00Z"/>
                <w:rFonts w:ascii="Times New Roman" w:eastAsia="Times New Roman" w:hAnsi="Times New Roman" w:cs="Times New Roman"/>
                <w:color w:val="000000"/>
                <w:kern w:val="0"/>
                <w:sz w:val="18"/>
                <w:szCs w:val="18"/>
                <w14:ligatures w14:val="none"/>
              </w:rPr>
            </w:pPr>
            <w:ins w:id="4020" w:author="Microsoft Word" w:date="2025-08-11T16:30:00Z" w16du:dateUtc="2025-08-11T21:30:00Z">
              <w:r w:rsidRPr="004D28DD">
                <w:rPr>
                  <w:rFonts w:ascii="Times New Roman" w:hAnsi="Times New Roman" w:cs="Times New Roman"/>
                  <w:color w:val="000000"/>
                  <w:sz w:val="18"/>
                  <w:szCs w:val="18"/>
                  <w:rPrChange w:id="4021" w:author="Jujia Li" w:date="2025-08-10T15:16:00Z" w16du:dateUtc="2025-08-10T20:16:00Z">
                    <w:rPr>
                      <w:rFonts w:ascii="Aptos Narrow" w:hAnsi="Aptos Narrow"/>
                      <w:color w:val="000000"/>
                      <w:sz w:val="22"/>
                      <w:szCs w:val="22"/>
                    </w:rPr>
                  </w:rPrChange>
                </w:rPr>
                <w:t>0.40</w:t>
              </w:r>
            </w:ins>
          </w:p>
        </w:tc>
        <w:tc>
          <w:tcPr>
            <w:tcW w:w="380" w:type="pct"/>
            <w:noWrap/>
            <w:vAlign w:val="bottom"/>
            <w:hideMark/>
          </w:tcPr>
          <w:p w14:paraId="36183EB4" w14:textId="6BADE48D" w:rsidR="004D28DD" w:rsidRPr="004D28DD" w:rsidRDefault="004D28DD" w:rsidP="004D28DD">
            <w:pPr>
              <w:spacing w:after="120" w:line="360" w:lineRule="auto"/>
              <w:contextualSpacing/>
              <w:jc w:val="right"/>
              <w:rPr>
                <w:ins w:id="4022" w:author="Microsoft Word" w:date="2025-08-11T16:30:00Z" w16du:dateUtc="2025-08-11T21:30:00Z"/>
                <w:rFonts w:ascii="Times New Roman" w:eastAsia="Times New Roman" w:hAnsi="Times New Roman" w:cs="Times New Roman"/>
                <w:color w:val="000000"/>
                <w:kern w:val="0"/>
                <w:sz w:val="18"/>
                <w:szCs w:val="18"/>
                <w14:ligatures w14:val="none"/>
              </w:rPr>
            </w:pPr>
            <w:ins w:id="4023" w:author="Microsoft Word" w:date="2025-08-11T16:30:00Z" w16du:dateUtc="2025-08-11T21:30:00Z">
              <w:r w:rsidRPr="004D28DD">
                <w:rPr>
                  <w:rFonts w:ascii="Times New Roman" w:hAnsi="Times New Roman" w:cs="Times New Roman"/>
                  <w:color w:val="000000"/>
                  <w:sz w:val="18"/>
                  <w:szCs w:val="18"/>
                  <w:rPrChange w:id="4024" w:author="Jujia Li" w:date="2025-08-10T15:16:00Z" w16du:dateUtc="2025-08-10T20:16:00Z">
                    <w:rPr>
                      <w:rFonts w:ascii="Aptos Narrow" w:hAnsi="Aptos Narrow"/>
                      <w:color w:val="000000"/>
                      <w:sz w:val="22"/>
                      <w:szCs w:val="22"/>
                    </w:rPr>
                  </w:rPrChange>
                </w:rPr>
                <w:t>2.70</w:t>
              </w:r>
            </w:ins>
          </w:p>
        </w:tc>
        <w:tc>
          <w:tcPr>
            <w:tcW w:w="321" w:type="pct"/>
            <w:noWrap/>
            <w:vAlign w:val="bottom"/>
            <w:hideMark/>
          </w:tcPr>
          <w:p w14:paraId="5B2A5EA0" w14:textId="0C17D875" w:rsidR="004D28DD" w:rsidRPr="004D28DD" w:rsidRDefault="004D28DD" w:rsidP="004D28DD">
            <w:pPr>
              <w:spacing w:after="120" w:line="360" w:lineRule="auto"/>
              <w:contextualSpacing/>
              <w:jc w:val="right"/>
              <w:rPr>
                <w:ins w:id="4025" w:author="Microsoft Word" w:date="2025-08-11T16:30:00Z" w16du:dateUtc="2025-08-11T21:30:00Z"/>
                <w:rFonts w:ascii="Times New Roman" w:eastAsia="Times New Roman" w:hAnsi="Times New Roman" w:cs="Times New Roman"/>
                <w:color w:val="000000"/>
                <w:kern w:val="0"/>
                <w:sz w:val="18"/>
                <w:szCs w:val="18"/>
                <w14:ligatures w14:val="none"/>
              </w:rPr>
            </w:pPr>
            <w:ins w:id="4026" w:author="Microsoft Word" w:date="2025-08-11T16:30:00Z" w16du:dateUtc="2025-08-11T21:30:00Z">
              <w:r w:rsidRPr="004D28DD">
                <w:rPr>
                  <w:rFonts w:ascii="Times New Roman" w:hAnsi="Times New Roman" w:cs="Times New Roman"/>
                  <w:color w:val="000000"/>
                  <w:sz w:val="18"/>
                  <w:szCs w:val="18"/>
                  <w:rPrChange w:id="4027" w:author="Jujia Li" w:date="2025-08-10T15:16:00Z" w16du:dateUtc="2025-08-10T20:16:00Z">
                    <w:rPr>
                      <w:rFonts w:ascii="Aptos Narrow" w:hAnsi="Aptos Narrow"/>
                      <w:color w:val="000000"/>
                      <w:sz w:val="22"/>
                      <w:szCs w:val="22"/>
                    </w:rPr>
                  </w:rPrChange>
                </w:rPr>
                <w:t>0.37</w:t>
              </w:r>
            </w:ins>
          </w:p>
        </w:tc>
        <w:tc>
          <w:tcPr>
            <w:tcW w:w="428" w:type="pct"/>
            <w:noWrap/>
            <w:vAlign w:val="bottom"/>
            <w:hideMark/>
          </w:tcPr>
          <w:p w14:paraId="037CF4CC" w14:textId="33E10D31" w:rsidR="004D28DD" w:rsidRPr="004D28DD" w:rsidRDefault="004D28DD" w:rsidP="004D28DD">
            <w:pPr>
              <w:spacing w:after="120" w:line="360" w:lineRule="auto"/>
              <w:contextualSpacing/>
              <w:jc w:val="right"/>
              <w:rPr>
                <w:ins w:id="4028" w:author="Microsoft Word" w:date="2025-08-11T16:30:00Z" w16du:dateUtc="2025-08-11T21:30:00Z"/>
                <w:rFonts w:ascii="Times New Roman" w:eastAsia="Times New Roman" w:hAnsi="Times New Roman" w:cs="Times New Roman"/>
                <w:color w:val="000000"/>
                <w:kern w:val="0"/>
                <w:sz w:val="18"/>
                <w:szCs w:val="18"/>
                <w14:ligatures w14:val="none"/>
              </w:rPr>
            </w:pPr>
            <w:ins w:id="4029" w:author="Microsoft Word" w:date="2025-08-11T16:30:00Z" w16du:dateUtc="2025-08-11T21:30:00Z">
              <w:r w:rsidRPr="004D28DD">
                <w:rPr>
                  <w:rFonts w:ascii="Times New Roman" w:hAnsi="Times New Roman" w:cs="Times New Roman"/>
                  <w:color w:val="000000"/>
                  <w:sz w:val="18"/>
                  <w:szCs w:val="18"/>
                  <w:rPrChange w:id="4030" w:author="Jujia Li" w:date="2025-08-10T15:16:00Z" w16du:dateUtc="2025-08-10T20:16:00Z">
                    <w:rPr>
                      <w:rFonts w:ascii="Aptos Narrow" w:hAnsi="Aptos Narrow"/>
                      <w:color w:val="000000"/>
                      <w:sz w:val="22"/>
                      <w:szCs w:val="22"/>
                    </w:rPr>
                  </w:rPrChange>
                </w:rPr>
                <w:t>12.23</w:t>
              </w:r>
            </w:ins>
          </w:p>
        </w:tc>
        <w:tc>
          <w:tcPr>
            <w:tcW w:w="344" w:type="pct"/>
            <w:vAlign w:val="bottom"/>
          </w:tcPr>
          <w:p w14:paraId="6BC7F353" w14:textId="04D9D517" w:rsidR="004D28DD" w:rsidRPr="004D28DD" w:rsidRDefault="004D28DD" w:rsidP="004D28DD">
            <w:pPr>
              <w:spacing w:after="120" w:line="360" w:lineRule="auto"/>
              <w:contextualSpacing/>
              <w:jc w:val="right"/>
              <w:rPr>
                <w:ins w:id="4031" w:author="Microsoft Word" w:date="2025-08-11T16:30:00Z" w16du:dateUtc="2025-08-11T21:30:00Z"/>
                <w:rFonts w:ascii="Times New Roman" w:hAnsi="Times New Roman" w:cs="Times New Roman"/>
                <w:sz w:val="18"/>
                <w:szCs w:val="18"/>
              </w:rPr>
            </w:pPr>
            <w:ins w:id="4032" w:author="Microsoft Word" w:date="2025-08-11T16:30:00Z" w16du:dateUtc="2025-08-11T21:30:00Z">
              <w:r w:rsidRPr="004D28DD">
                <w:rPr>
                  <w:rFonts w:ascii="Times New Roman" w:hAnsi="Times New Roman" w:cs="Times New Roman"/>
                  <w:color w:val="000000"/>
                  <w:sz w:val="18"/>
                  <w:szCs w:val="18"/>
                  <w:rPrChange w:id="4033" w:author="Jujia Li" w:date="2025-08-10T15:16:00Z" w16du:dateUtc="2025-08-10T20:16:00Z">
                    <w:rPr>
                      <w:rFonts w:ascii="Aptos Narrow" w:hAnsi="Aptos Narrow"/>
                      <w:color w:val="000000"/>
                      <w:sz w:val="22"/>
                      <w:szCs w:val="22"/>
                    </w:rPr>
                  </w:rPrChange>
                </w:rPr>
                <w:t>0.42</w:t>
              </w:r>
            </w:ins>
          </w:p>
        </w:tc>
      </w:tr>
      <w:tr w:rsidR="004D28DD" w:rsidRPr="006A0CE7" w14:paraId="55DAF474" w14:textId="77777777" w:rsidTr="005E344C">
        <w:trPr>
          <w:trHeight w:val="290"/>
          <w:ins w:id="4034" w:author="Microsoft Word" w:date="2025-08-11T16:30:00Z"/>
        </w:trPr>
        <w:tc>
          <w:tcPr>
            <w:tcW w:w="808" w:type="pct"/>
            <w:noWrap/>
            <w:vAlign w:val="bottom"/>
            <w:hideMark/>
          </w:tcPr>
          <w:p w14:paraId="41EA776F" w14:textId="77777777" w:rsidR="004D28DD" w:rsidRPr="00221F0A" w:rsidRDefault="004D28DD" w:rsidP="004D28DD">
            <w:pPr>
              <w:spacing w:after="120" w:line="360" w:lineRule="auto"/>
              <w:contextualSpacing/>
              <w:rPr>
                <w:ins w:id="4035" w:author="Microsoft Word" w:date="2025-08-11T16:30:00Z" w16du:dateUtc="2025-08-11T21:30:00Z"/>
                <w:rFonts w:ascii="Times New Roman" w:eastAsia="Times New Roman" w:hAnsi="Times New Roman" w:cs="Times New Roman"/>
                <w:color w:val="000000"/>
                <w:kern w:val="0"/>
                <w:sz w:val="18"/>
                <w:szCs w:val="18"/>
                <w14:ligatures w14:val="none"/>
              </w:rPr>
            </w:pPr>
            <w:ins w:id="4036" w:author="Microsoft Word" w:date="2025-08-11T16:30:00Z" w16du:dateUtc="2025-08-11T21:30:00Z">
              <w:r w:rsidRPr="005E344C">
                <w:rPr>
                  <w:rFonts w:ascii="Times New Roman" w:hAnsi="Times New Roman" w:cs="Times New Roman"/>
                  <w:color w:val="000000"/>
                  <w:sz w:val="18"/>
                  <w:szCs w:val="18"/>
                </w:rPr>
                <w:t>SHELBY</w:t>
              </w:r>
            </w:ins>
          </w:p>
        </w:tc>
        <w:tc>
          <w:tcPr>
            <w:tcW w:w="566" w:type="pct"/>
            <w:vAlign w:val="bottom"/>
          </w:tcPr>
          <w:p w14:paraId="5AF4B5F7" w14:textId="64976B1B" w:rsidR="004D28DD" w:rsidRPr="004D28DD" w:rsidRDefault="004D28DD" w:rsidP="004D28DD">
            <w:pPr>
              <w:spacing w:after="120" w:line="360" w:lineRule="auto"/>
              <w:contextualSpacing/>
              <w:jc w:val="right"/>
              <w:rPr>
                <w:ins w:id="4037" w:author="Microsoft Word" w:date="2025-08-11T16:30:00Z" w16du:dateUtc="2025-08-11T21:30:00Z"/>
                <w:rFonts w:ascii="Times New Roman" w:hAnsi="Times New Roman" w:cs="Times New Roman"/>
                <w:sz w:val="18"/>
                <w:szCs w:val="18"/>
              </w:rPr>
            </w:pPr>
            <w:ins w:id="4038" w:author="Microsoft Word" w:date="2025-08-11T16:30:00Z" w16du:dateUtc="2025-08-11T21:30:00Z">
              <w:r w:rsidRPr="004D28DD">
                <w:rPr>
                  <w:rFonts w:ascii="Times New Roman" w:hAnsi="Times New Roman" w:cs="Times New Roman"/>
                  <w:color w:val="000000"/>
                  <w:sz w:val="18"/>
                  <w:szCs w:val="18"/>
                  <w:rPrChange w:id="4039" w:author="Jujia Li" w:date="2025-08-10T15:16:00Z" w16du:dateUtc="2025-08-10T20:16:00Z">
                    <w:rPr>
                      <w:rFonts w:ascii="Aptos Narrow" w:hAnsi="Aptos Narrow"/>
                      <w:color w:val="000000"/>
                      <w:sz w:val="22"/>
                      <w:szCs w:val="22"/>
                    </w:rPr>
                  </w:rPrChange>
                </w:rPr>
                <w:t>214547.76</w:t>
              </w:r>
            </w:ins>
          </w:p>
        </w:tc>
        <w:tc>
          <w:tcPr>
            <w:tcW w:w="454" w:type="pct"/>
            <w:noWrap/>
            <w:vAlign w:val="bottom"/>
            <w:hideMark/>
          </w:tcPr>
          <w:p w14:paraId="78F599FF" w14:textId="0EC6A7D9" w:rsidR="004D28DD" w:rsidRPr="004D28DD" w:rsidRDefault="004D28DD" w:rsidP="004D28DD">
            <w:pPr>
              <w:spacing w:after="120" w:line="360" w:lineRule="auto"/>
              <w:contextualSpacing/>
              <w:jc w:val="right"/>
              <w:rPr>
                <w:ins w:id="4040" w:author="Microsoft Word" w:date="2025-08-11T16:30:00Z" w16du:dateUtc="2025-08-11T21:30:00Z"/>
                <w:rFonts w:ascii="Times New Roman" w:eastAsia="Times New Roman" w:hAnsi="Times New Roman" w:cs="Times New Roman"/>
                <w:color w:val="000000"/>
                <w:kern w:val="0"/>
                <w:sz w:val="18"/>
                <w:szCs w:val="18"/>
                <w14:ligatures w14:val="none"/>
              </w:rPr>
            </w:pPr>
            <w:ins w:id="4041" w:author="Microsoft Word" w:date="2025-08-11T16:30:00Z" w16du:dateUtc="2025-08-11T21:30:00Z">
              <w:r w:rsidRPr="004D28DD">
                <w:rPr>
                  <w:rFonts w:ascii="Times New Roman" w:hAnsi="Times New Roman" w:cs="Times New Roman"/>
                  <w:color w:val="000000"/>
                  <w:sz w:val="18"/>
                  <w:szCs w:val="18"/>
                  <w:rPrChange w:id="4042" w:author="Jujia Li" w:date="2025-08-10T15:16:00Z" w16du:dateUtc="2025-08-10T20:16:00Z">
                    <w:rPr>
                      <w:rFonts w:ascii="Aptos Narrow" w:hAnsi="Aptos Narrow"/>
                      <w:color w:val="000000"/>
                      <w:sz w:val="22"/>
                      <w:szCs w:val="22"/>
                    </w:rPr>
                  </w:rPrChange>
                </w:rPr>
                <w:t>66.69</w:t>
              </w:r>
            </w:ins>
          </w:p>
        </w:tc>
        <w:tc>
          <w:tcPr>
            <w:tcW w:w="308" w:type="pct"/>
            <w:gridSpan w:val="2"/>
            <w:noWrap/>
            <w:vAlign w:val="bottom"/>
            <w:hideMark/>
          </w:tcPr>
          <w:p w14:paraId="0121C09B" w14:textId="326BA946" w:rsidR="004D28DD" w:rsidRPr="004D28DD" w:rsidRDefault="004D28DD" w:rsidP="004D28DD">
            <w:pPr>
              <w:spacing w:after="120" w:line="360" w:lineRule="auto"/>
              <w:contextualSpacing/>
              <w:jc w:val="right"/>
              <w:rPr>
                <w:ins w:id="4043" w:author="Microsoft Word" w:date="2025-08-11T16:30:00Z" w16du:dateUtc="2025-08-11T21:30:00Z"/>
                <w:rFonts w:ascii="Times New Roman" w:eastAsia="Times New Roman" w:hAnsi="Times New Roman" w:cs="Times New Roman"/>
                <w:color w:val="000000"/>
                <w:kern w:val="0"/>
                <w:sz w:val="18"/>
                <w:szCs w:val="18"/>
                <w14:ligatures w14:val="none"/>
              </w:rPr>
            </w:pPr>
            <w:ins w:id="4044" w:author="Microsoft Word" w:date="2025-08-11T16:30:00Z" w16du:dateUtc="2025-08-11T21:30:00Z">
              <w:r w:rsidRPr="004D28DD">
                <w:rPr>
                  <w:rFonts w:ascii="Times New Roman" w:hAnsi="Times New Roman" w:cs="Times New Roman"/>
                  <w:color w:val="000000"/>
                  <w:sz w:val="18"/>
                  <w:szCs w:val="18"/>
                  <w:rPrChange w:id="4045" w:author="Jujia Li" w:date="2025-08-10T15:16:00Z" w16du:dateUtc="2025-08-10T20:16:00Z">
                    <w:rPr>
                      <w:rFonts w:ascii="Aptos Narrow" w:hAnsi="Aptos Narrow"/>
                      <w:color w:val="000000"/>
                      <w:sz w:val="22"/>
                      <w:szCs w:val="22"/>
                    </w:rPr>
                  </w:rPrChange>
                </w:rPr>
                <w:t>0.86</w:t>
              </w:r>
            </w:ins>
          </w:p>
        </w:tc>
        <w:tc>
          <w:tcPr>
            <w:tcW w:w="380" w:type="pct"/>
            <w:noWrap/>
            <w:vAlign w:val="bottom"/>
            <w:hideMark/>
          </w:tcPr>
          <w:p w14:paraId="06E69C41" w14:textId="10E86A57" w:rsidR="004D28DD" w:rsidRPr="004D28DD" w:rsidRDefault="004D28DD" w:rsidP="004D28DD">
            <w:pPr>
              <w:spacing w:after="120" w:line="360" w:lineRule="auto"/>
              <w:contextualSpacing/>
              <w:jc w:val="right"/>
              <w:rPr>
                <w:ins w:id="4046" w:author="Microsoft Word" w:date="2025-08-11T16:30:00Z" w16du:dateUtc="2025-08-11T21:30:00Z"/>
                <w:rFonts w:ascii="Times New Roman" w:eastAsia="Times New Roman" w:hAnsi="Times New Roman" w:cs="Times New Roman"/>
                <w:color w:val="000000"/>
                <w:kern w:val="0"/>
                <w:sz w:val="18"/>
                <w:szCs w:val="18"/>
                <w14:ligatures w14:val="none"/>
              </w:rPr>
            </w:pPr>
            <w:ins w:id="4047" w:author="Microsoft Word" w:date="2025-08-11T16:30:00Z" w16du:dateUtc="2025-08-11T21:30:00Z">
              <w:r w:rsidRPr="004D28DD">
                <w:rPr>
                  <w:rFonts w:ascii="Times New Roman" w:hAnsi="Times New Roman" w:cs="Times New Roman"/>
                  <w:color w:val="000000"/>
                  <w:sz w:val="18"/>
                  <w:szCs w:val="18"/>
                  <w:rPrChange w:id="4048" w:author="Jujia Li" w:date="2025-08-10T15:16:00Z" w16du:dateUtc="2025-08-10T20:16:00Z">
                    <w:rPr>
                      <w:rFonts w:ascii="Aptos Narrow" w:hAnsi="Aptos Narrow"/>
                      <w:color w:val="000000"/>
                      <w:sz w:val="22"/>
                      <w:szCs w:val="22"/>
                    </w:rPr>
                  </w:rPrChange>
                </w:rPr>
                <w:t>59.90</w:t>
              </w:r>
            </w:ins>
          </w:p>
        </w:tc>
        <w:tc>
          <w:tcPr>
            <w:tcW w:w="315" w:type="pct"/>
            <w:gridSpan w:val="2"/>
            <w:noWrap/>
            <w:vAlign w:val="bottom"/>
            <w:hideMark/>
          </w:tcPr>
          <w:p w14:paraId="580527F4" w14:textId="37CA7F16" w:rsidR="004D28DD" w:rsidRPr="004D28DD" w:rsidRDefault="004D28DD" w:rsidP="004D28DD">
            <w:pPr>
              <w:spacing w:after="120" w:line="360" w:lineRule="auto"/>
              <w:contextualSpacing/>
              <w:jc w:val="right"/>
              <w:rPr>
                <w:ins w:id="4049" w:author="Microsoft Word" w:date="2025-08-11T16:30:00Z" w16du:dateUtc="2025-08-11T21:30:00Z"/>
                <w:rFonts w:ascii="Times New Roman" w:eastAsia="Times New Roman" w:hAnsi="Times New Roman" w:cs="Times New Roman"/>
                <w:color w:val="000000"/>
                <w:kern w:val="0"/>
                <w:sz w:val="18"/>
                <w:szCs w:val="18"/>
                <w14:ligatures w14:val="none"/>
              </w:rPr>
            </w:pPr>
            <w:ins w:id="4050" w:author="Microsoft Word" w:date="2025-08-11T16:30:00Z" w16du:dateUtc="2025-08-11T21:30:00Z">
              <w:r w:rsidRPr="004D28DD">
                <w:rPr>
                  <w:rFonts w:ascii="Times New Roman" w:hAnsi="Times New Roman" w:cs="Times New Roman"/>
                  <w:color w:val="000000"/>
                  <w:sz w:val="18"/>
                  <w:szCs w:val="18"/>
                  <w:rPrChange w:id="4051" w:author="Jujia Li" w:date="2025-08-10T15:16:00Z" w16du:dateUtc="2025-08-10T20:16:00Z">
                    <w:rPr>
                      <w:rFonts w:ascii="Aptos Narrow" w:hAnsi="Aptos Narrow"/>
                      <w:color w:val="000000"/>
                      <w:sz w:val="22"/>
                      <w:szCs w:val="22"/>
                    </w:rPr>
                  </w:rPrChange>
                </w:rPr>
                <w:t>0.77</w:t>
              </w:r>
            </w:ins>
          </w:p>
        </w:tc>
        <w:tc>
          <w:tcPr>
            <w:tcW w:w="380" w:type="pct"/>
            <w:noWrap/>
            <w:vAlign w:val="bottom"/>
            <w:hideMark/>
          </w:tcPr>
          <w:p w14:paraId="58DAA5C6" w14:textId="64124782" w:rsidR="004D28DD" w:rsidRPr="004D28DD" w:rsidRDefault="004D28DD" w:rsidP="004D28DD">
            <w:pPr>
              <w:spacing w:after="120" w:line="360" w:lineRule="auto"/>
              <w:contextualSpacing/>
              <w:jc w:val="right"/>
              <w:rPr>
                <w:ins w:id="4052" w:author="Microsoft Word" w:date="2025-08-11T16:30:00Z" w16du:dateUtc="2025-08-11T21:30:00Z"/>
                <w:rFonts w:ascii="Times New Roman" w:eastAsia="Times New Roman" w:hAnsi="Times New Roman" w:cs="Times New Roman"/>
                <w:color w:val="000000"/>
                <w:kern w:val="0"/>
                <w:sz w:val="18"/>
                <w:szCs w:val="18"/>
                <w14:ligatures w14:val="none"/>
              </w:rPr>
            </w:pPr>
            <w:ins w:id="4053" w:author="Microsoft Word" w:date="2025-08-11T16:30:00Z" w16du:dateUtc="2025-08-11T21:30:00Z">
              <w:r w:rsidRPr="004D28DD">
                <w:rPr>
                  <w:rFonts w:ascii="Times New Roman" w:hAnsi="Times New Roman" w:cs="Times New Roman"/>
                  <w:color w:val="000000"/>
                  <w:sz w:val="18"/>
                  <w:szCs w:val="18"/>
                  <w:rPrChange w:id="4054" w:author="Jujia Li" w:date="2025-08-10T15:16:00Z" w16du:dateUtc="2025-08-10T20:16:00Z">
                    <w:rPr>
                      <w:rFonts w:ascii="Aptos Narrow" w:hAnsi="Aptos Narrow"/>
                      <w:color w:val="000000"/>
                      <w:sz w:val="22"/>
                      <w:szCs w:val="22"/>
                    </w:rPr>
                  </w:rPrChange>
                </w:rPr>
                <w:t>49.19</w:t>
              </w:r>
            </w:ins>
          </w:p>
        </w:tc>
        <w:tc>
          <w:tcPr>
            <w:tcW w:w="316" w:type="pct"/>
            <w:gridSpan w:val="2"/>
            <w:noWrap/>
            <w:vAlign w:val="bottom"/>
            <w:hideMark/>
          </w:tcPr>
          <w:p w14:paraId="57169543" w14:textId="4C5EFBC7" w:rsidR="004D28DD" w:rsidRPr="004D28DD" w:rsidRDefault="004D28DD" w:rsidP="004D28DD">
            <w:pPr>
              <w:spacing w:after="120" w:line="360" w:lineRule="auto"/>
              <w:contextualSpacing/>
              <w:jc w:val="right"/>
              <w:rPr>
                <w:ins w:id="4055" w:author="Microsoft Word" w:date="2025-08-11T16:30:00Z" w16du:dateUtc="2025-08-11T21:30:00Z"/>
                <w:rFonts w:ascii="Times New Roman" w:eastAsia="Times New Roman" w:hAnsi="Times New Roman" w:cs="Times New Roman"/>
                <w:color w:val="000000"/>
                <w:kern w:val="0"/>
                <w:sz w:val="18"/>
                <w:szCs w:val="18"/>
                <w14:ligatures w14:val="none"/>
              </w:rPr>
            </w:pPr>
            <w:ins w:id="4056" w:author="Microsoft Word" w:date="2025-08-11T16:30:00Z" w16du:dateUtc="2025-08-11T21:30:00Z">
              <w:r w:rsidRPr="004D28DD">
                <w:rPr>
                  <w:rFonts w:ascii="Times New Roman" w:hAnsi="Times New Roman" w:cs="Times New Roman"/>
                  <w:color w:val="000000"/>
                  <w:sz w:val="18"/>
                  <w:szCs w:val="18"/>
                  <w:rPrChange w:id="4057" w:author="Jujia Li" w:date="2025-08-10T15:16:00Z" w16du:dateUtc="2025-08-10T20:16:00Z">
                    <w:rPr>
                      <w:rFonts w:ascii="Aptos Narrow" w:hAnsi="Aptos Narrow"/>
                      <w:color w:val="000000"/>
                      <w:sz w:val="22"/>
                      <w:szCs w:val="22"/>
                    </w:rPr>
                  </w:rPrChange>
                </w:rPr>
                <w:t>0.63</w:t>
              </w:r>
            </w:ins>
          </w:p>
        </w:tc>
        <w:tc>
          <w:tcPr>
            <w:tcW w:w="380" w:type="pct"/>
            <w:noWrap/>
            <w:vAlign w:val="bottom"/>
            <w:hideMark/>
          </w:tcPr>
          <w:p w14:paraId="1869209B" w14:textId="47B0C97B" w:rsidR="004D28DD" w:rsidRPr="004D28DD" w:rsidRDefault="004D28DD" w:rsidP="004D28DD">
            <w:pPr>
              <w:spacing w:after="120" w:line="360" w:lineRule="auto"/>
              <w:contextualSpacing/>
              <w:jc w:val="right"/>
              <w:rPr>
                <w:ins w:id="4058" w:author="Microsoft Word" w:date="2025-08-11T16:30:00Z" w16du:dateUtc="2025-08-11T21:30:00Z"/>
                <w:rFonts w:ascii="Times New Roman" w:eastAsia="Times New Roman" w:hAnsi="Times New Roman" w:cs="Times New Roman"/>
                <w:color w:val="000000"/>
                <w:kern w:val="0"/>
                <w:sz w:val="18"/>
                <w:szCs w:val="18"/>
                <w14:ligatures w14:val="none"/>
              </w:rPr>
            </w:pPr>
            <w:ins w:id="4059" w:author="Microsoft Word" w:date="2025-08-11T16:30:00Z" w16du:dateUtc="2025-08-11T21:30:00Z">
              <w:r w:rsidRPr="004D28DD">
                <w:rPr>
                  <w:rFonts w:ascii="Times New Roman" w:hAnsi="Times New Roman" w:cs="Times New Roman"/>
                  <w:color w:val="000000"/>
                  <w:sz w:val="18"/>
                  <w:szCs w:val="18"/>
                  <w:rPrChange w:id="4060" w:author="Jujia Li" w:date="2025-08-10T15:16:00Z" w16du:dateUtc="2025-08-10T20:16:00Z">
                    <w:rPr>
                      <w:rFonts w:ascii="Aptos Narrow" w:hAnsi="Aptos Narrow"/>
                      <w:color w:val="000000"/>
                      <w:sz w:val="22"/>
                      <w:szCs w:val="22"/>
                    </w:rPr>
                  </w:rPrChange>
                </w:rPr>
                <w:t>42.11</w:t>
              </w:r>
            </w:ins>
          </w:p>
        </w:tc>
        <w:tc>
          <w:tcPr>
            <w:tcW w:w="321" w:type="pct"/>
            <w:noWrap/>
            <w:vAlign w:val="bottom"/>
            <w:hideMark/>
          </w:tcPr>
          <w:p w14:paraId="1414980D" w14:textId="0AB8DC93" w:rsidR="004D28DD" w:rsidRPr="004D28DD" w:rsidRDefault="004D28DD" w:rsidP="004D28DD">
            <w:pPr>
              <w:spacing w:after="120" w:line="360" w:lineRule="auto"/>
              <w:contextualSpacing/>
              <w:jc w:val="right"/>
              <w:rPr>
                <w:ins w:id="4061" w:author="Microsoft Word" w:date="2025-08-11T16:30:00Z" w16du:dateUtc="2025-08-11T21:30:00Z"/>
                <w:rFonts w:ascii="Times New Roman" w:eastAsia="Times New Roman" w:hAnsi="Times New Roman" w:cs="Times New Roman"/>
                <w:color w:val="000000"/>
                <w:kern w:val="0"/>
                <w:sz w:val="18"/>
                <w:szCs w:val="18"/>
                <w14:ligatures w14:val="none"/>
              </w:rPr>
            </w:pPr>
            <w:ins w:id="4062" w:author="Microsoft Word" w:date="2025-08-11T16:30:00Z" w16du:dateUtc="2025-08-11T21:30:00Z">
              <w:r w:rsidRPr="004D28DD">
                <w:rPr>
                  <w:rFonts w:ascii="Times New Roman" w:hAnsi="Times New Roman" w:cs="Times New Roman"/>
                  <w:color w:val="000000"/>
                  <w:sz w:val="18"/>
                  <w:szCs w:val="18"/>
                  <w:rPrChange w:id="4063" w:author="Jujia Li" w:date="2025-08-10T15:16:00Z" w16du:dateUtc="2025-08-10T20:16:00Z">
                    <w:rPr>
                      <w:rFonts w:ascii="Aptos Narrow" w:hAnsi="Aptos Narrow"/>
                      <w:color w:val="000000"/>
                      <w:sz w:val="22"/>
                      <w:szCs w:val="22"/>
                    </w:rPr>
                  </w:rPrChange>
                </w:rPr>
                <w:t>0.53</w:t>
              </w:r>
            </w:ins>
          </w:p>
        </w:tc>
        <w:tc>
          <w:tcPr>
            <w:tcW w:w="428" w:type="pct"/>
            <w:noWrap/>
            <w:vAlign w:val="bottom"/>
            <w:hideMark/>
          </w:tcPr>
          <w:p w14:paraId="7519F7F9" w14:textId="2785DC96" w:rsidR="004D28DD" w:rsidRPr="004D28DD" w:rsidRDefault="004D28DD" w:rsidP="004D28DD">
            <w:pPr>
              <w:spacing w:after="120" w:line="360" w:lineRule="auto"/>
              <w:contextualSpacing/>
              <w:jc w:val="right"/>
              <w:rPr>
                <w:ins w:id="4064" w:author="Microsoft Word" w:date="2025-08-11T16:30:00Z" w16du:dateUtc="2025-08-11T21:30:00Z"/>
                <w:rFonts w:ascii="Times New Roman" w:eastAsia="Times New Roman" w:hAnsi="Times New Roman" w:cs="Times New Roman"/>
                <w:color w:val="000000"/>
                <w:kern w:val="0"/>
                <w:sz w:val="18"/>
                <w:szCs w:val="18"/>
                <w14:ligatures w14:val="none"/>
              </w:rPr>
            </w:pPr>
            <w:ins w:id="4065" w:author="Microsoft Word" w:date="2025-08-11T16:30:00Z" w16du:dateUtc="2025-08-11T21:30:00Z">
              <w:r w:rsidRPr="004D28DD">
                <w:rPr>
                  <w:rFonts w:ascii="Times New Roman" w:hAnsi="Times New Roman" w:cs="Times New Roman"/>
                  <w:color w:val="000000"/>
                  <w:sz w:val="18"/>
                  <w:szCs w:val="18"/>
                  <w:rPrChange w:id="4066" w:author="Jujia Li" w:date="2025-08-10T15:16:00Z" w16du:dateUtc="2025-08-10T20:16:00Z">
                    <w:rPr>
                      <w:rFonts w:ascii="Aptos Narrow" w:hAnsi="Aptos Narrow"/>
                      <w:color w:val="000000"/>
                      <w:sz w:val="22"/>
                      <w:szCs w:val="22"/>
                    </w:rPr>
                  </w:rPrChange>
                </w:rPr>
                <w:t>217.89</w:t>
              </w:r>
            </w:ins>
          </w:p>
        </w:tc>
        <w:tc>
          <w:tcPr>
            <w:tcW w:w="344" w:type="pct"/>
            <w:vAlign w:val="bottom"/>
          </w:tcPr>
          <w:p w14:paraId="004AEFB7" w14:textId="30D67DA0" w:rsidR="004D28DD" w:rsidRPr="004D28DD" w:rsidRDefault="004D28DD" w:rsidP="004D28DD">
            <w:pPr>
              <w:spacing w:after="120" w:line="360" w:lineRule="auto"/>
              <w:contextualSpacing/>
              <w:jc w:val="right"/>
              <w:rPr>
                <w:ins w:id="4067" w:author="Microsoft Word" w:date="2025-08-11T16:30:00Z" w16du:dateUtc="2025-08-11T21:30:00Z"/>
                <w:rFonts w:ascii="Times New Roman" w:hAnsi="Times New Roman" w:cs="Times New Roman"/>
                <w:sz w:val="18"/>
                <w:szCs w:val="18"/>
              </w:rPr>
            </w:pPr>
            <w:ins w:id="4068" w:author="Microsoft Word" w:date="2025-08-11T16:30:00Z" w16du:dateUtc="2025-08-11T21:30:00Z">
              <w:r w:rsidRPr="004D28DD">
                <w:rPr>
                  <w:rFonts w:ascii="Times New Roman" w:hAnsi="Times New Roman" w:cs="Times New Roman"/>
                  <w:color w:val="000000"/>
                  <w:sz w:val="18"/>
                  <w:szCs w:val="18"/>
                  <w:rPrChange w:id="4069" w:author="Jujia Li" w:date="2025-08-10T15:16:00Z" w16du:dateUtc="2025-08-10T20:16:00Z">
                    <w:rPr>
                      <w:rFonts w:ascii="Aptos Narrow" w:hAnsi="Aptos Narrow"/>
                      <w:color w:val="000000"/>
                      <w:sz w:val="22"/>
                      <w:szCs w:val="22"/>
                    </w:rPr>
                  </w:rPrChange>
                </w:rPr>
                <w:t>0.70</w:t>
              </w:r>
            </w:ins>
          </w:p>
        </w:tc>
      </w:tr>
      <w:tr w:rsidR="004D28DD" w:rsidRPr="006A0CE7" w14:paraId="5C4DC9E9" w14:textId="77777777" w:rsidTr="005E344C">
        <w:trPr>
          <w:trHeight w:val="290"/>
          <w:ins w:id="4070" w:author="Microsoft Word" w:date="2025-08-11T16:30:00Z"/>
        </w:trPr>
        <w:tc>
          <w:tcPr>
            <w:tcW w:w="808" w:type="pct"/>
            <w:noWrap/>
            <w:vAlign w:val="bottom"/>
            <w:hideMark/>
          </w:tcPr>
          <w:p w14:paraId="4BE0F017" w14:textId="77777777" w:rsidR="004D28DD" w:rsidRPr="00221F0A" w:rsidRDefault="004D28DD" w:rsidP="004D28DD">
            <w:pPr>
              <w:spacing w:after="120" w:line="360" w:lineRule="auto"/>
              <w:contextualSpacing/>
              <w:rPr>
                <w:ins w:id="4071" w:author="Microsoft Word" w:date="2025-08-11T16:30:00Z" w16du:dateUtc="2025-08-11T21:30:00Z"/>
                <w:rFonts w:ascii="Times New Roman" w:eastAsia="Times New Roman" w:hAnsi="Times New Roman" w:cs="Times New Roman"/>
                <w:color w:val="000000"/>
                <w:kern w:val="0"/>
                <w:sz w:val="18"/>
                <w:szCs w:val="18"/>
                <w14:ligatures w14:val="none"/>
              </w:rPr>
            </w:pPr>
            <w:ins w:id="4072" w:author="Microsoft Word" w:date="2025-08-11T16:30:00Z" w16du:dateUtc="2025-08-11T21:30:00Z">
              <w:r w:rsidRPr="005E344C">
                <w:rPr>
                  <w:rFonts w:ascii="Times New Roman" w:hAnsi="Times New Roman" w:cs="Times New Roman"/>
                  <w:color w:val="000000"/>
                  <w:sz w:val="18"/>
                  <w:szCs w:val="18"/>
                </w:rPr>
                <w:t>TUSCALOOSA</w:t>
              </w:r>
            </w:ins>
          </w:p>
        </w:tc>
        <w:tc>
          <w:tcPr>
            <w:tcW w:w="566" w:type="pct"/>
            <w:vAlign w:val="bottom"/>
          </w:tcPr>
          <w:p w14:paraId="0F678471" w14:textId="6519DB74" w:rsidR="004D28DD" w:rsidRPr="004D28DD" w:rsidRDefault="004D28DD" w:rsidP="004D28DD">
            <w:pPr>
              <w:spacing w:after="120" w:line="360" w:lineRule="auto"/>
              <w:contextualSpacing/>
              <w:jc w:val="right"/>
              <w:rPr>
                <w:ins w:id="4073" w:author="Microsoft Word" w:date="2025-08-11T16:30:00Z" w16du:dateUtc="2025-08-11T21:30:00Z"/>
                <w:rFonts w:ascii="Times New Roman" w:hAnsi="Times New Roman" w:cs="Times New Roman"/>
                <w:sz w:val="18"/>
                <w:szCs w:val="18"/>
              </w:rPr>
            </w:pPr>
            <w:ins w:id="4074" w:author="Microsoft Word" w:date="2025-08-11T16:30:00Z" w16du:dateUtc="2025-08-11T21:30:00Z">
              <w:r w:rsidRPr="004D28DD">
                <w:rPr>
                  <w:rFonts w:ascii="Times New Roman" w:hAnsi="Times New Roman" w:cs="Times New Roman"/>
                  <w:color w:val="000000"/>
                  <w:sz w:val="18"/>
                  <w:szCs w:val="18"/>
                  <w:rPrChange w:id="4075" w:author="Jujia Li" w:date="2025-08-10T15:16:00Z" w16du:dateUtc="2025-08-10T20:16:00Z">
                    <w:rPr>
                      <w:rFonts w:ascii="Aptos Narrow" w:hAnsi="Aptos Narrow"/>
                      <w:color w:val="000000"/>
                      <w:sz w:val="22"/>
                      <w:szCs w:val="22"/>
                    </w:rPr>
                  </w:rPrChange>
                </w:rPr>
                <w:t>207937.99</w:t>
              </w:r>
            </w:ins>
          </w:p>
        </w:tc>
        <w:tc>
          <w:tcPr>
            <w:tcW w:w="454" w:type="pct"/>
            <w:noWrap/>
            <w:vAlign w:val="bottom"/>
            <w:hideMark/>
          </w:tcPr>
          <w:p w14:paraId="11508D9D" w14:textId="4F30CDC0" w:rsidR="004D28DD" w:rsidRPr="004D28DD" w:rsidRDefault="004D28DD" w:rsidP="004D28DD">
            <w:pPr>
              <w:spacing w:after="120" w:line="360" w:lineRule="auto"/>
              <w:contextualSpacing/>
              <w:jc w:val="right"/>
              <w:rPr>
                <w:ins w:id="4076" w:author="Microsoft Word" w:date="2025-08-11T16:30:00Z" w16du:dateUtc="2025-08-11T21:30:00Z"/>
                <w:rFonts w:ascii="Times New Roman" w:eastAsia="Times New Roman" w:hAnsi="Times New Roman" w:cs="Times New Roman"/>
                <w:color w:val="000000"/>
                <w:kern w:val="0"/>
                <w:sz w:val="18"/>
                <w:szCs w:val="18"/>
                <w14:ligatures w14:val="none"/>
              </w:rPr>
            </w:pPr>
            <w:ins w:id="4077" w:author="Microsoft Word" w:date="2025-08-11T16:30:00Z" w16du:dateUtc="2025-08-11T21:30:00Z">
              <w:r w:rsidRPr="004D28DD">
                <w:rPr>
                  <w:rFonts w:ascii="Times New Roman" w:hAnsi="Times New Roman" w:cs="Times New Roman"/>
                  <w:color w:val="000000"/>
                  <w:sz w:val="18"/>
                  <w:szCs w:val="18"/>
                  <w:rPrChange w:id="4078" w:author="Jujia Li" w:date="2025-08-10T15:16:00Z" w16du:dateUtc="2025-08-10T20:16:00Z">
                    <w:rPr>
                      <w:rFonts w:ascii="Aptos Narrow" w:hAnsi="Aptos Narrow"/>
                      <w:color w:val="000000"/>
                      <w:sz w:val="22"/>
                      <w:szCs w:val="22"/>
                    </w:rPr>
                  </w:rPrChange>
                </w:rPr>
                <w:t>44.20</w:t>
              </w:r>
            </w:ins>
          </w:p>
        </w:tc>
        <w:tc>
          <w:tcPr>
            <w:tcW w:w="308" w:type="pct"/>
            <w:gridSpan w:val="2"/>
            <w:noWrap/>
            <w:vAlign w:val="bottom"/>
            <w:hideMark/>
          </w:tcPr>
          <w:p w14:paraId="5A557A1A" w14:textId="50E1CF5E" w:rsidR="004D28DD" w:rsidRPr="004D28DD" w:rsidRDefault="004D28DD" w:rsidP="004D28DD">
            <w:pPr>
              <w:spacing w:after="120" w:line="360" w:lineRule="auto"/>
              <w:contextualSpacing/>
              <w:jc w:val="right"/>
              <w:rPr>
                <w:ins w:id="4079" w:author="Microsoft Word" w:date="2025-08-11T16:30:00Z" w16du:dateUtc="2025-08-11T21:30:00Z"/>
                <w:rFonts w:ascii="Times New Roman" w:eastAsia="Times New Roman" w:hAnsi="Times New Roman" w:cs="Times New Roman"/>
                <w:color w:val="000000"/>
                <w:kern w:val="0"/>
                <w:sz w:val="18"/>
                <w:szCs w:val="18"/>
                <w14:ligatures w14:val="none"/>
              </w:rPr>
            </w:pPr>
            <w:ins w:id="4080" w:author="Microsoft Word" w:date="2025-08-11T16:30:00Z" w16du:dateUtc="2025-08-11T21:30:00Z">
              <w:r w:rsidRPr="004D28DD">
                <w:rPr>
                  <w:rFonts w:ascii="Times New Roman" w:hAnsi="Times New Roman" w:cs="Times New Roman"/>
                  <w:color w:val="000000"/>
                  <w:sz w:val="18"/>
                  <w:szCs w:val="18"/>
                  <w:rPrChange w:id="4081" w:author="Jujia Li" w:date="2025-08-10T15:16:00Z" w16du:dateUtc="2025-08-10T20:16:00Z">
                    <w:rPr>
                      <w:rFonts w:ascii="Aptos Narrow" w:hAnsi="Aptos Narrow"/>
                      <w:color w:val="000000"/>
                      <w:sz w:val="22"/>
                      <w:szCs w:val="22"/>
                    </w:rPr>
                  </w:rPrChange>
                </w:rPr>
                <w:t>0.58</w:t>
              </w:r>
            </w:ins>
          </w:p>
        </w:tc>
        <w:tc>
          <w:tcPr>
            <w:tcW w:w="380" w:type="pct"/>
            <w:noWrap/>
            <w:vAlign w:val="bottom"/>
            <w:hideMark/>
          </w:tcPr>
          <w:p w14:paraId="1C3A2EE2" w14:textId="1E0C7922" w:rsidR="004D28DD" w:rsidRPr="004D28DD" w:rsidRDefault="004D28DD" w:rsidP="004D28DD">
            <w:pPr>
              <w:spacing w:after="120" w:line="360" w:lineRule="auto"/>
              <w:contextualSpacing/>
              <w:jc w:val="right"/>
              <w:rPr>
                <w:ins w:id="4082" w:author="Microsoft Word" w:date="2025-08-11T16:30:00Z" w16du:dateUtc="2025-08-11T21:30:00Z"/>
                <w:rFonts w:ascii="Times New Roman" w:eastAsia="Times New Roman" w:hAnsi="Times New Roman" w:cs="Times New Roman"/>
                <w:color w:val="000000"/>
                <w:kern w:val="0"/>
                <w:sz w:val="18"/>
                <w:szCs w:val="18"/>
                <w14:ligatures w14:val="none"/>
              </w:rPr>
            </w:pPr>
            <w:ins w:id="4083" w:author="Microsoft Word" w:date="2025-08-11T16:30:00Z" w16du:dateUtc="2025-08-11T21:30:00Z">
              <w:r w:rsidRPr="004D28DD">
                <w:rPr>
                  <w:rFonts w:ascii="Times New Roman" w:hAnsi="Times New Roman" w:cs="Times New Roman"/>
                  <w:color w:val="000000"/>
                  <w:sz w:val="18"/>
                  <w:szCs w:val="18"/>
                  <w:rPrChange w:id="4084" w:author="Jujia Li" w:date="2025-08-10T15:16:00Z" w16du:dateUtc="2025-08-10T20:16:00Z">
                    <w:rPr>
                      <w:rFonts w:ascii="Aptos Narrow" w:hAnsi="Aptos Narrow"/>
                      <w:color w:val="000000"/>
                      <w:sz w:val="22"/>
                      <w:szCs w:val="22"/>
                    </w:rPr>
                  </w:rPrChange>
                </w:rPr>
                <w:t>40.22</w:t>
              </w:r>
            </w:ins>
          </w:p>
        </w:tc>
        <w:tc>
          <w:tcPr>
            <w:tcW w:w="315" w:type="pct"/>
            <w:gridSpan w:val="2"/>
            <w:noWrap/>
            <w:vAlign w:val="bottom"/>
            <w:hideMark/>
          </w:tcPr>
          <w:p w14:paraId="7F255C1B" w14:textId="2AF09628" w:rsidR="004D28DD" w:rsidRPr="004D28DD" w:rsidRDefault="004D28DD" w:rsidP="004D28DD">
            <w:pPr>
              <w:spacing w:after="120" w:line="360" w:lineRule="auto"/>
              <w:contextualSpacing/>
              <w:jc w:val="right"/>
              <w:rPr>
                <w:ins w:id="4085" w:author="Microsoft Word" w:date="2025-08-11T16:30:00Z" w16du:dateUtc="2025-08-11T21:30:00Z"/>
                <w:rFonts w:ascii="Times New Roman" w:eastAsia="Times New Roman" w:hAnsi="Times New Roman" w:cs="Times New Roman"/>
                <w:color w:val="000000"/>
                <w:kern w:val="0"/>
                <w:sz w:val="18"/>
                <w:szCs w:val="18"/>
                <w14:ligatures w14:val="none"/>
              </w:rPr>
            </w:pPr>
            <w:ins w:id="4086" w:author="Microsoft Word" w:date="2025-08-11T16:30:00Z" w16du:dateUtc="2025-08-11T21:30:00Z">
              <w:r w:rsidRPr="004D28DD">
                <w:rPr>
                  <w:rFonts w:ascii="Times New Roman" w:hAnsi="Times New Roman" w:cs="Times New Roman"/>
                  <w:color w:val="000000"/>
                  <w:sz w:val="18"/>
                  <w:szCs w:val="18"/>
                  <w:rPrChange w:id="4087" w:author="Jujia Li" w:date="2025-08-10T15:16:00Z" w16du:dateUtc="2025-08-10T20:16:00Z">
                    <w:rPr>
                      <w:rFonts w:ascii="Aptos Narrow" w:hAnsi="Aptos Narrow"/>
                      <w:color w:val="000000"/>
                      <w:sz w:val="22"/>
                      <w:szCs w:val="22"/>
                    </w:rPr>
                  </w:rPrChange>
                </w:rPr>
                <w:t>0.53</w:t>
              </w:r>
            </w:ins>
          </w:p>
        </w:tc>
        <w:tc>
          <w:tcPr>
            <w:tcW w:w="380" w:type="pct"/>
            <w:noWrap/>
            <w:vAlign w:val="bottom"/>
            <w:hideMark/>
          </w:tcPr>
          <w:p w14:paraId="574B6700" w14:textId="780FA113" w:rsidR="004D28DD" w:rsidRPr="004D28DD" w:rsidRDefault="004D28DD" w:rsidP="004D28DD">
            <w:pPr>
              <w:spacing w:after="120" w:line="360" w:lineRule="auto"/>
              <w:contextualSpacing/>
              <w:jc w:val="right"/>
              <w:rPr>
                <w:ins w:id="4088" w:author="Microsoft Word" w:date="2025-08-11T16:30:00Z" w16du:dateUtc="2025-08-11T21:30:00Z"/>
                <w:rFonts w:ascii="Times New Roman" w:eastAsia="Times New Roman" w:hAnsi="Times New Roman" w:cs="Times New Roman"/>
                <w:color w:val="000000"/>
                <w:kern w:val="0"/>
                <w:sz w:val="18"/>
                <w:szCs w:val="18"/>
                <w14:ligatures w14:val="none"/>
              </w:rPr>
            </w:pPr>
            <w:ins w:id="4089" w:author="Microsoft Word" w:date="2025-08-11T16:30:00Z" w16du:dateUtc="2025-08-11T21:30:00Z">
              <w:r w:rsidRPr="004D28DD">
                <w:rPr>
                  <w:rFonts w:ascii="Times New Roman" w:hAnsi="Times New Roman" w:cs="Times New Roman"/>
                  <w:color w:val="000000"/>
                  <w:sz w:val="18"/>
                  <w:szCs w:val="18"/>
                  <w:rPrChange w:id="4090" w:author="Jujia Li" w:date="2025-08-10T15:16:00Z" w16du:dateUtc="2025-08-10T20:16:00Z">
                    <w:rPr>
                      <w:rFonts w:ascii="Aptos Narrow" w:hAnsi="Aptos Narrow"/>
                      <w:color w:val="000000"/>
                      <w:sz w:val="22"/>
                      <w:szCs w:val="22"/>
                    </w:rPr>
                  </w:rPrChange>
                </w:rPr>
                <w:t>36.15</w:t>
              </w:r>
            </w:ins>
          </w:p>
        </w:tc>
        <w:tc>
          <w:tcPr>
            <w:tcW w:w="316" w:type="pct"/>
            <w:gridSpan w:val="2"/>
            <w:noWrap/>
            <w:vAlign w:val="bottom"/>
            <w:hideMark/>
          </w:tcPr>
          <w:p w14:paraId="02BB5A1F" w14:textId="36BB0086" w:rsidR="004D28DD" w:rsidRPr="004D28DD" w:rsidRDefault="004D28DD" w:rsidP="004D28DD">
            <w:pPr>
              <w:spacing w:after="120" w:line="360" w:lineRule="auto"/>
              <w:contextualSpacing/>
              <w:jc w:val="right"/>
              <w:rPr>
                <w:ins w:id="4091" w:author="Microsoft Word" w:date="2025-08-11T16:30:00Z" w16du:dateUtc="2025-08-11T21:30:00Z"/>
                <w:rFonts w:ascii="Times New Roman" w:eastAsia="Times New Roman" w:hAnsi="Times New Roman" w:cs="Times New Roman"/>
                <w:color w:val="000000"/>
                <w:kern w:val="0"/>
                <w:sz w:val="18"/>
                <w:szCs w:val="18"/>
                <w14:ligatures w14:val="none"/>
              </w:rPr>
            </w:pPr>
            <w:ins w:id="4092" w:author="Microsoft Word" w:date="2025-08-11T16:30:00Z" w16du:dateUtc="2025-08-11T21:30:00Z">
              <w:r w:rsidRPr="004D28DD">
                <w:rPr>
                  <w:rFonts w:ascii="Times New Roman" w:hAnsi="Times New Roman" w:cs="Times New Roman"/>
                  <w:color w:val="000000"/>
                  <w:sz w:val="18"/>
                  <w:szCs w:val="18"/>
                  <w:rPrChange w:id="4093" w:author="Jujia Li" w:date="2025-08-10T15:16:00Z" w16du:dateUtc="2025-08-10T20:16:00Z">
                    <w:rPr>
                      <w:rFonts w:ascii="Aptos Narrow" w:hAnsi="Aptos Narrow"/>
                      <w:color w:val="000000"/>
                      <w:sz w:val="22"/>
                      <w:szCs w:val="22"/>
                    </w:rPr>
                  </w:rPrChange>
                </w:rPr>
                <w:t>0.48</w:t>
              </w:r>
            </w:ins>
          </w:p>
        </w:tc>
        <w:tc>
          <w:tcPr>
            <w:tcW w:w="380" w:type="pct"/>
            <w:noWrap/>
            <w:vAlign w:val="bottom"/>
            <w:hideMark/>
          </w:tcPr>
          <w:p w14:paraId="687D190C" w14:textId="6243CA38" w:rsidR="004D28DD" w:rsidRPr="004D28DD" w:rsidRDefault="004D28DD" w:rsidP="004D28DD">
            <w:pPr>
              <w:spacing w:after="120" w:line="360" w:lineRule="auto"/>
              <w:contextualSpacing/>
              <w:jc w:val="right"/>
              <w:rPr>
                <w:ins w:id="4094" w:author="Microsoft Word" w:date="2025-08-11T16:30:00Z" w16du:dateUtc="2025-08-11T21:30:00Z"/>
                <w:rFonts w:ascii="Times New Roman" w:eastAsia="Times New Roman" w:hAnsi="Times New Roman" w:cs="Times New Roman"/>
                <w:color w:val="000000"/>
                <w:kern w:val="0"/>
                <w:sz w:val="18"/>
                <w:szCs w:val="18"/>
                <w14:ligatures w14:val="none"/>
              </w:rPr>
            </w:pPr>
            <w:ins w:id="4095" w:author="Microsoft Word" w:date="2025-08-11T16:30:00Z" w16du:dateUtc="2025-08-11T21:30:00Z">
              <w:r w:rsidRPr="004D28DD">
                <w:rPr>
                  <w:rFonts w:ascii="Times New Roman" w:hAnsi="Times New Roman" w:cs="Times New Roman"/>
                  <w:color w:val="000000"/>
                  <w:sz w:val="18"/>
                  <w:szCs w:val="18"/>
                  <w:rPrChange w:id="4096" w:author="Jujia Li" w:date="2025-08-10T15:16:00Z" w16du:dateUtc="2025-08-10T20:16:00Z">
                    <w:rPr>
                      <w:rFonts w:ascii="Aptos Narrow" w:hAnsi="Aptos Narrow"/>
                      <w:color w:val="000000"/>
                      <w:sz w:val="22"/>
                      <w:szCs w:val="22"/>
                    </w:rPr>
                  </w:rPrChange>
                </w:rPr>
                <w:t>31.06</w:t>
              </w:r>
            </w:ins>
          </w:p>
        </w:tc>
        <w:tc>
          <w:tcPr>
            <w:tcW w:w="321" w:type="pct"/>
            <w:noWrap/>
            <w:vAlign w:val="bottom"/>
            <w:hideMark/>
          </w:tcPr>
          <w:p w14:paraId="2236CDA3" w14:textId="03944EA7" w:rsidR="004D28DD" w:rsidRPr="004D28DD" w:rsidRDefault="004D28DD" w:rsidP="004D28DD">
            <w:pPr>
              <w:spacing w:after="120" w:line="360" w:lineRule="auto"/>
              <w:contextualSpacing/>
              <w:jc w:val="right"/>
              <w:rPr>
                <w:ins w:id="4097" w:author="Microsoft Word" w:date="2025-08-11T16:30:00Z" w16du:dateUtc="2025-08-11T21:30:00Z"/>
                <w:rFonts w:ascii="Times New Roman" w:eastAsia="Times New Roman" w:hAnsi="Times New Roman" w:cs="Times New Roman"/>
                <w:color w:val="000000"/>
                <w:kern w:val="0"/>
                <w:sz w:val="18"/>
                <w:szCs w:val="18"/>
                <w14:ligatures w14:val="none"/>
              </w:rPr>
            </w:pPr>
            <w:ins w:id="4098" w:author="Microsoft Word" w:date="2025-08-11T16:30:00Z" w16du:dateUtc="2025-08-11T21:30:00Z">
              <w:r w:rsidRPr="004D28DD">
                <w:rPr>
                  <w:rFonts w:ascii="Times New Roman" w:hAnsi="Times New Roman" w:cs="Times New Roman"/>
                  <w:color w:val="000000"/>
                  <w:sz w:val="18"/>
                  <w:szCs w:val="18"/>
                  <w:rPrChange w:id="4099" w:author="Jujia Li" w:date="2025-08-10T15:16:00Z" w16du:dateUtc="2025-08-10T20:16:00Z">
                    <w:rPr>
                      <w:rFonts w:ascii="Aptos Narrow" w:hAnsi="Aptos Narrow"/>
                      <w:color w:val="000000"/>
                      <w:sz w:val="22"/>
                      <w:szCs w:val="22"/>
                    </w:rPr>
                  </w:rPrChange>
                </w:rPr>
                <w:t>0.41</w:t>
              </w:r>
            </w:ins>
          </w:p>
        </w:tc>
        <w:tc>
          <w:tcPr>
            <w:tcW w:w="428" w:type="pct"/>
            <w:noWrap/>
            <w:vAlign w:val="bottom"/>
            <w:hideMark/>
          </w:tcPr>
          <w:p w14:paraId="2B7B9C64" w14:textId="12053A9F" w:rsidR="004D28DD" w:rsidRPr="004D28DD" w:rsidRDefault="004D28DD" w:rsidP="004D28DD">
            <w:pPr>
              <w:spacing w:after="120" w:line="360" w:lineRule="auto"/>
              <w:contextualSpacing/>
              <w:jc w:val="right"/>
              <w:rPr>
                <w:ins w:id="4100" w:author="Microsoft Word" w:date="2025-08-11T16:30:00Z" w16du:dateUtc="2025-08-11T21:30:00Z"/>
                <w:rFonts w:ascii="Times New Roman" w:eastAsia="Times New Roman" w:hAnsi="Times New Roman" w:cs="Times New Roman"/>
                <w:color w:val="000000"/>
                <w:kern w:val="0"/>
                <w:sz w:val="18"/>
                <w:szCs w:val="18"/>
                <w14:ligatures w14:val="none"/>
              </w:rPr>
            </w:pPr>
            <w:ins w:id="4101" w:author="Microsoft Word" w:date="2025-08-11T16:30:00Z" w16du:dateUtc="2025-08-11T21:30:00Z">
              <w:r w:rsidRPr="004D28DD">
                <w:rPr>
                  <w:rFonts w:ascii="Times New Roman" w:hAnsi="Times New Roman" w:cs="Times New Roman"/>
                  <w:color w:val="000000"/>
                  <w:sz w:val="18"/>
                  <w:szCs w:val="18"/>
                  <w:rPrChange w:id="4102" w:author="Jujia Li" w:date="2025-08-10T15:16:00Z" w16du:dateUtc="2025-08-10T20:16:00Z">
                    <w:rPr>
                      <w:rFonts w:ascii="Aptos Narrow" w:hAnsi="Aptos Narrow"/>
                      <w:color w:val="000000"/>
                      <w:sz w:val="22"/>
                      <w:szCs w:val="22"/>
                    </w:rPr>
                  </w:rPrChange>
                </w:rPr>
                <w:t>151.63</w:t>
              </w:r>
            </w:ins>
          </w:p>
        </w:tc>
        <w:tc>
          <w:tcPr>
            <w:tcW w:w="344" w:type="pct"/>
            <w:vAlign w:val="bottom"/>
          </w:tcPr>
          <w:p w14:paraId="402B6851" w14:textId="2EEF2131" w:rsidR="004D28DD" w:rsidRPr="004D28DD" w:rsidRDefault="004D28DD" w:rsidP="004D28DD">
            <w:pPr>
              <w:spacing w:after="120" w:line="360" w:lineRule="auto"/>
              <w:contextualSpacing/>
              <w:jc w:val="right"/>
              <w:rPr>
                <w:ins w:id="4103" w:author="Microsoft Word" w:date="2025-08-11T16:30:00Z" w16du:dateUtc="2025-08-11T21:30:00Z"/>
                <w:rFonts w:ascii="Times New Roman" w:hAnsi="Times New Roman" w:cs="Times New Roman"/>
                <w:sz w:val="18"/>
                <w:szCs w:val="18"/>
              </w:rPr>
            </w:pPr>
            <w:ins w:id="4104" w:author="Microsoft Word" w:date="2025-08-11T16:30:00Z" w16du:dateUtc="2025-08-11T21:30:00Z">
              <w:r w:rsidRPr="004D28DD">
                <w:rPr>
                  <w:rFonts w:ascii="Times New Roman" w:hAnsi="Times New Roman" w:cs="Times New Roman"/>
                  <w:color w:val="000000"/>
                  <w:sz w:val="18"/>
                  <w:szCs w:val="18"/>
                  <w:rPrChange w:id="4105" w:author="Jujia Li" w:date="2025-08-10T15:16:00Z" w16du:dateUtc="2025-08-10T20:16:00Z">
                    <w:rPr>
                      <w:rFonts w:ascii="Aptos Narrow" w:hAnsi="Aptos Narrow"/>
                      <w:color w:val="000000"/>
                      <w:sz w:val="22"/>
                      <w:szCs w:val="22"/>
                    </w:rPr>
                  </w:rPrChange>
                </w:rPr>
                <w:t>0.50</w:t>
              </w:r>
            </w:ins>
          </w:p>
        </w:tc>
      </w:tr>
      <w:tr w:rsidR="004D28DD" w:rsidRPr="006A0CE7" w14:paraId="4A5409A4" w14:textId="77777777" w:rsidTr="005E344C">
        <w:trPr>
          <w:trHeight w:val="290"/>
          <w:ins w:id="4106" w:author="Microsoft Word" w:date="2025-08-11T16:30:00Z"/>
        </w:trPr>
        <w:tc>
          <w:tcPr>
            <w:tcW w:w="808" w:type="pct"/>
            <w:noWrap/>
            <w:vAlign w:val="bottom"/>
            <w:hideMark/>
          </w:tcPr>
          <w:p w14:paraId="2F47CB5C" w14:textId="77777777" w:rsidR="004D28DD" w:rsidRPr="00221F0A" w:rsidRDefault="004D28DD" w:rsidP="004D28DD">
            <w:pPr>
              <w:spacing w:after="120" w:line="360" w:lineRule="auto"/>
              <w:contextualSpacing/>
              <w:rPr>
                <w:ins w:id="4107" w:author="Microsoft Word" w:date="2025-08-11T16:30:00Z" w16du:dateUtc="2025-08-11T21:30:00Z"/>
                <w:rFonts w:ascii="Times New Roman" w:eastAsia="Times New Roman" w:hAnsi="Times New Roman" w:cs="Times New Roman"/>
                <w:color w:val="000000"/>
                <w:kern w:val="0"/>
                <w:sz w:val="18"/>
                <w:szCs w:val="18"/>
                <w14:ligatures w14:val="none"/>
              </w:rPr>
            </w:pPr>
            <w:ins w:id="4108" w:author="Microsoft Word" w:date="2025-08-11T16:30:00Z" w16du:dateUtc="2025-08-11T21:30:00Z">
              <w:r w:rsidRPr="005E344C">
                <w:rPr>
                  <w:rFonts w:ascii="Times New Roman" w:hAnsi="Times New Roman" w:cs="Times New Roman"/>
                  <w:color w:val="000000"/>
                  <w:sz w:val="18"/>
                  <w:szCs w:val="18"/>
                </w:rPr>
                <w:lastRenderedPageBreak/>
                <w:t>WALKER</w:t>
              </w:r>
            </w:ins>
          </w:p>
        </w:tc>
        <w:tc>
          <w:tcPr>
            <w:tcW w:w="566" w:type="pct"/>
            <w:vAlign w:val="bottom"/>
          </w:tcPr>
          <w:p w14:paraId="7051487C" w14:textId="7169C314" w:rsidR="004D28DD" w:rsidRPr="004D28DD" w:rsidRDefault="004D28DD" w:rsidP="004D28DD">
            <w:pPr>
              <w:spacing w:after="120" w:line="360" w:lineRule="auto"/>
              <w:contextualSpacing/>
              <w:jc w:val="right"/>
              <w:rPr>
                <w:ins w:id="4109" w:author="Microsoft Word" w:date="2025-08-11T16:30:00Z" w16du:dateUtc="2025-08-11T21:30:00Z"/>
                <w:rFonts w:ascii="Times New Roman" w:hAnsi="Times New Roman" w:cs="Times New Roman"/>
                <w:sz w:val="18"/>
                <w:szCs w:val="18"/>
              </w:rPr>
            </w:pPr>
            <w:ins w:id="4110" w:author="Microsoft Word" w:date="2025-08-11T16:30:00Z" w16du:dateUtc="2025-08-11T21:30:00Z">
              <w:r w:rsidRPr="004D28DD">
                <w:rPr>
                  <w:rFonts w:ascii="Times New Roman" w:hAnsi="Times New Roman" w:cs="Times New Roman"/>
                  <w:color w:val="000000"/>
                  <w:sz w:val="18"/>
                  <w:szCs w:val="18"/>
                  <w:rPrChange w:id="4111" w:author="Jujia Li" w:date="2025-08-10T15:16:00Z" w16du:dateUtc="2025-08-10T20:16:00Z">
                    <w:rPr>
                      <w:rFonts w:ascii="Aptos Narrow" w:hAnsi="Aptos Narrow"/>
                      <w:color w:val="000000"/>
                      <w:sz w:val="22"/>
                      <w:szCs w:val="22"/>
                    </w:rPr>
                  </w:rPrChange>
                </w:rPr>
                <w:t>63904.93</w:t>
              </w:r>
            </w:ins>
          </w:p>
        </w:tc>
        <w:tc>
          <w:tcPr>
            <w:tcW w:w="454" w:type="pct"/>
            <w:noWrap/>
            <w:vAlign w:val="bottom"/>
            <w:hideMark/>
          </w:tcPr>
          <w:p w14:paraId="7956A27F" w14:textId="6E36C66C" w:rsidR="004D28DD" w:rsidRPr="004D28DD" w:rsidRDefault="004D28DD" w:rsidP="004D28DD">
            <w:pPr>
              <w:spacing w:after="120" w:line="360" w:lineRule="auto"/>
              <w:contextualSpacing/>
              <w:jc w:val="right"/>
              <w:rPr>
                <w:ins w:id="4112" w:author="Microsoft Word" w:date="2025-08-11T16:30:00Z" w16du:dateUtc="2025-08-11T21:30:00Z"/>
                <w:rFonts w:ascii="Times New Roman" w:eastAsia="Times New Roman" w:hAnsi="Times New Roman" w:cs="Times New Roman"/>
                <w:color w:val="000000"/>
                <w:kern w:val="0"/>
                <w:sz w:val="18"/>
                <w:szCs w:val="18"/>
                <w14:ligatures w14:val="none"/>
              </w:rPr>
            </w:pPr>
            <w:ins w:id="4113" w:author="Microsoft Word" w:date="2025-08-11T16:30:00Z" w16du:dateUtc="2025-08-11T21:30:00Z">
              <w:r w:rsidRPr="004D28DD">
                <w:rPr>
                  <w:rFonts w:ascii="Times New Roman" w:hAnsi="Times New Roman" w:cs="Times New Roman"/>
                  <w:color w:val="000000"/>
                  <w:sz w:val="18"/>
                  <w:szCs w:val="18"/>
                  <w:rPrChange w:id="4114" w:author="Jujia Li" w:date="2025-08-10T15:16:00Z" w16du:dateUtc="2025-08-10T20:16:00Z">
                    <w:rPr>
                      <w:rFonts w:ascii="Aptos Narrow" w:hAnsi="Aptos Narrow"/>
                      <w:color w:val="000000"/>
                      <w:sz w:val="22"/>
                      <w:szCs w:val="22"/>
                    </w:rPr>
                  </w:rPrChange>
                </w:rPr>
                <w:t>52.57</w:t>
              </w:r>
            </w:ins>
          </w:p>
        </w:tc>
        <w:tc>
          <w:tcPr>
            <w:tcW w:w="308" w:type="pct"/>
            <w:gridSpan w:val="2"/>
            <w:noWrap/>
            <w:vAlign w:val="bottom"/>
            <w:hideMark/>
          </w:tcPr>
          <w:p w14:paraId="0BA4E03F" w14:textId="4831A2FA" w:rsidR="004D28DD" w:rsidRPr="004D28DD" w:rsidRDefault="004D28DD" w:rsidP="004D28DD">
            <w:pPr>
              <w:spacing w:after="120" w:line="360" w:lineRule="auto"/>
              <w:contextualSpacing/>
              <w:jc w:val="right"/>
              <w:rPr>
                <w:ins w:id="4115" w:author="Microsoft Word" w:date="2025-08-11T16:30:00Z" w16du:dateUtc="2025-08-11T21:30:00Z"/>
                <w:rFonts w:ascii="Times New Roman" w:eastAsia="Times New Roman" w:hAnsi="Times New Roman" w:cs="Times New Roman"/>
                <w:color w:val="000000"/>
                <w:kern w:val="0"/>
                <w:sz w:val="18"/>
                <w:szCs w:val="18"/>
                <w14:ligatures w14:val="none"/>
              </w:rPr>
            </w:pPr>
            <w:ins w:id="4116" w:author="Microsoft Word" w:date="2025-08-11T16:30:00Z" w16du:dateUtc="2025-08-11T21:30:00Z">
              <w:r w:rsidRPr="004D28DD">
                <w:rPr>
                  <w:rFonts w:ascii="Times New Roman" w:hAnsi="Times New Roman" w:cs="Times New Roman"/>
                  <w:color w:val="000000"/>
                  <w:sz w:val="18"/>
                  <w:szCs w:val="18"/>
                  <w:rPrChange w:id="4117" w:author="Jujia Li" w:date="2025-08-10T15:16:00Z" w16du:dateUtc="2025-08-10T20:16:00Z">
                    <w:rPr>
                      <w:rFonts w:ascii="Aptos Narrow" w:hAnsi="Aptos Narrow"/>
                      <w:color w:val="000000"/>
                      <w:sz w:val="22"/>
                      <w:szCs w:val="22"/>
                    </w:rPr>
                  </w:rPrChange>
                </w:rPr>
                <w:t>2.23</w:t>
              </w:r>
            </w:ins>
          </w:p>
        </w:tc>
        <w:tc>
          <w:tcPr>
            <w:tcW w:w="380" w:type="pct"/>
            <w:noWrap/>
            <w:vAlign w:val="bottom"/>
            <w:hideMark/>
          </w:tcPr>
          <w:p w14:paraId="4F3B78F9" w14:textId="238981F8" w:rsidR="004D28DD" w:rsidRPr="004D28DD" w:rsidRDefault="004D28DD" w:rsidP="004D28DD">
            <w:pPr>
              <w:spacing w:after="120" w:line="360" w:lineRule="auto"/>
              <w:contextualSpacing/>
              <w:jc w:val="right"/>
              <w:rPr>
                <w:ins w:id="4118" w:author="Microsoft Word" w:date="2025-08-11T16:30:00Z" w16du:dateUtc="2025-08-11T21:30:00Z"/>
                <w:rFonts w:ascii="Times New Roman" w:eastAsia="Times New Roman" w:hAnsi="Times New Roman" w:cs="Times New Roman"/>
                <w:color w:val="000000"/>
                <w:kern w:val="0"/>
                <w:sz w:val="18"/>
                <w:szCs w:val="18"/>
                <w14:ligatures w14:val="none"/>
              </w:rPr>
            </w:pPr>
            <w:ins w:id="4119" w:author="Microsoft Word" w:date="2025-08-11T16:30:00Z" w16du:dateUtc="2025-08-11T21:30:00Z">
              <w:r w:rsidRPr="004D28DD">
                <w:rPr>
                  <w:rFonts w:ascii="Times New Roman" w:hAnsi="Times New Roman" w:cs="Times New Roman"/>
                  <w:color w:val="000000"/>
                  <w:sz w:val="18"/>
                  <w:szCs w:val="18"/>
                  <w:rPrChange w:id="4120" w:author="Jujia Li" w:date="2025-08-10T15:16:00Z" w16du:dateUtc="2025-08-10T20:16:00Z">
                    <w:rPr>
                      <w:rFonts w:ascii="Aptos Narrow" w:hAnsi="Aptos Narrow"/>
                      <w:color w:val="000000"/>
                      <w:sz w:val="22"/>
                      <w:szCs w:val="22"/>
                    </w:rPr>
                  </w:rPrChange>
                </w:rPr>
                <w:t>45.26</w:t>
              </w:r>
            </w:ins>
          </w:p>
        </w:tc>
        <w:tc>
          <w:tcPr>
            <w:tcW w:w="315" w:type="pct"/>
            <w:gridSpan w:val="2"/>
            <w:noWrap/>
            <w:vAlign w:val="bottom"/>
            <w:hideMark/>
          </w:tcPr>
          <w:p w14:paraId="379CC91E" w14:textId="56B824EB" w:rsidR="004D28DD" w:rsidRPr="004D28DD" w:rsidRDefault="004D28DD" w:rsidP="004D28DD">
            <w:pPr>
              <w:spacing w:after="120" w:line="360" w:lineRule="auto"/>
              <w:contextualSpacing/>
              <w:jc w:val="right"/>
              <w:rPr>
                <w:ins w:id="4121" w:author="Microsoft Word" w:date="2025-08-11T16:30:00Z" w16du:dateUtc="2025-08-11T21:30:00Z"/>
                <w:rFonts w:ascii="Times New Roman" w:eastAsia="Times New Roman" w:hAnsi="Times New Roman" w:cs="Times New Roman"/>
                <w:color w:val="000000"/>
                <w:kern w:val="0"/>
                <w:sz w:val="18"/>
                <w:szCs w:val="18"/>
                <w14:ligatures w14:val="none"/>
              </w:rPr>
            </w:pPr>
            <w:ins w:id="4122" w:author="Microsoft Word" w:date="2025-08-11T16:30:00Z" w16du:dateUtc="2025-08-11T21:30:00Z">
              <w:r w:rsidRPr="004D28DD">
                <w:rPr>
                  <w:rFonts w:ascii="Times New Roman" w:hAnsi="Times New Roman" w:cs="Times New Roman"/>
                  <w:color w:val="000000"/>
                  <w:sz w:val="18"/>
                  <w:szCs w:val="18"/>
                  <w:rPrChange w:id="4123" w:author="Jujia Li" w:date="2025-08-10T15:16:00Z" w16du:dateUtc="2025-08-10T20:16:00Z">
                    <w:rPr>
                      <w:rFonts w:ascii="Aptos Narrow" w:hAnsi="Aptos Narrow"/>
                      <w:color w:val="000000"/>
                      <w:sz w:val="22"/>
                      <w:szCs w:val="22"/>
                    </w:rPr>
                  </w:rPrChange>
                </w:rPr>
                <w:t>1.94</w:t>
              </w:r>
            </w:ins>
          </w:p>
        </w:tc>
        <w:tc>
          <w:tcPr>
            <w:tcW w:w="380" w:type="pct"/>
            <w:noWrap/>
            <w:vAlign w:val="bottom"/>
            <w:hideMark/>
          </w:tcPr>
          <w:p w14:paraId="14DC4384" w14:textId="054762A0" w:rsidR="004D28DD" w:rsidRPr="004D28DD" w:rsidRDefault="004D28DD" w:rsidP="004D28DD">
            <w:pPr>
              <w:spacing w:after="120" w:line="360" w:lineRule="auto"/>
              <w:contextualSpacing/>
              <w:jc w:val="right"/>
              <w:rPr>
                <w:ins w:id="4124" w:author="Microsoft Word" w:date="2025-08-11T16:30:00Z" w16du:dateUtc="2025-08-11T21:30:00Z"/>
                <w:rFonts w:ascii="Times New Roman" w:eastAsia="Times New Roman" w:hAnsi="Times New Roman" w:cs="Times New Roman"/>
                <w:color w:val="000000"/>
                <w:kern w:val="0"/>
                <w:sz w:val="18"/>
                <w:szCs w:val="18"/>
                <w14:ligatures w14:val="none"/>
              </w:rPr>
            </w:pPr>
            <w:ins w:id="4125" w:author="Microsoft Word" w:date="2025-08-11T16:30:00Z" w16du:dateUtc="2025-08-11T21:30:00Z">
              <w:r w:rsidRPr="004D28DD">
                <w:rPr>
                  <w:rFonts w:ascii="Times New Roman" w:hAnsi="Times New Roman" w:cs="Times New Roman"/>
                  <w:color w:val="000000"/>
                  <w:sz w:val="18"/>
                  <w:szCs w:val="18"/>
                  <w:rPrChange w:id="4126" w:author="Jujia Li" w:date="2025-08-10T15:16:00Z" w16du:dateUtc="2025-08-10T20:16:00Z">
                    <w:rPr>
                      <w:rFonts w:ascii="Aptos Narrow" w:hAnsi="Aptos Narrow"/>
                      <w:color w:val="000000"/>
                      <w:sz w:val="22"/>
                      <w:szCs w:val="22"/>
                    </w:rPr>
                  </w:rPrChange>
                </w:rPr>
                <w:t>41.30</w:t>
              </w:r>
            </w:ins>
          </w:p>
        </w:tc>
        <w:tc>
          <w:tcPr>
            <w:tcW w:w="316" w:type="pct"/>
            <w:gridSpan w:val="2"/>
            <w:noWrap/>
            <w:vAlign w:val="bottom"/>
            <w:hideMark/>
          </w:tcPr>
          <w:p w14:paraId="6116DA98" w14:textId="61735AA1" w:rsidR="004D28DD" w:rsidRPr="004D28DD" w:rsidRDefault="004D28DD" w:rsidP="004D28DD">
            <w:pPr>
              <w:spacing w:after="120" w:line="360" w:lineRule="auto"/>
              <w:contextualSpacing/>
              <w:jc w:val="right"/>
              <w:rPr>
                <w:ins w:id="4127" w:author="Microsoft Word" w:date="2025-08-11T16:30:00Z" w16du:dateUtc="2025-08-11T21:30:00Z"/>
                <w:rFonts w:ascii="Times New Roman" w:eastAsia="Times New Roman" w:hAnsi="Times New Roman" w:cs="Times New Roman"/>
                <w:color w:val="000000"/>
                <w:kern w:val="0"/>
                <w:sz w:val="18"/>
                <w:szCs w:val="18"/>
                <w14:ligatures w14:val="none"/>
              </w:rPr>
            </w:pPr>
            <w:ins w:id="4128" w:author="Microsoft Word" w:date="2025-08-11T16:30:00Z" w16du:dateUtc="2025-08-11T21:30:00Z">
              <w:r w:rsidRPr="004D28DD">
                <w:rPr>
                  <w:rFonts w:ascii="Times New Roman" w:hAnsi="Times New Roman" w:cs="Times New Roman"/>
                  <w:color w:val="000000"/>
                  <w:sz w:val="18"/>
                  <w:szCs w:val="18"/>
                  <w:rPrChange w:id="4129" w:author="Jujia Li" w:date="2025-08-10T15:16:00Z" w16du:dateUtc="2025-08-10T20:16:00Z">
                    <w:rPr>
                      <w:rFonts w:ascii="Aptos Narrow" w:hAnsi="Aptos Narrow"/>
                      <w:color w:val="000000"/>
                      <w:sz w:val="22"/>
                      <w:szCs w:val="22"/>
                    </w:rPr>
                  </w:rPrChange>
                </w:rPr>
                <w:t>1.78</w:t>
              </w:r>
            </w:ins>
          </w:p>
        </w:tc>
        <w:tc>
          <w:tcPr>
            <w:tcW w:w="380" w:type="pct"/>
            <w:noWrap/>
            <w:vAlign w:val="bottom"/>
            <w:hideMark/>
          </w:tcPr>
          <w:p w14:paraId="44CCE989" w14:textId="4BD53414" w:rsidR="004D28DD" w:rsidRPr="004D28DD" w:rsidRDefault="004D28DD" w:rsidP="004D28DD">
            <w:pPr>
              <w:spacing w:after="120" w:line="360" w:lineRule="auto"/>
              <w:contextualSpacing/>
              <w:jc w:val="right"/>
              <w:rPr>
                <w:ins w:id="4130" w:author="Microsoft Word" w:date="2025-08-11T16:30:00Z" w16du:dateUtc="2025-08-11T21:30:00Z"/>
                <w:rFonts w:ascii="Times New Roman" w:eastAsia="Times New Roman" w:hAnsi="Times New Roman" w:cs="Times New Roman"/>
                <w:color w:val="000000"/>
                <w:kern w:val="0"/>
                <w:sz w:val="18"/>
                <w:szCs w:val="18"/>
                <w14:ligatures w14:val="none"/>
              </w:rPr>
            </w:pPr>
            <w:ins w:id="4131" w:author="Microsoft Word" w:date="2025-08-11T16:30:00Z" w16du:dateUtc="2025-08-11T21:30:00Z">
              <w:r w:rsidRPr="004D28DD">
                <w:rPr>
                  <w:rFonts w:ascii="Times New Roman" w:hAnsi="Times New Roman" w:cs="Times New Roman"/>
                  <w:color w:val="000000"/>
                  <w:sz w:val="18"/>
                  <w:szCs w:val="18"/>
                  <w:rPrChange w:id="4132" w:author="Jujia Li" w:date="2025-08-10T15:16:00Z" w16du:dateUtc="2025-08-10T20:16:00Z">
                    <w:rPr>
                      <w:rFonts w:ascii="Aptos Narrow" w:hAnsi="Aptos Narrow"/>
                      <w:color w:val="000000"/>
                      <w:sz w:val="22"/>
                      <w:szCs w:val="22"/>
                    </w:rPr>
                  </w:rPrChange>
                </w:rPr>
                <w:t>35.92</w:t>
              </w:r>
            </w:ins>
          </w:p>
        </w:tc>
        <w:tc>
          <w:tcPr>
            <w:tcW w:w="321" w:type="pct"/>
            <w:noWrap/>
            <w:vAlign w:val="bottom"/>
            <w:hideMark/>
          </w:tcPr>
          <w:p w14:paraId="04281154" w14:textId="07FAC4AC" w:rsidR="004D28DD" w:rsidRPr="004D28DD" w:rsidRDefault="004D28DD" w:rsidP="004D28DD">
            <w:pPr>
              <w:spacing w:after="120" w:line="360" w:lineRule="auto"/>
              <w:contextualSpacing/>
              <w:jc w:val="right"/>
              <w:rPr>
                <w:ins w:id="4133" w:author="Microsoft Word" w:date="2025-08-11T16:30:00Z" w16du:dateUtc="2025-08-11T21:30:00Z"/>
                <w:rFonts w:ascii="Times New Roman" w:eastAsia="Times New Roman" w:hAnsi="Times New Roman" w:cs="Times New Roman"/>
                <w:color w:val="000000"/>
                <w:kern w:val="0"/>
                <w:sz w:val="18"/>
                <w:szCs w:val="18"/>
                <w14:ligatures w14:val="none"/>
              </w:rPr>
            </w:pPr>
            <w:ins w:id="4134" w:author="Microsoft Word" w:date="2025-08-11T16:30:00Z" w16du:dateUtc="2025-08-11T21:30:00Z">
              <w:r w:rsidRPr="004D28DD">
                <w:rPr>
                  <w:rFonts w:ascii="Times New Roman" w:hAnsi="Times New Roman" w:cs="Times New Roman"/>
                  <w:color w:val="000000"/>
                  <w:sz w:val="18"/>
                  <w:szCs w:val="18"/>
                  <w:rPrChange w:id="4135" w:author="Jujia Li" w:date="2025-08-10T15:16:00Z" w16du:dateUtc="2025-08-10T20:16:00Z">
                    <w:rPr>
                      <w:rFonts w:ascii="Aptos Narrow" w:hAnsi="Aptos Narrow"/>
                      <w:color w:val="000000"/>
                      <w:sz w:val="22"/>
                      <w:szCs w:val="22"/>
                    </w:rPr>
                  </w:rPrChange>
                </w:rPr>
                <w:t>1.55</w:t>
              </w:r>
            </w:ins>
          </w:p>
        </w:tc>
        <w:tc>
          <w:tcPr>
            <w:tcW w:w="428" w:type="pct"/>
            <w:noWrap/>
            <w:vAlign w:val="bottom"/>
            <w:hideMark/>
          </w:tcPr>
          <w:p w14:paraId="102D6DDA" w14:textId="538267F7" w:rsidR="004D28DD" w:rsidRPr="004D28DD" w:rsidRDefault="004D28DD" w:rsidP="004D28DD">
            <w:pPr>
              <w:spacing w:after="120" w:line="360" w:lineRule="auto"/>
              <w:contextualSpacing/>
              <w:jc w:val="right"/>
              <w:rPr>
                <w:ins w:id="4136" w:author="Microsoft Word" w:date="2025-08-11T16:30:00Z" w16du:dateUtc="2025-08-11T21:30:00Z"/>
                <w:rFonts w:ascii="Times New Roman" w:eastAsia="Times New Roman" w:hAnsi="Times New Roman" w:cs="Times New Roman"/>
                <w:color w:val="000000"/>
                <w:kern w:val="0"/>
                <w:sz w:val="18"/>
                <w:szCs w:val="18"/>
                <w14:ligatures w14:val="none"/>
              </w:rPr>
            </w:pPr>
            <w:ins w:id="4137" w:author="Microsoft Word" w:date="2025-08-11T16:30:00Z" w16du:dateUtc="2025-08-11T21:30:00Z">
              <w:r w:rsidRPr="004D28DD">
                <w:rPr>
                  <w:rFonts w:ascii="Times New Roman" w:hAnsi="Times New Roman" w:cs="Times New Roman"/>
                  <w:color w:val="000000"/>
                  <w:sz w:val="18"/>
                  <w:szCs w:val="18"/>
                  <w:rPrChange w:id="4138" w:author="Jujia Li" w:date="2025-08-10T15:16:00Z" w16du:dateUtc="2025-08-10T20:16:00Z">
                    <w:rPr>
                      <w:rFonts w:ascii="Aptos Narrow" w:hAnsi="Aptos Narrow"/>
                      <w:color w:val="000000"/>
                      <w:sz w:val="22"/>
                      <w:szCs w:val="22"/>
                    </w:rPr>
                  </w:rPrChange>
                </w:rPr>
                <w:t>175.05</w:t>
              </w:r>
            </w:ins>
          </w:p>
        </w:tc>
        <w:tc>
          <w:tcPr>
            <w:tcW w:w="344" w:type="pct"/>
            <w:vAlign w:val="bottom"/>
          </w:tcPr>
          <w:p w14:paraId="39DC0FB9" w14:textId="157B83B2" w:rsidR="004D28DD" w:rsidRPr="004D28DD" w:rsidRDefault="004D28DD" w:rsidP="004D28DD">
            <w:pPr>
              <w:spacing w:after="120" w:line="360" w:lineRule="auto"/>
              <w:contextualSpacing/>
              <w:jc w:val="right"/>
              <w:rPr>
                <w:ins w:id="4139" w:author="Microsoft Word" w:date="2025-08-11T16:30:00Z" w16du:dateUtc="2025-08-11T21:30:00Z"/>
                <w:rFonts w:ascii="Times New Roman" w:hAnsi="Times New Roman" w:cs="Times New Roman"/>
                <w:sz w:val="18"/>
                <w:szCs w:val="18"/>
              </w:rPr>
            </w:pPr>
            <w:ins w:id="4140" w:author="Microsoft Word" w:date="2025-08-11T16:30:00Z" w16du:dateUtc="2025-08-11T21:30:00Z">
              <w:r w:rsidRPr="004D28DD">
                <w:rPr>
                  <w:rFonts w:ascii="Times New Roman" w:hAnsi="Times New Roman" w:cs="Times New Roman"/>
                  <w:color w:val="000000"/>
                  <w:sz w:val="18"/>
                  <w:szCs w:val="18"/>
                  <w:rPrChange w:id="4141" w:author="Jujia Li" w:date="2025-08-10T15:16:00Z" w16du:dateUtc="2025-08-10T20:16:00Z">
                    <w:rPr>
                      <w:rFonts w:ascii="Aptos Narrow" w:hAnsi="Aptos Narrow"/>
                      <w:color w:val="000000"/>
                      <w:sz w:val="22"/>
                      <w:szCs w:val="22"/>
                    </w:rPr>
                  </w:rPrChange>
                </w:rPr>
                <w:t>1.88</w:t>
              </w:r>
            </w:ins>
          </w:p>
        </w:tc>
      </w:tr>
      <w:tr w:rsidR="004D28DD" w:rsidRPr="006A0CE7" w14:paraId="6C61DB46" w14:textId="77777777" w:rsidTr="005E344C">
        <w:trPr>
          <w:trHeight w:val="290"/>
          <w:ins w:id="4142" w:author="Microsoft Word" w:date="2025-08-11T16:30:00Z"/>
        </w:trPr>
        <w:tc>
          <w:tcPr>
            <w:tcW w:w="808" w:type="pct"/>
            <w:noWrap/>
            <w:vAlign w:val="bottom"/>
            <w:hideMark/>
          </w:tcPr>
          <w:p w14:paraId="1502C5D4" w14:textId="77777777" w:rsidR="004D28DD" w:rsidRPr="00221F0A" w:rsidRDefault="004D28DD" w:rsidP="004D28DD">
            <w:pPr>
              <w:spacing w:after="120" w:line="360" w:lineRule="auto"/>
              <w:contextualSpacing/>
              <w:rPr>
                <w:ins w:id="4143" w:author="Microsoft Word" w:date="2025-08-11T16:30:00Z" w16du:dateUtc="2025-08-11T21:30:00Z"/>
                <w:rFonts w:ascii="Times New Roman" w:eastAsia="Times New Roman" w:hAnsi="Times New Roman" w:cs="Times New Roman"/>
                <w:color w:val="000000"/>
                <w:kern w:val="0"/>
                <w:sz w:val="18"/>
                <w:szCs w:val="18"/>
                <w14:ligatures w14:val="none"/>
              </w:rPr>
            </w:pPr>
            <w:ins w:id="4144" w:author="Microsoft Word" w:date="2025-08-11T16:30:00Z" w16du:dateUtc="2025-08-11T21:30:00Z">
              <w:r w:rsidRPr="005E344C">
                <w:rPr>
                  <w:rFonts w:ascii="Times New Roman" w:hAnsi="Times New Roman" w:cs="Times New Roman"/>
                  <w:color w:val="000000"/>
                  <w:sz w:val="18"/>
                  <w:szCs w:val="18"/>
                </w:rPr>
                <w:t>WINSTON</w:t>
              </w:r>
            </w:ins>
          </w:p>
        </w:tc>
        <w:tc>
          <w:tcPr>
            <w:tcW w:w="566" w:type="pct"/>
            <w:vAlign w:val="bottom"/>
          </w:tcPr>
          <w:p w14:paraId="266C030D" w14:textId="1A8D7A8C" w:rsidR="004D28DD" w:rsidRPr="004D28DD" w:rsidRDefault="004D28DD" w:rsidP="004D28DD">
            <w:pPr>
              <w:spacing w:after="120" w:line="360" w:lineRule="auto"/>
              <w:contextualSpacing/>
              <w:jc w:val="right"/>
              <w:rPr>
                <w:ins w:id="4145" w:author="Microsoft Word" w:date="2025-08-11T16:30:00Z" w16du:dateUtc="2025-08-11T21:30:00Z"/>
                <w:rFonts w:ascii="Times New Roman" w:hAnsi="Times New Roman" w:cs="Times New Roman"/>
                <w:sz w:val="18"/>
                <w:szCs w:val="18"/>
              </w:rPr>
            </w:pPr>
            <w:ins w:id="4146" w:author="Microsoft Word" w:date="2025-08-11T16:30:00Z" w16du:dateUtc="2025-08-11T21:30:00Z">
              <w:r w:rsidRPr="004D28DD">
                <w:rPr>
                  <w:rFonts w:ascii="Times New Roman" w:hAnsi="Times New Roman" w:cs="Times New Roman"/>
                  <w:color w:val="000000"/>
                  <w:sz w:val="18"/>
                  <w:szCs w:val="18"/>
                  <w:rPrChange w:id="4147" w:author="Jujia Li" w:date="2025-08-10T15:16:00Z" w16du:dateUtc="2025-08-10T20:16:00Z">
                    <w:rPr>
                      <w:rFonts w:ascii="Aptos Narrow" w:hAnsi="Aptos Narrow"/>
                      <w:color w:val="000000"/>
                      <w:sz w:val="22"/>
                      <w:szCs w:val="22"/>
                    </w:rPr>
                  </w:rPrChange>
                </w:rPr>
                <w:t>23747.36</w:t>
              </w:r>
            </w:ins>
          </w:p>
        </w:tc>
        <w:tc>
          <w:tcPr>
            <w:tcW w:w="454" w:type="pct"/>
            <w:noWrap/>
            <w:vAlign w:val="bottom"/>
            <w:hideMark/>
          </w:tcPr>
          <w:p w14:paraId="18BDC392" w14:textId="49FFE184" w:rsidR="004D28DD" w:rsidRPr="004D28DD" w:rsidRDefault="004D28DD" w:rsidP="004D28DD">
            <w:pPr>
              <w:spacing w:after="120" w:line="360" w:lineRule="auto"/>
              <w:contextualSpacing/>
              <w:jc w:val="right"/>
              <w:rPr>
                <w:ins w:id="4148" w:author="Microsoft Word" w:date="2025-08-11T16:30:00Z" w16du:dateUtc="2025-08-11T21:30:00Z"/>
                <w:rFonts w:ascii="Times New Roman" w:eastAsia="Times New Roman" w:hAnsi="Times New Roman" w:cs="Times New Roman"/>
                <w:color w:val="000000"/>
                <w:kern w:val="0"/>
                <w:sz w:val="18"/>
                <w:szCs w:val="18"/>
                <w14:ligatures w14:val="none"/>
              </w:rPr>
            </w:pPr>
            <w:ins w:id="4149" w:author="Microsoft Word" w:date="2025-08-11T16:30:00Z" w16du:dateUtc="2025-08-11T21:30:00Z">
              <w:r w:rsidRPr="004D28DD">
                <w:rPr>
                  <w:rFonts w:ascii="Times New Roman" w:hAnsi="Times New Roman" w:cs="Times New Roman"/>
                  <w:color w:val="000000"/>
                  <w:sz w:val="18"/>
                  <w:szCs w:val="18"/>
                  <w:rPrChange w:id="4150" w:author="Jujia Li" w:date="2025-08-10T15:16:00Z" w16du:dateUtc="2025-08-10T20:16:00Z">
                    <w:rPr>
                      <w:rFonts w:ascii="Aptos Narrow" w:hAnsi="Aptos Narrow"/>
                      <w:color w:val="000000"/>
                      <w:sz w:val="22"/>
                      <w:szCs w:val="22"/>
                    </w:rPr>
                  </w:rPrChange>
                </w:rPr>
                <w:t>8.00</w:t>
              </w:r>
            </w:ins>
          </w:p>
        </w:tc>
        <w:tc>
          <w:tcPr>
            <w:tcW w:w="308" w:type="pct"/>
            <w:gridSpan w:val="2"/>
            <w:noWrap/>
            <w:vAlign w:val="bottom"/>
            <w:hideMark/>
          </w:tcPr>
          <w:p w14:paraId="43047435" w14:textId="2F386BB2" w:rsidR="004D28DD" w:rsidRPr="004D28DD" w:rsidRDefault="004D28DD" w:rsidP="004D28DD">
            <w:pPr>
              <w:spacing w:after="120" w:line="360" w:lineRule="auto"/>
              <w:contextualSpacing/>
              <w:jc w:val="right"/>
              <w:rPr>
                <w:ins w:id="4151" w:author="Microsoft Word" w:date="2025-08-11T16:30:00Z" w16du:dateUtc="2025-08-11T21:30:00Z"/>
                <w:rFonts w:ascii="Times New Roman" w:eastAsia="Times New Roman" w:hAnsi="Times New Roman" w:cs="Times New Roman"/>
                <w:color w:val="000000"/>
                <w:kern w:val="0"/>
                <w:sz w:val="18"/>
                <w:szCs w:val="18"/>
                <w14:ligatures w14:val="none"/>
              </w:rPr>
            </w:pPr>
            <w:ins w:id="4152" w:author="Microsoft Word" w:date="2025-08-11T16:30:00Z" w16du:dateUtc="2025-08-11T21:30:00Z">
              <w:r w:rsidRPr="004D28DD">
                <w:rPr>
                  <w:rFonts w:ascii="Times New Roman" w:hAnsi="Times New Roman" w:cs="Times New Roman"/>
                  <w:color w:val="000000"/>
                  <w:sz w:val="18"/>
                  <w:szCs w:val="18"/>
                  <w:rPrChange w:id="4153" w:author="Jujia Li" w:date="2025-08-10T15:16:00Z" w16du:dateUtc="2025-08-10T20:16:00Z">
                    <w:rPr>
                      <w:rFonts w:ascii="Aptos Narrow" w:hAnsi="Aptos Narrow"/>
                      <w:color w:val="000000"/>
                      <w:sz w:val="22"/>
                      <w:szCs w:val="22"/>
                    </w:rPr>
                  </w:rPrChange>
                </w:rPr>
                <w:t>0.91</w:t>
              </w:r>
            </w:ins>
          </w:p>
        </w:tc>
        <w:tc>
          <w:tcPr>
            <w:tcW w:w="380" w:type="pct"/>
            <w:noWrap/>
            <w:vAlign w:val="bottom"/>
            <w:hideMark/>
          </w:tcPr>
          <w:p w14:paraId="1CEAE9A0" w14:textId="64E76054" w:rsidR="004D28DD" w:rsidRPr="004D28DD" w:rsidRDefault="004D28DD" w:rsidP="004D28DD">
            <w:pPr>
              <w:spacing w:after="120" w:line="360" w:lineRule="auto"/>
              <w:contextualSpacing/>
              <w:jc w:val="right"/>
              <w:rPr>
                <w:ins w:id="4154" w:author="Microsoft Word" w:date="2025-08-11T16:30:00Z" w16du:dateUtc="2025-08-11T21:30:00Z"/>
                <w:rFonts w:ascii="Times New Roman" w:eastAsia="Times New Roman" w:hAnsi="Times New Roman" w:cs="Times New Roman"/>
                <w:color w:val="000000"/>
                <w:kern w:val="0"/>
                <w:sz w:val="18"/>
                <w:szCs w:val="18"/>
                <w14:ligatures w14:val="none"/>
              </w:rPr>
            </w:pPr>
            <w:ins w:id="4155" w:author="Microsoft Word" w:date="2025-08-11T16:30:00Z" w16du:dateUtc="2025-08-11T21:30:00Z">
              <w:r w:rsidRPr="004D28DD">
                <w:rPr>
                  <w:rFonts w:ascii="Times New Roman" w:hAnsi="Times New Roman" w:cs="Times New Roman"/>
                  <w:color w:val="000000"/>
                  <w:sz w:val="18"/>
                  <w:szCs w:val="18"/>
                  <w:rPrChange w:id="4156" w:author="Jujia Li" w:date="2025-08-10T15:16:00Z" w16du:dateUtc="2025-08-10T20:16:00Z">
                    <w:rPr>
                      <w:rFonts w:ascii="Aptos Narrow" w:hAnsi="Aptos Narrow"/>
                      <w:color w:val="000000"/>
                      <w:sz w:val="22"/>
                      <w:szCs w:val="22"/>
                    </w:rPr>
                  </w:rPrChange>
                </w:rPr>
                <w:t>7.59</w:t>
              </w:r>
            </w:ins>
          </w:p>
        </w:tc>
        <w:tc>
          <w:tcPr>
            <w:tcW w:w="315" w:type="pct"/>
            <w:gridSpan w:val="2"/>
            <w:noWrap/>
            <w:vAlign w:val="bottom"/>
            <w:hideMark/>
          </w:tcPr>
          <w:p w14:paraId="7B1166D4" w14:textId="6731B154" w:rsidR="004D28DD" w:rsidRPr="004D28DD" w:rsidRDefault="004D28DD" w:rsidP="004D28DD">
            <w:pPr>
              <w:spacing w:after="120" w:line="360" w:lineRule="auto"/>
              <w:contextualSpacing/>
              <w:jc w:val="right"/>
              <w:rPr>
                <w:ins w:id="4157" w:author="Microsoft Word" w:date="2025-08-11T16:30:00Z" w16du:dateUtc="2025-08-11T21:30:00Z"/>
                <w:rFonts w:ascii="Times New Roman" w:eastAsia="Times New Roman" w:hAnsi="Times New Roman" w:cs="Times New Roman"/>
                <w:color w:val="000000"/>
                <w:kern w:val="0"/>
                <w:sz w:val="18"/>
                <w:szCs w:val="18"/>
                <w14:ligatures w14:val="none"/>
              </w:rPr>
            </w:pPr>
            <w:ins w:id="4158" w:author="Microsoft Word" w:date="2025-08-11T16:30:00Z" w16du:dateUtc="2025-08-11T21:30:00Z">
              <w:r w:rsidRPr="004D28DD">
                <w:rPr>
                  <w:rFonts w:ascii="Times New Roman" w:hAnsi="Times New Roman" w:cs="Times New Roman"/>
                  <w:color w:val="000000"/>
                  <w:sz w:val="18"/>
                  <w:szCs w:val="18"/>
                  <w:rPrChange w:id="4159" w:author="Jujia Li" w:date="2025-08-10T15:16:00Z" w16du:dateUtc="2025-08-10T20:16:00Z">
                    <w:rPr>
                      <w:rFonts w:ascii="Aptos Narrow" w:hAnsi="Aptos Narrow"/>
                      <w:color w:val="000000"/>
                      <w:sz w:val="22"/>
                      <w:szCs w:val="22"/>
                    </w:rPr>
                  </w:rPrChange>
                </w:rPr>
                <w:t>0.88</w:t>
              </w:r>
            </w:ins>
          </w:p>
        </w:tc>
        <w:tc>
          <w:tcPr>
            <w:tcW w:w="380" w:type="pct"/>
            <w:noWrap/>
            <w:vAlign w:val="bottom"/>
            <w:hideMark/>
          </w:tcPr>
          <w:p w14:paraId="65A2CCB2" w14:textId="341FB77E" w:rsidR="004D28DD" w:rsidRPr="004D28DD" w:rsidRDefault="004D28DD" w:rsidP="004D28DD">
            <w:pPr>
              <w:spacing w:after="120" w:line="360" w:lineRule="auto"/>
              <w:contextualSpacing/>
              <w:jc w:val="right"/>
              <w:rPr>
                <w:ins w:id="4160" w:author="Microsoft Word" w:date="2025-08-11T16:30:00Z" w16du:dateUtc="2025-08-11T21:30:00Z"/>
                <w:rFonts w:ascii="Times New Roman" w:eastAsia="Times New Roman" w:hAnsi="Times New Roman" w:cs="Times New Roman"/>
                <w:color w:val="000000"/>
                <w:kern w:val="0"/>
                <w:sz w:val="18"/>
                <w:szCs w:val="18"/>
                <w14:ligatures w14:val="none"/>
              </w:rPr>
            </w:pPr>
            <w:ins w:id="4161" w:author="Microsoft Word" w:date="2025-08-11T16:30:00Z" w16du:dateUtc="2025-08-11T21:30:00Z">
              <w:r w:rsidRPr="004D28DD">
                <w:rPr>
                  <w:rFonts w:ascii="Times New Roman" w:hAnsi="Times New Roman" w:cs="Times New Roman"/>
                  <w:color w:val="000000"/>
                  <w:sz w:val="18"/>
                  <w:szCs w:val="18"/>
                  <w:rPrChange w:id="4162" w:author="Jujia Li" w:date="2025-08-10T15:16:00Z" w16du:dateUtc="2025-08-10T20:16:00Z">
                    <w:rPr>
                      <w:rFonts w:ascii="Aptos Narrow" w:hAnsi="Aptos Narrow"/>
                      <w:color w:val="000000"/>
                      <w:sz w:val="22"/>
                      <w:szCs w:val="22"/>
                    </w:rPr>
                  </w:rPrChange>
                </w:rPr>
                <w:t>7.40</w:t>
              </w:r>
            </w:ins>
          </w:p>
        </w:tc>
        <w:tc>
          <w:tcPr>
            <w:tcW w:w="316" w:type="pct"/>
            <w:gridSpan w:val="2"/>
            <w:noWrap/>
            <w:vAlign w:val="bottom"/>
            <w:hideMark/>
          </w:tcPr>
          <w:p w14:paraId="3193C845" w14:textId="3D7DCCBE" w:rsidR="004D28DD" w:rsidRPr="004D28DD" w:rsidRDefault="004D28DD" w:rsidP="004D28DD">
            <w:pPr>
              <w:spacing w:after="120" w:line="360" w:lineRule="auto"/>
              <w:contextualSpacing/>
              <w:jc w:val="right"/>
              <w:rPr>
                <w:ins w:id="4163" w:author="Microsoft Word" w:date="2025-08-11T16:30:00Z" w16du:dateUtc="2025-08-11T21:30:00Z"/>
                <w:rFonts w:ascii="Times New Roman" w:eastAsia="Times New Roman" w:hAnsi="Times New Roman" w:cs="Times New Roman"/>
                <w:color w:val="000000"/>
                <w:kern w:val="0"/>
                <w:sz w:val="18"/>
                <w:szCs w:val="18"/>
                <w14:ligatures w14:val="none"/>
              </w:rPr>
            </w:pPr>
            <w:ins w:id="4164" w:author="Microsoft Word" w:date="2025-08-11T16:30:00Z" w16du:dateUtc="2025-08-11T21:30:00Z">
              <w:r w:rsidRPr="004D28DD">
                <w:rPr>
                  <w:rFonts w:ascii="Times New Roman" w:hAnsi="Times New Roman" w:cs="Times New Roman"/>
                  <w:color w:val="000000"/>
                  <w:sz w:val="18"/>
                  <w:szCs w:val="18"/>
                  <w:rPrChange w:id="4165" w:author="Jujia Li" w:date="2025-08-10T15:16:00Z" w16du:dateUtc="2025-08-10T20:16:00Z">
                    <w:rPr>
                      <w:rFonts w:ascii="Aptos Narrow" w:hAnsi="Aptos Narrow"/>
                      <w:color w:val="000000"/>
                      <w:sz w:val="22"/>
                      <w:szCs w:val="22"/>
                    </w:rPr>
                  </w:rPrChange>
                </w:rPr>
                <w:t>0.86</w:t>
              </w:r>
            </w:ins>
          </w:p>
        </w:tc>
        <w:tc>
          <w:tcPr>
            <w:tcW w:w="380" w:type="pct"/>
            <w:noWrap/>
            <w:vAlign w:val="bottom"/>
            <w:hideMark/>
          </w:tcPr>
          <w:p w14:paraId="0D76BF5C" w14:textId="7605EE3B" w:rsidR="004D28DD" w:rsidRPr="004D28DD" w:rsidRDefault="004D28DD" w:rsidP="004D28DD">
            <w:pPr>
              <w:spacing w:after="120" w:line="360" w:lineRule="auto"/>
              <w:contextualSpacing/>
              <w:jc w:val="right"/>
              <w:rPr>
                <w:ins w:id="4166" w:author="Microsoft Word" w:date="2025-08-11T16:30:00Z" w16du:dateUtc="2025-08-11T21:30:00Z"/>
                <w:rFonts w:ascii="Times New Roman" w:eastAsia="Times New Roman" w:hAnsi="Times New Roman" w:cs="Times New Roman"/>
                <w:color w:val="000000"/>
                <w:kern w:val="0"/>
                <w:sz w:val="18"/>
                <w:szCs w:val="18"/>
                <w14:ligatures w14:val="none"/>
              </w:rPr>
            </w:pPr>
            <w:ins w:id="4167" w:author="Microsoft Word" w:date="2025-08-11T16:30:00Z" w16du:dateUtc="2025-08-11T21:30:00Z">
              <w:r w:rsidRPr="004D28DD">
                <w:rPr>
                  <w:rFonts w:ascii="Times New Roman" w:hAnsi="Times New Roman" w:cs="Times New Roman"/>
                  <w:color w:val="000000"/>
                  <w:sz w:val="18"/>
                  <w:szCs w:val="18"/>
                  <w:rPrChange w:id="4168" w:author="Jujia Li" w:date="2025-08-10T15:16:00Z" w16du:dateUtc="2025-08-10T20:16:00Z">
                    <w:rPr>
                      <w:rFonts w:ascii="Aptos Narrow" w:hAnsi="Aptos Narrow"/>
                      <w:color w:val="000000"/>
                      <w:sz w:val="22"/>
                      <w:szCs w:val="22"/>
                    </w:rPr>
                  </w:rPrChange>
                </w:rPr>
                <w:t>6.72</w:t>
              </w:r>
            </w:ins>
          </w:p>
        </w:tc>
        <w:tc>
          <w:tcPr>
            <w:tcW w:w="321" w:type="pct"/>
            <w:noWrap/>
            <w:vAlign w:val="bottom"/>
            <w:hideMark/>
          </w:tcPr>
          <w:p w14:paraId="1F97DA0E" w14:textId="4C930104" w:rsidR="004D28DD" w:rsidRPr="004D28DD" w:rsidRDefault="004D28DD" w:rsidP="004D28DD">
            <w:pPr>
              <w:spacing w:after="120" w:line="360" w:lineRule="auto"/>
              <w:contextualSpacing/>
              <w:jc w:val="right"/>
              <w:rPr>
                <w:ins w:id="4169" w:author="Microsoft Word" w:date="2025-08-11T16:30:00Z" w16du:dateUtc="2025-08-11T21:30:00Z"/>
                <w:rFonts w:ascii="Times New Roman" w:eastAsia="Times New Roman" w:hAnsi="Times New Roman" w:cs="Times New Roman"/>
                <w:color w:val="000000"/>
                <w:kern w:val="0"/>
                <w:sz w:val="18"/>
                <w:szCs w:val="18"/>
                <w14:ligatures w14:val="none"/>
              </w:rPr>
            </w:pPr>
            <w:ins w:id="4170" w:author="Microsoft Word" w:date="2025-08-11T16:30:00Z" w16du:dateUtc="2025-08-11T21:30:00Z">
              <w:r w:rsidRPr="004D28DD">
                <w:rPr>
                  <w:rFonts w:ascii="Times New Roman" w:hAnsi="Times New Roman" w:cs="Times New Roman"/>
                  <w:color w:val="000000"/>
                  <w:sz w:val="18"/>
                  <w:szCs w:val="18"/>
                  <w:rPrChange w:id="4171" w:author="Jujia Li" w:date="2025-08-10T15:16:00Z" w16du:dateUtc="2025-08-10T20:16:00Z">
                    <w:rPr>
                      <w:rFonts w:ascii="Aptos Narrow" w:hAnsi="Aptos Narrow"/>
                      <w:color w:val="000000"/>
                      <w:sz w:val="22"/>
                      <w:szCs w:val="22"/>
                    </w:rPr>
                  </w:rPrChange>
                </w:rPr>
                <w:t>0.78</w:t>
              </w:r>
            </w:ins>
          </w:p>
        </w:tc>
        <w:tc>
          <w:tcPr>
            <w:tcW w:w="428" w:type="pct"/>
            <w:noWrap/>
            <w:vAlign w:val="bottom"/>
            <w:hideMark/>
          </w:tcPr>
          <w:p w14:paraId="1F951651" w14:textId="526C937B" w:rsidR="004D28DD" w:rsidRPr="004D28DD" w:rsidRDefault="004D28DD" w:rsidP="004D28DD">
            <w:pPr>
              <w:spacing w:after="120" w:line="360" w:lineRule="auto"/>
              <w:contextualSpacing/>
              <w:jc w:val="right"/>
              <w:rPr>
                <w:ins w:id="4172" w:author="Microsoft Word" w:date="2025-08-11T16:30:00Z" w16du:dateUtc="2025-08-11T21:30:00Z"/>
                <w:rFonts w:ascii="Times New Roman" w:eastAsia="Times New Roman" w:hAnsi="Times New Roman" w:cs="Times New Roman"/>
                <w:color w:val="000000"/>
                <w:kern w:val="0"/>
                <w:sz w:val="18"/>
                <w:szCs w:val="18"/>
                <w14:ligatures w14:val="none"/>
              </w:rPr>
            </w:pPr>
            <w:ins w:id="4173" w:author="Microsoft Word" w:date="2025-08-11T16:30:00Z" w16du:dateUtc="2025-08-11T21:30:00Z">
              <w:r w:rsidRPr="004D28DD">
                <w:rPr>
                  <w:rFonts w:ascii="Times New Roman" w:hAnsi="Times New Roman" w:cs="Times New Roman"/>
                  <w:color w:val="000000"/>
                  <w:sz w:val="18"/>
                  <w:szCs w:val="18"/>
                  <w:rPrChange w:id="4174" w:author="Jujia Li" w:date="2025-08-10T15:16:00Z" w16du:dateUtc="2025-08-10T20:16:00Z">
                    <w:rPr>
                      <w:rFonts w:ascii="Aptos Narrow" w:hAnsi="Aptos Narrow"/>
                      <w:color w:val="000000"/>
                      <w:sz w:val="22"/>
                      <w:szCs w:val="22"/>
                    </w:rPr>
                  </w:rPrChange>
                </w:rPr>
                <w:t>29.71</w:t>
              </w:r>
            </w:ins>
          </w:p>
        </w:tc>
        <w:tc>
          <w:tcPr>
            <w:tcW w:w="344" w:type="pct"/>
            <w:vAlign w:val="bottom"/>
          </w:tcPr>
          <w:p w14:paraId="3585E2FD" w14:textId="275914D4" w:rsidR="004D28DD" w:rsidRPr="004D28DD" w:rsidRDefault="004D28DD" w:rsidP="004D28DD">
            <w:pPr>
              <w:spacing w:after="120" w:line="360" w:lineRule="auto"/>
              <w:contextualSpacing/>
              <w:jc w:val="right"/>
              <w:rPr>
                <w:ins w:id="4175" w:author="Microsoft Word" w:date="2025-08-11T16:30:00Z" w16du:dateUtc="2025-08-11T21:30:00Z"/>
                <w:rFonts w:ascii="Times New Roman" w:hAnsi="Times New Roman" w:cs="Times New Roman"/>
                <w:sz w:val="18"/>
                <w:szCs w:val="18"/>
              </w:rPr>
            </w:pPr>
            <w:ins w:id="4176" w:author="Microsoft Word" w:date="2025-08-11T16:30:00Z" w16du:dateUtc="2025-08-11T21:30:00Z">
              <w:r w:rsidRPr="004D28DD">
                <w:rPr>
                  <w:rFonts w:ascii="Times New Roman" w:hAnsi="Times New Roman" w:cs="Times New Roman"/>
                  <w:color w:val="000000"/>
                  <w:sz w:val="18"/>
                  <w:szCs w:val="18"/>
                  <w:rPrChange w:id="4177" w:author="Jujia Li" w:date="2025-08-10T15:16:00Z" w16du:dateUtc="2025-08-10T20:16:00Z">
                    <w:rPr>
                      <w:rFonts w:ascii="Aptos Narrow" w:hAnsi="Aptos Narrow"/>
                      <w:color w:val="000000"/>
                      <w:sz w:val="22"/>
                      <w:szCs w:val="22"/>
                    </w:rPr>
                  </w:rPrChange>
                </w:rPr>
                <w:t>0.86</w:t>
              </w:r>
            </w:ins>
          </w:p>
        </w:tc>
      </w:tr>
    </w:tbl>
    <w:p w14:paraId="012604B2" w14:textId="77777777" w:rsidR="004D28DD" w:rsidRDefault="004D28DD" w:rsidP="004D28DD">
      <w:pPr>
        <w:spacing w:after="120" w:line="360" w:lineRule="auto"/>
        <w:contextualSpacing/>
        <w:rPr>
          <w:ins w:id="4178" w:author="Microsoft Word" w:date="2025-08-11T16:30:00Z" w16du:dateUtc="2025-08-11T21:30:00Z"/>
          <w:rFonts w:ascii="Times New Roman" w:hAnsi="Times New Roman" w:cs="Times New Roman"/>
        </w:rPr>
      </w:pPr>
      <w:ins w:id="4179"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67A78020" w14:textId="77777777" w:rsidR="00DD7902" w:rsidRDefault="00DD7902">
      <w:pPr>
        <w:spacing w:after="120" w:line="360" w:lineRule="auto"/>
        <w:contextualSpacing/>
        <w:rPr>
          <w:ins w:id="4180" w:author="Microsoft Word" w:date="2025-08-11T16:30:00Z" w16du:dateUtc="2025-08-11T21:30:00Z"/>
          <w:rFonts w:ascii="Times New Roman" w:hAnsi="Times New Roman" w:cs="Times New Roman"/>
        </w:rPr>
        <w:pPrChange w:id="4181" w:author="Jujia Li" w:date="2025-07-21T17:51:00Z" w16du:dateUtc="2025-07-21T22:51:00Z">
          <w:pPr/>
        </w:pPrChange>
      </w:pPr>
    </w:p>
    <w:p w14:paraId="0CA347C6" w14:textId="07872B44" w:rsidR="00534683" w:rsidDel="00FA36DE" w:rsidRDefault="00987AA9">
      <w:pPr>
        <w:spacing w:after="120" w:line="360" w:lineRule="auto"/>
        <w:contextualSpacing/>
        <w:rPr>
          <w:del w:id="4182" w:author="Jujia Li" w:date="2025-07-01T19:15:00Z" w16du:dateUtc="2025-07-02T00:15:00Z"/>
          <w:rFonts w:ascii="Times New Roman" w:hAnsi="Times New Roman" w:cs="Times New Roman"/>
        </w:rPr>
      </w:pPr>
      <w:ins w:id="4183" w:author="Microsoft Word" w:date="2025-08-11T16:30:00Z" w16du:dateUtc="2025-08-11T21:30:00Z">
        <w:r w:rsidRPr="004157A8">
          <w:rPr>
            <w:rFonts w:ascii="Times New Roman" w:hAnsi="Times New Roman" w:cs="Times New Roman"/>
          </w:rPr>
          <w:t xml:space="preserve">Figure </w:t>
        </w:r>
        <w:r>
          <w:rPr>
            <w:rFonts w:ascii="Times New Roman" w:hAnsi="Times New Roman" w:cs="Times New Roman"/>
          </w:rPr>
          <w:t>1</w:t>
        </w:r>
        <w:r w:rsidRPr="004157A8">
          <w:rPr>
            <w:rFonts w:ascii="Times New Roman" w:hAnsi="Times New Roman" w:cs="Times New Roman"/>
          </w:rPr>
          <w:t xml:space="preserve">. </w:t>
        </w:r>
      </w:ins>
      <w:del w:id="4184" w:author="Jujia Li" w:date="2025-07-01T18:06:00Z" w16du:dateUtc="2025-07-01T23:06:00Z">
        <w:r w:rsidR="00E33763" w:rsidRPr="004157A8" w:rsidDel="000675C3">
          <w:rPr>
            <w:rFonts w:ascii="Times New Roman" w:hAnsi="Times New Roman" w:cs="Times New Roman"/>
          </w:rPr>
          <w:delText xml:space="preserve">Annual ER Opioid </w:delText>
        </w:r>
        <w:r w:rsidR="004157A8" w:rsidRPr="004157A8" w:rsidDel="000675C3">
          <w:rPr>
            <w:rFonts w:ascii="Times New Roman" w:hAnsi="Times New Roman" w:cs="Times New Roman"/>
          </w:rPr>
          <w:delText>Visit</w:delText>
        </w:r>
        <w:r w:rsidR="00E33763" w:rsidRPr="004157A8" w:rsidDel="000675C3">
          <w:rPr>
            <w:rFonts w:ascii="Times New Roman" w:hAnsi="Times New Roman" w:cs="Times New Roman"/>
          </w:rPr>
          <w:delText>s by County</w:delText>
        </w:r>
      </w:del>
      <w:ins w:id="4185" w:author="Jujia Li" w:date="2025-07-21T11:51:00Z" w16du:dateUtc="2025-07-21T16:51:00Z">
        <w:r w:rsidR="00FA36DE" w:rsidRPr="00FA36DE">
          <w:rPr>
            <w:rFonts w:ascii="Times New Roman" w:hAnsi="Times New Roman" w:cs="Times New Roman"/>
          </w:rPr>
          <w:t xml:space="preserve"> </w:t>
        </w:r>
        <w:r w:rsidR="00FA36DE">
          <w:rPr>
            <w:rFonts w:ascii="Times New Roman" w:hAnsi="Times New Roman" w:cs="Times New Roman"/>
          </w:rPr>
          <w:t>Annually ER Opioid Visits by County</w:t>
        </w:r>
      </w:ins>
      <w:ins w:id="4186" w:author="Jujia Li" w:date="2025-07-01T12:54:00Z" w16du:dateUtc="2025-07-01T17:54:00Z">
        <w:r w:rsidR="00534683">
          <w:rPr>
            <w:rFonts w:ascii="Times New Roman" w:hAnsi="Times New Roman" w:cs="Times New Roman"/>
            <w:noProof/>
          </w:rPr>
          <w:drawing>
            <wp:inline distT="0" distB="0" distL="0" distR="0" wp14:anchorId="64113939" wp14:editId="79699E58">
              <wp:extent cx="5028770" cy="2952970"/>
              <wp:effectExtent l="0" t="0" r="635" b="0"/>
              <wp:docPr id="85135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6054"/>
                      <a:stretch>
                        <a:fillRect/>
                      </a:stretch>
                    </pic:blipFill>
                    <pic:spPr bwMode="auto">
                      <a:xfrm>
                        <a:off x="0" y="0"/>
                        <a:ext cx="5029200" cy="2953223"/>
                      </a:xfrm>
                      <a:prstGeom prst="rect">
                        <a:avLst/>
                      </a:prstGeom>
                      <a:noFill/>
                      <a:ln>
                        <a:noFill/>
                      </a:ln>
                      <a:extLst>
                        <a:ext uri="{53640926-AAD7-44D8-BBD7-CCE9431645EC}">
                          <a14:shadowObscured xmlns:a14="http://schemas.microsoft.com/office/drawing/2010/main"/>
                        </a:ext>
                      </a:extLst>
                    </pic:spPr>
                  </pic:pic>
                </a:graphicData>
              </a:graphic>
            </wp:inline>
          </w:drawing>
        </w:r>
      </w:ins>
    </w:p>
    <w:p w14:paraId="45905EA1" w14:textId="77777777" w:rsidR="00FA36DE" w:rsidRDefault="00FA36DE">
      <w:pPr>
        <w:spacing w:after="120" w:line="360" w:lineRule="auto"/>
        <w:contextualSpacing/>
        <w:rPr>
          <w:ins w:id="4187" w:author="Jujia Li" w:date="2025-07-21T11:49:00Z" w16du:dateUtc="2025-07-21T16:49:00Z"/>
          <w:rFonts w:ascii="Times New Roman" w:hAnsi="Times New Roman" w:cs="Times New Roman"/>
        </w:rPr>
        <w:pPrChange w:id="4188" w:author="Jujia Li" w:date="2025-07-21T17:51:00Z" w16du:dateUtc="2025-07-21T22:51:00Z">
          <w:pPr/>
        </w:pPrChange>
      </w:pPr>
    </w:p>
    <w:p w14:paraId="570FFDD9" w14:textId="683FDC7A" w:rsidR="00FA36DE" w:rsidRDefault="00FA36DE">
      <w:pPr>
        <w:spacing w:after="120" w:line="360" w:lineRule="auto"/>
        <w:contextualSpacing/>
        <w:rPr>
          <w:ins w:id="4189" w:author="Jujia Li" w:date="2025-07-21T11:49:00Z" w16du:dateUtc="2025-07-21T16:49:00Z"/>
          <w:rFonts w:ascii="Times New Roman" w:hAnsi="Times New Roman" w:cs="Times New Roman"/>
        </w:rPr>
        <w:pPrChange w:id="4190" w:author="Jujia Li" w:date="2025-07-21T17:51:00Z" w16du:dateUtc="2025-07-21T22:51:00Z">
          <w:pPr/>
        </w:pPrChange>
      </w:pPr>
      <w:ins w:id="4191" w:author="Jujia Li" w:date="2025-07-21T11:49:00Z" w16du:dateUtc="2025-07-21T16:49:00Z">
        <w:r w:rsidRPr="004157A8">
          <w:rPr>
            <w:rFonts w:ascii="Times New Roman" w:hAnsi="Times New Roman" w:cs="Times New Roman"/>
          </w:rPr>
          <w:t xml:space="preserve">Figure </w:t>
        </w:r>
      </w:ins>
      <w:ins w:id="4192" w:author="Jujia Li" w:date="2025-07-21T11:57:00Z" w16du:dateUtc="2025-07-21T16:57:00Z">
        <w:r w:rsidR="00611AC0">
          <w:rPr>
            <w:rFonts w:ascii="Times New Roman" w:hAnsi="Times New Roman" w:cs="Times New Roman"/>
          </w:rPr>
          <w:t xml:space="preserve">1(B). </w:t>
        </w:r>
      </w:ins>
      <w:ins w:id="4193" w:author="Jujia Li" w:date="2025-07-21T11:50:00Z" w16du:dateUtc="2025-07-21T16:50:00Z">
        <w:r>
          <w:rPr>
            <w:rFonts w:ascii="Times New Roman" w:hAnsi="Times New Roman" w:cs="Times New Roman"/>
          </w:rPr>
          <w:t>Quarterly ER Opioid Visits by County</w:t>
        </w:r>
      </w:ins>
    </w:p>
    <w:p w14:paraId="04814D15" w14:textId="210C9D70" w:rsidR="00FA36DE" w:rsidRPr="004157A8" w:rsidRDefault="00FA36DE">
      <w:pPr>
        <w:spacing w:after="120" w:line="360" w:lineRule="auto"/>
        <w:contextualSpacing/>
        <w:rPr>
          <w:ins w:id="4194" w:author="Jujia Li" w:date="2025-07-21T11:49:00Z" w16du:dateUtc="2025-07-21T16:49:00Z"/>
          <w:rFonts w:ascii="Times New Roman" w:hAnsi="Times New Roman" w:cs="Times New Roman"/>
        </w:rPr>
        <w:pPrChange w:id="4195" w:author="Jujia Li" w:date="2025-07-21T17:51:00Z" w16du:dateUtc="2025-07-21T22:51:00Z">
          <w:pPr/>
        </w:pPrChange>
      </w:pPr>
      <w:ins w:id="4196" w:author="Jujia Li" w:date="2025-07-21T11:49:00Z" w16du:dateUtc="2025-07-21T16:49:00Z">
        <w:r w:rsidRPr="003A4292">
          <w:rPr>
            <w:noProof/>
          </w:rPr>
          <w:lastRenderedPageBreak/>
          <w:drawing>
            <wp:inline distT="0" distB="0" distL="0" distR="0" wp14:anchorId="7C0097F8" wp14:editId="28A2F796">
              <wp:extent cx="5943600" cy="3876675"/>
              <wp:effectExtent l="0" t="0" r="0" b="0"/>
              <wp:docPr id="2818795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9592" name="Picture 1" descr="A screenshot of a graph&#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28"/>
                      <a:stretch>
                        <a:fillRect/>
                      </a:stretch>
                    </pic:blipFill>
                    <pic:spPr bwMode="auto">
                      <a:xfrm>
                        <a:off x="0" y="0"/>
                        <a:ext cx="5943600" cy="3876675"/>
                      </a:xfrm>
                      <a:prstGeom prst="rect">
                        <a:avLst/>
                      </a:prstGeom>
                      <a:noFill/>
                      <a:ln>
                        <a:noFill/>
                      </a:ln>
                      <a:extLst>
                        <a:ext uri="{53640926-AAD7-44D8-BBD7-CCE9431645EC}">
                          <a14:shadowObscured xmlns:a14="http://schemas.microsoft.com/office/drawing/2010/main"/>
                        </a:ext>
                      </a:extLst>
                    </pic:spPr>
                  </pic:pic>
                </a:graphicData>
              </a:graphic>
            </wp:inline>
          </w:drawing>
        </w:r>
      </w:ins>
      <w:commentRangeStart w:id="4197"/>
      <w:commentRangeEnd w:id="4197"/>
      <w:ins w:id="4198" w:author="Jujia Li" w:date="2025-07-21T12:01:00Z" w16du:dateUtc="2025-07-21T17:01:00Z">
        <w:r w:rsidR="009462B8">
          <w:rPr>
            <w:rStyle w:val="CommentReference"/>
          </w:rPr>
          <w:commentReference w:id="4197"/>
        </w:r>
      </w:ins>
    </w:p>
    <w:p w14:paraId="504EF411" w14:textId="5E1E4DEA" w:rsidR="001D34E7" w:rsidRDefault="001D34E7">
      <w:pPr>
        <w:spacing w:after="120" w:line="360" w:lineRule="auto"/>
        <w:contextualSpacing/>
        <w:rPr>
          <w:ins w:id="4199" w:author="Jujia Li" w:date="2025-07-01T14:50:00Z" w16du:dateUtc="2025-07-01T19:50:00Z"/>
          <w:rFonts w:ascii="Times New Roman" w:hAnsi="Times New Roman" w:cs="Times New Roman"/>
        </w:rPr>
        <w:pPrChange w:id="4200" w:author="Jujia Li" w:date="2025-07-21T17:51:00Z" w16du:dateUtc="2025-07-21T22:51:00Z">
          <w:pPr/>
        </w:pPrChange>
      </w:pPr>
      <w:del w:id="4201" w:author="Jujia Li" w:date="2025-07-01T12:54:00Z" w16du:dateUtc="2025-07-01T17:54:00Z">
        <w:r w:rsidDel="00534683">
          <w:rPr>
            <w:rFonts w:ascii="Times New Roman" w:hAnsi="Times New Roman" w:cs="Times New Roman"/>
            <w:noProof/>
          </w:rPr>
          <w:drawing>
            <wp:inline distT="0" distB="0" distL="0" distR="0" wp14:anchorId="6508367A" wp14:editId="4B9FF0E2">
              <wp:extent cx="5029200" cy="2933700"/>
              <wp:effectExtent l="0" t="0" r="0" b="0"/>
              <wp:docPr id="1701200162" name="Picture 10" descr="A graph of different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0162" name="Picture 10" descr="A graph of different states&#10;&#10;AI-generated content may be incorrect."/>
                      <pic:cNvPicPr/>
                    </pic:nvPicPr>
                    <pic:blipFill rotWithShape="1">
                      <a:blip r:embed="rId15">
                        <a:extLst>
                          <a:ext uri="{28A0092B-C50C-407E-A947-70E740481C1C}">
                            <a14:useLocalDpi xmlns:a14="http://schemas.microsoft.com/office/drawing/2010/main" val="0"/>
                          </a:ext>
                        </a:extLst>
                      </a:blip>
                      <a:srcRect t="6666"/>
                      <a:stretch>
                        <a:fillRect/>
                      </a:stretch>
                    </pic:blipFill>
                    <pic:spPr bwMode="auto">
                      <a:xfrm>
                        <a:off x="0" y="0"/>
                        <a:ext cx="5029200" cy="2933700"/>
                      </a:xfrm>
                      <a:prstGeom prst="rect">
                        <a:avLst/>
                      </a:prstGeom>
                      <a:ln>
                        <a:noFill/>
                      </a:ln>
                      <a:extLst>
                        <a:ext uri="{53640926-AAD7-44D8-BBD7-CCE9431645EC}">
                          <a14:shadowObscured xmlns:a14="http://schemas.microsoft.com/office/drawing/2010/main"/>
                        </a:ext>
                      </a:extLst>
                    </pic:spPr>
                  </pic:pic>
                </a:graphicData>
              </a:graphic>
            </wp:inline>
          </w:drawing>
        </w:r>
      </w:del>
    </w:p>
    <w:p w14:paraId="757B73E3" w14:textId="74BD64A6" w:rsidR="005B3B32" w:rsidRDefault="003A3120">
      <w:pPr>
        <w:spacing w:after="120" w:line="360" w:lineRule="auto"/>
        <w:contextualSpacing/>
        <w:rPr>
          <w:ins w:id="4202" w:author="Jujia Li" w:date="2025-07-21T11:57:00Z" w16du:dateUtc="2025-07-21T16:57:00Z"/>
          <w:rFonts w:ascii="Times New Roman" w:hAnsi="Times New Roman" w:cs="Times New Roman"/>
        </w:rPr>
        <w:pPrChange w:id="4203" w:author="Jujia Li" w:date="2025-07-21T17:51:00Z" w16du:dateUtc="2025-07-21T22:51:00Z">
          <w:pPr/>
        </w:pPrChange>
      </w:pPr>
      <w:ins w:id="4204" w:author="Jujia Li" w:date="2025-07-01T14:50:00Z" w16du:dateUtc="2025-07-01T19:50:00Z">
        <w:r w:rsidRPr="004157A8">
          <w:rPr>
            <w:rFonts w:ascii="Times New Roman" w:hAnsi="Times New Roman" w:cs="Times New Roman"/>
          </w:rPr>
          <w:t xml:space="preserve">Figure </w:t>
        </w:r>
      </w:ins>
      <w:ins w:id="4205" w:author="Jujia Li" w:date="2025-07-01T18:05:00Z" w16du:dateUtc="2025-07-01T23:05:00Z">
        <w:r w:rsidR="00602704">
          <w:rPr>
            <w:rFonts w:ascii="Times New Roman" w:hAnsi="Times New Roman" w:cs="Times New Roman"/>
          </w:rPr>
          <w:t xml:space="preserve">2. </w:t>
        </w:r>
      </w:ins>
      <w:ins w:id="4206" w:author="Jujia Li" w:date="2025-07-01T14:50:00Z" w16du:dateUtc="2025-07-01T19:50:00Z">
        <w:r w:rsidRPr="004157A8">
          <w:rPr>
            <w:rFonts w:ascii="Times New Roman" w:hAnsi="Times New Roman" w:cs="Times New Roman"/>
          </w:rPr>
          <w:t>C</w:t>
        </w:r>
      </w:ins>
      <w:ins w:id="4207" w:author="Jujia Li" w:date="2025-07-01T18:05:00Z" w16du:dateUtc="2025-07-01T23:05:00Z">
        <w:r w:rsidR="00CD6C36" w:rsidRPr="00CD6C36">
          <w:rPr>
            <w:rFonts w:ascii="Times New Roman" w:hAnsi="Times New Roman" w:cs="Times New Roman"/>
          </w:rPr>
          <w:t>ounty-Level Trends in ER Opioid Visit Rates (per 100,000 Residents)</w:t>
        </w:r>
      </w:ins>
      <w:ins w:id="4208" w:author="Jujia Li" w:date="2025-07-01T18:03:00Z" w16du:dateUtc="2025-07-01T23:03:00Z">
        <w:r w:rsidR="003E6383">
          <w:rPr>
            <w:rFonts w:ascii="Times New Roman" w:hAnsi="Times New Roman" w:cs="Times New Roman"/>
            <w:noProof/>
          </w:rPr>
          <w:drawing>
            <wp:inline distT="0" distB="0" distL="0" distR="0" wp14:anchorId="1643A912" wp14:editId="5943A4B2">
              <wp:extent cx="5029200" cy="2937525"/>
              <wp:effectExtent l="0" t="0" r="0" b="0"/>
              <wp:docPr id="1103318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6553"/>
                      <a:stretch>
                        <a:fillRect/>
                      </a:stretch>
                    </pic:blipFill>
                    <pic:spPr bwMode="auto">
                      <a:xfrm>
                        <a:off x="0" y="0"/>
                        <a:ext cx="5029200" cy="29375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6C0DFD30" w14:textId="1CE24592" w:rsidR="00611AC0" w:rsidRDefault="00611AC0">
      <w:pPr>
        <w:spacing w:after="120" w:line="360" w:lineRule="auto"/>
        <w:contextualSpacing/>
        <w:rPr>
          <w:ins w:id="4209" w:author="Jujia Li" w:date="2025-07-21T11:57:00Z" w16du:dateUtc="2025-07-21T16:57:00Z"/>
          <w:rFonts w:ascii="Times New Roman" w:hAnsi="Times New Roman" w:cs="Times New Roman"/>
        </w:rPr>
        <w:pPrChange w:id="4210" w:author="Jujia Li" w:date="2025-07-21T17:51:00Z" w16du:dateUtc="2025-07-21T22:51:00Z">
          <w:pPr/>
        </w:pPrChange>
      </w:pPr>
      <w:commentRangeStart w:id="4211"/>
      <w:ins w:id="4212" w:author="Jujia Li" w:date="2025-07-21T11:57:00Z" w16du:dateUtc="2025-07-21T16:57:00Z">
        <w:r w:rsidRPr="004157A8">
          <w:rPr>
            <w:rFonts w:ascii="Times New Roman" w:hAnsi="Times New Roman" w:cs="Times New Roman"/>
          </w:rPr>
          <w:t xml:space="preserve">Figure </w:t>
        </w:r>
        <w:r>
          <w:rPr>
            <w:rFonts w:ascii="Times New Roman" w:hAnsi="Times New Roman" w:cs="Times New Roman"/>
          </w:rPr>
          <w:t xml:space="preserve">2 (B). </w:t>
        </w:r>
      </w:ins>
      <w:ins w:id="4213" w:author="Jujia Li" w:date="2025-07-21T11:57:00Z">
        <w:r w:rsidRPr="00611AC0">
          <w:rPr>
            <w:rFonts w:ascii="Times New Roman" w:hAnsi="Times New Roman" w:cs="Times New Roman"/>
          </w:rPr>
          <w:t>Quarterly ER Opioid Visits Per Capita by County</w:t>
        </w:r>
      </w:ins>
    </w:p>
    <w:p w14:paraId="25A78CCF" w14:textId="70638A51" w:rsidR="0016248D" w:rsidRDefault="00AD0EAF">
      <w:pPr>
        <w:spacing w:after="120" w:line="360" w:lineRule="auto"/>
        <w:contextualSpacing/>
        <w:rPr>
          <w:ins w:id="4214" w:author="Jujia Li" w:date="2025-07-01T14:50:00Z" w16du:dateUtc="2025-07-01T19:50:00Z"/>
          <w:rFonts w:ascii="Times New Roman" w:hAnsi="Times New Roman" w:cs="Times New Roman"/>
        </w:rPr>
        <w:pPrChange w:id="4215" w:author="Jujia Li" w:date="2025-07-21T17:51:00Z" w16du:dateUtc="2025-07-21T22:51:00Z">
          <w:pPr/>
        </w:pPrChange>
      </w:pPr>
      <w:ins w:id="4216" w:author="Jujia Li" w:date="2025-07-21T11:58:00Z" w16du:dateUtc="2025-07-21T16:58:00Z">
        <w:r>
          <w:rPr>
            <w:rFonts w:ascii="Times New Roman" w:hAnsi="Times New Roman" w:cs="Times New Roman"/>
            <w:noProof/>
          </w:rPr>
          <w:lastRenderedPageBreak/>
          <w:drawing>
            <wp:inline distT="0" distB="0" distL="0" distR="0" wp14:anchorId="6FF3DD55" wp14:editId="46578D33">
              <wp:extent cx="5943600" cy="3867150"/>
              <wp:effectExtent l="0" t="0" r="0" b="0"/>
              <wp:docPr id="15791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362"/>
                      <a:stretch>
                        <a:fillRect/>
                      </a:stretch>
                    </pic:blipFill>
                    <pic:spPr bwMode="auto">
                      <a:xfrm>
                        <a:off x="0" y="0"/>
                        <a:ext cx="5943600" cy="3867150"/>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11"/>
      <w:ins w:id="4217" w:author="Jujia Li" w:date="2025-07-21T12:02:00Z" w16du:dateUtc="2025-07-21T17:02:00Z">
        <w:r w:rsidR="009462B8">
          <w:rPr>
            <w:rStyle w:val="CommentReference"/>
          </w:rPr>
          <w:commentReference w:id="4211"/>
        </w:r>
      </w:ins>
    </w:p>
    <w:p w14:paraId="6512DBDA" w14:textId="262BDEBC" w:rsidR="003A3120" w:rsidRPr="004157A8" w:rsidDel="003A3120" w:rsidRDefault="003A3120">
      <w:pPr>
        <w:spacing w:after="120" w:line="360" w:lineRule="auto"/>
        <w:contextualSpacing/>
        <w:rPr>
          <w:del w:id="4218" w:author="Jujia Li" w:date="2025-07-01T14:50:00Z" w16du:dateUtc="2025-07-01T19:50:00Z"/>
          <w:rFonts w:ascii="Times New Roman" w:hAnsi="Times New Roman" w:cs="Times New Roman"/>
        </w:rPr>
        <w:pPrChange w:id="4219" w:author="Jujia Li" w:date="2025-07-21T17:51:00Z" w16du:dateUtc="2025-07-21T22:51:00Z">
          <w:pPr/>
        </w:pPrChange>
      </w:pPr>
    </w:p>
    <w:p w14:paraId="0D38188A" w14:textId="76C2A193" w:rsidR="00BE4F23" w:rsidRDefault="000B0BD0">
      <w:pPr>
        <w:spacing w:after="120" w:line="360" w:lineRule="auto"/>
        <w:ind w:firstLine="720"/>
        <w:contextualSpacing/>
        <w:rPr>
          <w:ins w:id="4220" w:author="Jujia Li" w:date="2025-07-01T12:55:00Z" w16du:dateUtc="2025-07-01T17:55:00Z"/>
          <w:rFonts w:ascii="Times New Roman" w:hAnsi="Times New Roman" w:cs="Times New Roman"/>
        </w:rPr>
        <w:pPrChange w:id="4221" w:author="Jujia Li" w:date="2025-07-21T17:51:00Z" w16du:dateUtc="2025-07-21T22:51:00Z">
          <w:pPr>
            <w:ind w:firstLine="720"/>
          </w:pPr>
        </w:pPrChange>
      </w:pPr>
      <w:r w:rsidRPr="00682A28">
        <w:rPr>
          <w:rFonts w:ascii="Times New Roman" w:hAnsi="Times New Roman" w:cs="Times New Roman"/>
        </w:rPr>
        <w:t xml:space="preserve">In Figure </w:t>
      </w:r>
      <w:r w:rsidR="00503425">
        <w:rPr>
          <w:rFonts w:ascii="Times New Roman" w:hAnsi="Times New Roman" w:cs="Times New Roman"/>
        </w:rPr>
        <w:t>1 and 2</w:t>
      </w:r>
      <w:r w:rsidRPr="00682A28">
        <w:rPr>
          <w:rFonts w:ascii="Times New Roman" w:hAnsi="Times New Roman" w:cs="Times New Roman"/>
        </w:rPr>
        <w:t xml:space="preserve">, </w:t>
      </w:r>
      <w:r w:rsidR="00682A28" w:rsidRPr="004157A8">
        <w:rPr>
          <w:rFonts w:ascii="Times New Roman" w:hAnsi="Times New Roman" w:cs="Times New Roman"/>
        </w:rPr>
        <w:t>Jefferson has consistently highest counts across all four years (about 500–600/year). Madison is second highest ER opioid count with a peak in 2017, followed by a sharp drop in 2019.</w:t>
      </w:r>
      <w:r w:rsidR="00682A28">
        <w:rPr>
          <w:rFonts w:ascii="Times New Roman" w:hAnsi="Times New Roman" w:cs="Times New Roman"/>
        </w:rPr>
        <w:t xml:space="preserve"> </w:t>
      </w:r>
      <w:r w:rsidR="00682A28" w:rsidRPr="004157A8">
        <w:rPr>
          <w:rFonts w:ascii="Times New Roman" w:hAnsi="Times New Roman" w:cs="Times New Roman"/>
        </w:rPr>
        <w:t>Blount, Tuscaloosa, Limestone, and Marshall decrease ER opioid counts from 2016 to 2019</w:t>
      </w:r>
      <w:r w:rsidR="00682A28">
        <w:rPr>
          <w:rFonts w:ascii="Times New Roman" w:hAnsi="Times New Roman" w:cs="Times New Roman"/>
        </w:rPr>
        <w:t xml:space="preserve">, while </w:t>
      </w:r>
      <w:r w:rsidR="00682A28" w:rsidRPr="00682A28">
        <w:rPr>
          <w:rFonts w:ascii="Times New Roman" w:hAnsi="Times New Roman" w:cs="Times New Roman"/>
        </w:rPr>
        <w:t>Cherokee, Etowah</w:t>
      </w:r>
      <w:r w:rsidR="00682A28">
        <w:rPr>
          <w:rFonts w:ascii="Times New Roman" w:hAnsi="Times New Roman" w:cs="Times New Roman"/>
        </w:rPr>
        <w:t xml:space="preserve">, Lauderdale, and Marion show consistently increasing trends, requiring a future exploration on monthly scale. </w:t>
      </w:r>
      <w:r w:rsidR="00CC6ACC">
        <w:rPr>
          <w:rFonts w:ascii="Times New Roman" w:hAnsi="Times New Roman" w:cs="Times New Roman"/>
        </w:rPr>
        <w:t>(Not report value less than 10, just not show, and keep reporting)</w:t>
      </w:r>
    </w:p>
    <w:p w14:paraId="6AE7FEA8" w14:textId="68603717" w:rsidR="00F14100" w:rsidDel="003A3120" w:rsidRDefault="00F14100">
      <w:pPr>
        <w:spacing w:after="120" w:line="360" w:lineRule="auto"/>
        <w:contextualSpacing/>
        <w:rPr>
          <w:del w:id="4222" w:author="Jujia Li" w:date="2025-07-01T14:50:00Z" w16du:dateUtc="2025-07-01T19:50:00Z"/>
          <w:rFonts w:ascii="Times New Roman" w:hAnsi="Times New Roman" w:cs="Times New Roman"/>
        </w:rPr>
        <w:pPrChange w:id="4223" w:author="Jujia Li" w:date="2025-07-21T17:51:00Z" w16du:dateUtc="2025-07-21T22:51:00Z">
          <w:pPr>
            <w:ind w:firstLine="720"/>
          </w:pPr>
        </w:pPrChange>
      </w:pPr>
    </w:p>
    <w:p w14:paraId="70416765" w14:textId="4DDF01E8" w:rsidR="00F044A6" w:rsidRPr="004157A8" w:rsidDel="00FD651E" w:rsidRDefault="00F044A6">
      <w:pPr>
        <w:spacing w:after="120" w:line="360" w:lineRule="auto"/>
        <w:contextualSpacing/>
        <w:rPr>
          <w:del w:id="4224" w:author="Jujia Li" w:date="2025-07-21T09:42:00Z" w16du:dateUtc="2025-07-21T14:42:00Z"/>
          <w:rFonts w:ascii="Times New Roman" w:hAnsi="Times New Roman" w:cs="Times New Roman"/>
        </w:rPr>
        <w:pPrChange w:id="4225" w:author="Jujia Li" w:date="2025-07-21T17:51:00Z" w16du:dateUtc="2025-07-21T22:51:00Z">
          <w:pPr/>
        </w:pPrChange>
      </w:pPr>
      <w:del w:id="4226" w:author="Jujia Li" w:date="2025-07-21T09:42:00Z" w16du:dateUtc="2025-07-21T14:42:00Z">
        <w:r w:rsidRPr="004157A8" w:rsidDel="00FD651E">
          <w:rPr>
            <w:rFonts w:ascii="Times New Roman" w:hAnsi="Times New Roman" w:cs="Times New Roman"/>
          </w:rPr>
          <w:delText xml:space="preserve">Figure </w:delText>
        </w:r>
        <w:r w:rsidR="00503425" w:rsidDel="00FD651E">
          <w:rPr>
            <w:rFonts w:ascii="Times New Roman" w:hAnsi="Times New Roman" w:cs="Times New Roman"/>
          </w:rPr>
          <w:delText>3</w:delText>
        </w:r>
        <w:r w:rsidRPr="004157A8" w:rsidDel="00FD651E">
          <w:rPr>
            <w:rFonts w:ascii="Times New Roman" w:hAnsi="Times New Roman" w:cs="Times New Roman"/>
          </w:rPr>
          <w:delText xml:space="preserve">. </w:delText>
        </w:r>
        <w:r w:rsidDel="00FD651E">
          <w:rPr>
            <w:rFonts w:ascii="Times New Roman" w:hAnsi="Times New Roman" w:cs="Times New Roman"/>
          </w:rPr>
          <w:delText>Monthly</w:delText>
        </w:r>
        <w:r w:rsidRPr="004157A8" w:rsidDel="00FD651E">
          <w:rPr>
            <w:rFonts w:ascii="Times New Roman" w:hAnsi="Times New Roman" w:cs="Times New Roman"/>
          </w:rPr>
          <w:delText xml:space="preserve"> ER Opioid Visits </w:delText>
        </w:r>
        <w:r w:rsidDel="00FD651E">
          <w:rPr>
            <w:rFonts w:ascii="Times New Roman" w:hAnsi="Times New Roman" w:cs="Times New Roman"/>
          </w:rPr>
          <w:delText>in Cherokee, Etowah, Lauderdale, and Marion</w:delText>
        </w:r>
      </w:del>
    </w:p>
    <w:p w14:paraId="14B38E52" w14:textId="65FFC206" w:rsidR="007D3DC3" w:rsidDel="00FD651E" w:rsidRDefault="007D3DC3">
      <w:pPr>
        <w:spacing w:after="120" w:line="360" w:lineRule="auto"/>
        <w:contextualSpacing/>
        <w:rPr>
          <w:del w:id="4227" w:author="Jujia Li" w:date="2025-07-21T09:42:00Z" w16du:dateUtc="2025-07-21T14:42:00Z"/>
          <w:rFonts w:ascii="Times New Roman" w:hAnsi="Times New Roman" w:cs="Times New Roman"/>
        </w:rPr>
        <w:pPrChange w:id="4228" w:author="Jujia Li" w:date="2025-07-21T17:51:00Z" w16du:dateUtc="2025-07-21T22:51:00Z">
          <w:pPr/>
        </w:pPrChange>
      </w:pPr>
      <w:commentRangeStart w:id="4229"/>
      <w:del w:id="4230" w:author="Jujia Li" w:date="2025-07-21T09:42:00Z" w16du:dateUtc="2025-07-21T14:42:00Z">
        <w:r w:rsidDel="00FD651E">
          <w:rPr>
            <w:rFonts w:ascii="Times New Roman" w:hAnsi="Times New Roman" w:cs="Times New Roman"/>
            <w:noProof/>
          </w:rPr>
          <w:drawing>
            <wp:inline distT="0" distB="0" distL="0" distR="0" wp14:anchorId="4AD525EF" wp14:editId="7F0280BB">
              <wp:extent cx="5029200" cy="2941760"/>
              <wp:effectExtent l="0" t="0" r="0" b="0"/>
              <wp:docPr id="507215225" name="Picture 1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15225" name="Picture 11" descr="A graph of different colored lines&#10;&#10;AI-generated content may be incorrect."/>
                      <pic:cNvPicPr/>
                    </pic:nvPicPr>
                    <pic:blipFill rotWithShape="1">
                      <a:blip r:embed="rId19">
                        <a:extLst>
                          <a:ext uri="{28A0092B-C50C-407E-A947-70E740481C1C}">
                            <a14:useLocalDpi xmlns:a14="http://schemas.microsoft.com/office/drawing/2010/main" val="0"/>
                          </a:ext>
                        </a:extLst>
                      </a:blip>
                      <a:srcRect t="6410"/>
                      <a:stretch>
                        <a:fillRect/>
                      </a:stretch>
                    </pic:blipFill>
                    <pic:spPr bwMode="auto">
                      <a:xfrm>
                        <a:off x="0" y="0"/>
                        <a:ext cx="5029200" cy="2941760"/>
                      </a:xfrm>
                      <a:prstGeom prst="rect">
                        <a:avLst/>
                      </a:prstGeom>
                      <a:ln>
                        <a:noFill/>
                      </a:ln>
                      <a:extLst>
                        <a:ext uri="{53640926-AAD7-44D8-BBD7-CCE9431645EC}">
                          <a14:shadowObscured xmlns:a14="http://schemas.microsoft.com/office/drawing/2010/main"/>
                        </a:ext>
                      </a:extLst>
                    </pic:spPr>
                  </pic:pic>
                </a:graphicData>
              </a:graphic>
            </wp:inline>
          </w:drawing>
        </w:r>
      </w:del>
      <w:commentRangeEnd w:id="4229"/>
      <w:r w:rsidR="009019E8">
        <w:rPr>
          <w:rStyle w:val="CommentReference"/>
        </w:rPr>
        <w:commentReference w:id="4229"/>
      </w:r>
    </w:p>
    <w:p w14:paraId="1689A538" w14:textId="4F424404" w:rsidR="00682A28" w:rsidRDefault="00682A28">
      <w:pPr>
        <w:spacing w:after="120" w:line="360" w:lineRule="auto"/>
        <w:contextualSpacing/>
        <w:rPr>
          <w:ins w:id="4231" w:author="Jujia Li" w:date="2025-07-21T12:16:00Z" w16du:dateUtc="2025-07-21T17:16:00Z"/>
          <w:rFonts w:ascii="Times New Roman" w:hAnsi="Times New Roman" w:cs="Times New Roman"/>
        </w:rPr>
        <w:pPrChange w:id="4232" w:author="Jujia Li" w:date="2025-07-21T17:51:00Z" w16du:dateUtc="2025-07-21T22:51:00Z">
          <w:pPr/>
        </w:pPrChange>
      </w:pPr>
      <w:r>
        <w:rPr>
          <w:rFonts w:ascii="Times New Roman" w:hAnsi="Times New Roman" w:cs="Times New Roman"/>
        </w:rPr>
        <w:tab/>
        <w:t xml:space="preserve">According to Figure </w:t>
      </w:r>
      <w:r w:rsidR="00503425">
        <w:rPr>
          <w:rFonts w:ascii="Times New Roman" w:hAnsi="Times New Roman" w:cs="Times New Roman"/>
        </w:rPr>
        <w:t>3</w:t>
      </w:r>
      <w:r>
        <w:rPr>
          <w:rFonts w:ascii="Times New Roman" w:hAnsi="Times New Roman" w:cs="Times New Roman"/>
        </w:rPr>
        <w:t xml:space="preserve">, Cherokee exhibits a dramatical increase </w:t>
      </w:r>
      <w:r w:rsidR="00634DC7">
        <w:rPr>
          <w:rFonts w:ascii="Times New Roman" w:hAnsi="Times New Roman" w:cs="Times New Roman"/>
        </w:rPr>
        <w:t>in</w:t>
      </w:r>
      <w:r>
        <w:rPr>
          <w:rFonts w:ascii="Times New Roman" w:hAnsi="Times New Roman" w:cs="Times New Roman"/>
        </w:rPr>
        <w:t xml:space="preserve"> ER opioid </w:t>
      </w:r>
      <w:r w:rsidR="00634DC7">
        <w:rPr>
          <w:rFonts w:ascii="Times New Roman" w:hAnsi="Times New Roman" w:cs="Times New Roman"/>
        </w:rPr>
        <w:t>visits</w:t>
      </w:r>
      <w:r>
        <w:rPr>
          <w:rFonts w:ascii="Times New Roman" w:hAnsi="Times New Roman" w:cs="Times New Roman"/>
        </w:rPr>
        <w:t xml:space="preserve"> </w:t>
      </w:r>
      <w:r w:rsidR="00634DC7">
        <w:rPr>
          <w:rFonts w:ascii="Times New Roman" w:hAnsi="Times New Roman" w:cs="Times New Roman"/>
        </w:rPr>
        <w:t>in</w:t>
      </w:r>
      <w:r>
        <w:rPr>
          <w:rFonts w:ascii="Times New Roman" w:hAnsi="Times New Roman" w:cs="Times New Roman"/>
        </w:rPr>
        <w:t xml:space="preserve"> </w:t>
      </w:r>
      <w:r w:rsidR="00634DC7">
        <w:rPr>
          <w:rFonts w:ascii="Times New Roman" w:hAnsi="Times New Roman" w:cs="Times New Roman"/>
        </w:rPr>
        <w:t>September 2016 and</w:t>
      </w:r>
      <w:r>
        <w:rPr>
          <w:rFonts w:ascii="Times New Roman" w:hAnsi="Times New Roman" w:cs="Times New Roman"/>
        </w:rPr>
        <w:t xml:space="preserve"> keep</w:t>
      </w:r>
      <w:r w:rsidR="00634DC7">
        <w:rPr>
          <w:rFonts w:ascii="Times New Roman" w:hAnsi="Times New Roman" w:cs="Times New Roman"/>
        </w:rPr>
        <w:t>s</w:t>
      </w:r>
      <w:r>
        <w:rPr>
          <w:rFonts w:ascii="Times New Roman" w:hAnsi="Times New Roman" w:cs="Times New Roman"/>
        </w:rPr>
        <w:t xml:space="preserve"> a high value (around 5 visits) </w:t>
      </w:r>
      <w:del w:id="4233" w:author="Jujia Li" w:date="2025-07-21T11:42:00Z" w16du:dateUtc="2025-07-21T16:42:00Z">
        <w:r w:rsidDel="00FA36DE">
          <w:rPr>
            <w:rFonts w:ascii="Times New Roman" w:hAnsi="Times New Roman" w:cs="Times New Roman"/>
          </w:rPr>
          <w:delText xml:space="preserve">until </w:delText>
        </w:r>
        <w:r w:rsidR="00634DC7" w:rsidDel="00FA36DE">
          <w:rPr>
            <w:rFonts w:ascii="Times New Roman" w:hAnsi="Times New Roman" w:cs="Times New Roman"/>
          </w:rPr>
          <w:delText>a decrease in</w:delText>
        </w:r>
      </w:del>
      <w:ins w:id="4234" w:author="Jujia Li" w:date="2025-07-21T11:42:00Z" w16du:dateUtc="2025-07-21T16:42:00Z">
        <w:r w:rsidR="00FA36DE">
          <w:rPr>
            <w:rFonts w:ascii="Times New Roman" w:hAnsi="Times New Roman" w:cs="Times New Roman"/>
          </w:rPr>
          <w:t>until</w:t>
        </w:r>
      </w:ins>
      <w:r w:rsidR="00634DC7">
        <w:rPr>
          <w:rFonts w:ascii="Times New Roman" w:hAnsi="Times New Roman" w:cs="Times New Roman"/>
        </w:rPr>
        <w:t xml:space="preserve"> November 2017. Etowah demonstrates a similar pattern to Cherokee, with two peaks (around 20 visits) in October 2016 and April 2017, as well as a drop in November 2017. In contrast, although Lauderdale has increasing pattern in later 2016 and the whole of 2017, it has continued growth in November 2017. We will discuss the potential reason by collecting information and news at that time point.</w:t>
      </w:r>
      <w:r w:rsidR="00CC6ACC">
        <w:rPr>
          <w:rFonts w:ascii="Times New Roman" w:hAnsi="Times New Roman" w:cs="Times New Roman"/>
        </w:rPr>
        <w:t xml:space="preserve"> </w:t>
      </w:r>
      <w:del w:id="4235" w:author="Jujia Li" w:date="2025-07-21T12:03:00Z" w16du:dateUtc="2025-07-21T17:03:00Z">
        <w:r w:rsidR="00CC6ACC" w:rsidDel="009462B8">
          <w:rPr>
            <w:rFonts w:ascii="Times New Roman" w:hAnsi="Times New Roman" w:cs="Times New Roman"/>
          </w:rPr>
          <w:delText>Try quartly.</w:delText>
        </w:r>
      </w:del>
    </w:p>
    <w:p w14:paraId="455BC2AD" w14:textId="4371790A" w:rsidR="009D23F3" w:rsidRPr="009B24CE" w:rsidRDefault="009D23F3">
      <w:pPr>
        <w:spacing w:after="120" w:line="360" w:lineRule="auto"/>
        <w:contextualSpacing/>
        <w:rPr>
          <w:ins w:id="4236" w:author="Jujia Li" w:date="2025-07-21T12:18:00Z" w16du:dateUtc="2025-07-21T17:18:00Z"/>
          <w:rFonts w:ascii="Times New Roman" w:hAnsi="Times New Roman" w:cs="Times New Roman"/>
          <w:b/>
          <w:bCs/>
          <w:i/>
          <w:iCs/>
        </w:rPr>
        <w:pPrChange w:id="4237" w:author="Jujia Li" w:date="2025-07-21T17:51:00Z" w16du:dateUtc="2025-07-21T22:51:00Z">
          <w:pPr/>
        </w:pPrChange>
      </w:pPr>
      <w:ins w:id="4238" w:author="Jujia Li" w:date="2025-07-21T12:18:00Z" w16du:dateUtc="2025-07-21T17:18:00Z">
        <w:r w:rsidRPr="009B24CE">
          <w:rPr>
            <w:rFonts w:ascii="Times New Roman" w:hAnsi="Times New Roman" w:cs="Times New Roman"/>
            <w:b/>
            <w:bCs/>
            <w:i/>
            <w:iCs/>
          </w:rPr>
          <w:t>1.</w:t>
        </w:r>
        <w:r>
          <w:rPr>
            <w:rFonts w:ascii="Times New Roman" w:hAnsi="Times New Roman" w:cs="Times New Roman"/>
            <w:b/>
            <w:bCs/>
            <w:i/>
            <w:iCs/>
          </w:rPr>
          <w:t>2</w:t>
        </w:r>
        <w:r w:rsidRPr="009B24CE">
          <w:rPr>
            <w:rFonts w:ascii="Times New Roman" w:hAnsi="Times New Roman" w:cs="Times New Roman"/>
            <w:b/>
            <w:bCs/>
            <w:i/>
            <w:iCs/>
          </w:rPr>
          <w:t xml:space="preserve"> </w:t>
        </w:r>
      </w:ins>
      <w:ins w:id="4239" w:author="Jujia Li" w:date="2025-07-21T15:32:00Z" w16du:dateUtc="2025-07-21T20:32:00Z">
        <w:r w:rsidR="00832509">
          <w:rPr>
            <w:rFonts w:ascii="Times New Roman" w:hAnsi="Times New Roman" w:cs="Times New Roman"/>
            <w:b/>
            <w:bCs/>
            <w:i/>
            <w:iCs/>
          </w:rPr>
          <w:t>Medication</w:t>
        </w:r>
      </w:ins>
      <w:ins w:id="4240" w:author="Jujia Li" w:date="2025-07-21T12:18:00Z" w16du:dateUtc="2025-07-21T17:18:00Z">
        <w:r>
          <w:rPr>
            <w:rFonts w:ascii="Times New Roman" w:hAnsi="Times New Roman" w:cs="Times New Roman"/>
            <w:b/>
            <w:bCs/>
            <w:i/>
            <w:iCs/>
          </w:rPr>
          <w:t>s Consumption</w:t>
        </w:r>
        <w:r w:rsidRPr="009B24CE">
          <w:rPr>
            <w:rFonts w:ascii="Times New Roman" w:hAnsi="Times New Roman" w:cs="Times New Roman"/>
            <w:b/>
            <w:bCs/>
            <w:i/>
            <w:iCs/>
          </w:rPr>
          <w:t xml:space="preserve"> </w:t>
        </w:r>
      </w:ins>
      <w:ins w:id="4241" w:author="Jujia Li" w:date="2025-07-21T17:42:00Z" w16du:dateUtc="2025-07-21T22:42:00Z">
        <w:r w:rsidR="00687D1B">
          <w:rPr>
            <w:rFonts w:ascii="Times New Roman" w:hAnsi="Times New Roman" w:cs="Times New Roman"/>
            <w:b/>
            <w:bCs/>
            <w:i/>
            <w:iCs/>
          </w:rPr>
          <w:t>Analysis</w:t>
        </w:r>
      </w:ins>
    </w:p>
    <w:p w14:paraId="087BB4E5" w14:textId="48372CD3" w:rsidR="009D23F3" w:rsidDel="009D23F3" w:rsidRDefault="009D23F3">
      <w:pPr>
        <w:spacing w:after="120" w:line="360" w:lineRule="auto"/>
        <w:contextualSpacing/>
        <w:rPr>
          <w:del w:id="4242" w:author="Jujia Li" w:date="2025-07-21T12:18:00Z" w16du:dateUtc="2025-07-21T17:18:00Z"/>
          <w:rFonts w:ascii="Times New Roman" w:hAnsi="Times New Roman" w:cs="Times New Roman"/>
        </w:rPr>
        <w:pPrChange w:id="4243" w:author="Jujia Li" w:date="2025-07-21T17:51:00Z" w16du:dateUtc="2025-07-21T22:51:00Z">
          <w:pPr/>
        </w:pPrChange>
      </w:pPr>
    </w:p>
    <w:p w14:paraId="670C07B1" w14:textId="2FC5D5D6" w:rsidR="002C728D" w:rsidRPr="004157A8" w:rsidRDefault="002C728D">
      <w:pPr>
        <w:spacing w:after="120" w:line="360" w:lineRule="auto"/>
        <w:contextualSpacing/>
        <w:rPr>
          <w:rFonts w:ascii="Times New Roman" w:hAnsi="Times New Roman" w:cs="Times New Roman"/>
        </w:rPr>
        <w:pPrChange w:id="4244" w:author="Jujia Li" w:date="2025-07-21T17:51:00Z" w16du:dateUtc="2025-07-21T22:51:00Z">
          <w:pPr/>
        </w:pPrChange>
      </w:pPr>
      <w:r w:rsidRPr="004157A8">
        <w:rPr>
          <w:rFonts w:ascii="Times New Roman" w:hAnsi="Times New Roman" w:cs="Times New Roman"/>
        </w:rPr>
        <w:t xml:space="preserve">Figure </w:t>
      </w:r>
      <w:del w:id="4245" w:author="Jujia Li" w:date="2025-07-01T18:08:00Z" w16du:dateUtc="2025-07-01T23:08:00Z">
        <w:r w:rsidRPr="004157A8" w:rsidDel="00712367">
          <w:rPr>
            <w:rFonts w:ascii="Times New Roman" w:hAnsi="Times New Roman" w:cs="Times New Roman"/>
          </w:rPr>
          <w:delText>x</w:delText>
        </w:r>
      </w:del>
      <w:ins w:id="4246" w:author="Jujia Li" w:date="2025-07-01T18:08:00Z" w16du:dateUtc="2025-07-01T23:08:00Z">
        <w:r w:rsidR="00712367">
          <w:rPr>
            <w:rFonts w:ascii="Times New Roman" w:hAnsi="Times New Roman" w:cs="Times New Roman"/>
          </w:rPr>
          <w:t>4</w:t>
        </w:r>
      </w:ins>
      <w:r w:rsidRPr="004157A8">
        <w:rPr>
          <w:rFonts w:ascii="Times New Roman" w:hAnsi="Times New Roman" w:cs="Times New Roman"/>
        </w:rPr>
        <w:t xml:space="preserve">. Annual </w:t>
      </w:r>
      <w:r>
        <w:rPr>
          <w:rFonts w:ascii="Times New Roman" w:hAnsi="Times New Roman" w:cs="Times New Roman"/>
        </w:rPr>
        <w:t>Buprenorphine</w:t>
      </w:r>
      <w:r w:rsidRPr="004157A8">
        <w:rPr>
          <w:rFonts w:ascii="Times New Roman" w:hAnsi="Times New Roman" w:cs="Times New Roman"/>
        </w:rPr>
        <w:t xml:space="preserve"> </w:t>
      </w:r>
      <w:del w:id="4247" w:author="Jujia Li" w:date="2025-07-01T18:45:00Z" w16du:dateUtc="2025-07-01T23:45:00Z">
        <w:r w:rsidRPr="004157A8" w:rsidDel="000873C9">
          <w:rPr>
            <w:rFonts w:ascii="Times New Roman" w:hAnsi="Times New Roman" w:cs="Times New Roman"/>
          </w:rPr>
          <w:delText xml:space="preserve">Consumption </w:delText>
        </w:r>
      </w:del>
      <w:ins w:id="4248" w:author="Jujia Li" w:date="2025-07-21T14:46:00Z" w16du:dateUtc="2025-07-21T19:46:00Z">
        <w:r w:rsidR="00333A1B">
          <w:rPr>
            <w:rFonts w:ascii="Times New Roman" w:hAnsi="Times New Roman" w:cs="Times New Roman"/>
          </w:rPr>
          <w:t>Consumption</w:t>
        </w:r>
      </w:ins>
      <w:ins w:id="4249" w:author="Jujia Li" w:date="2025-07-01T18:45:00Z" w16du:dateUtc="2025-07-01T23:45:00Z">
        <w:r w:rsidR="000873C9" w:rsidRPr="004157A8">
          <w:rPr>
            <w:rFonts w:ascii="Times New Roman" w:hAnsi="Times New Roman" w:cs="Times New Roman"/>
          </w:rPr>
          <w:t xml:space="preserve"> </w:t>
        </w:r>
      </w:ins>
      <w:r w:rsidRPr="004157A8">
        <w:rPr>
          <w:rFonts w:ascii="Times New Roman" w:hAnsi="Times New Roman" w:cs="Times New Roman"/>
        </w:rPr>
        <w:t>by County</w:t>
      </w:r>
      <w:ins w:id="4250" w:author="Jujia Li" w:date="2025-07-01T18:45:00Z" w16du:dateUtc="2025-07-01T23:45:00Z">
        <w:r w:rsidR="000873C9">
          <w:rPr>
            <w:rFonts w:ascii="Times New Roman" w:hAnsi="Times New Roman" w:cs="Times New Roman"/>
          </w:rPr>
          <w:t xml:space="preserve"> in MME</w:t>
        </w:r>
      </w:ins>
    </w:p>
    <w:p w14:paraId="2E1B7440" w14:textId="761A2FBD" w:rsidR="000873C9" w:rsidRDefault="006D6F51">
      <w:pPr>
        <w:spacing w:after="120" w:line="360" w:lineRule="auto"/>
        <w:contextualSpacing/>
        <w:rPr>
          <w:rFonts w:ascii="Times New Roman" w:hAnsi="Times New Roman" w:cs="Times New Roman"/>
        </w:rPr>
        <w:pPrChange w:id="4251" w:author="Jujia Li" w:date="2025-07-21T17:51:00Z" w16du:dateUtc="2025-07-21T22:51:00Z">
          <w:pPr/>
        </w:pPrChange>
      </w:pPr>
      <w:del w:id="4252" w:author="Jujia Li" w:date="2025-07-01T18:44:00Z" w16du:dateUtc="2025-07-01T23:44:00Z">
        <w:r w:rsidDel="000873C9">
          <w:rPr>
            <w:rFonts w:ascii="Times New Roman" w:hAnsi="Times New Roman" w:cs="Times New Roman"/>
            <w:noProof/>
          </w:rPr>
          <w:lastRenderedPageBreak/>
          <w:drawing>
            <wp:inline distT="0" distB="0" distL="0" distR="0" wp14:anchorId="483FB3B2" wp14:editId="5D1A7387">
              <wp:extent cx="5029200" cy="2964354"/>
              <wp:effectExtent l="0" t="0" r="0" b="7620"/>
              <wp:docPr id="877104888" name="Picture 1" descr="A graph of different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4888" name="Picture 1" descr="A graph of different numbers&#10;&#10;AI-generated content may be incorrect."/>
                      <pic:cNvPicPr/>
                    </pic:nvPicPr>
                    <pic:blipFill rotWithShape="1">
                      <a:blip r:embed="rId20">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commentRangeStart w:id="4253"/>
      <w:ins w:id="4254" w:author="Jujia Li" w:date="2025-07-01T18:45:00Z" w16du:dateUtc="2025-07-01T23:45:00Z">
        <w:r w:rsidR="000873C9">
          <w:rPr>
            <w:rFonts w:ascii="Times New Roman" w:hAnsi="Times New Roman" w:cs="Times New Roman"/>
            <w:noProof/>
          </w:rPr>
          <w:drawing>
            <wp:inline distT="0" distB="0" distL="0" distR="0" wp14:anchorId="40062328" wp14:editId="5419A149">
              <wp:extent cx="5029200" cy="2937525"/>
              <wp:effectExtent l="0" t="0" r="0" b="0"/>
              <wp:docPr id="66701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6553"/>
                      <a:stretch>
                        <a:fillRect/>
                      </a:stretch>
                    </pic:blipFill>
                    <pic:spPr bwMode="auto">
                      <a:xfrm>
                        <a:off x="0" y="0"/>
                        <a:ext cx="5029200" cy="2937525"/>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53"/>
      <w:r w:rsidR="009019E8">
        <w:rPr>
          <w:rStyle w:val="CommentReference"/>
        </w:rPr>
        <w:commentReference w:id="4253"/>
      </w:r>
    </w:p>
    <w:p w14:paraId="7D4C57CA" w14:textId="242B6B92" w:rsidR="00E10C2D" w:rsidRDefault="00EB1E92">
      <w:pPr>
        <w:spacing w:after="120" w:line="360" w:lineRule="auto"/>
        <w:contextualSpacing/>
        <w:rPr>
          <w:rFonts w:ascii="Times New Roman" w:hAnsi="Times New Roman" w:cs="Times New Roman"/>
        </w:rPr>
        <w:pPrChange w:id="4255" w:author="Jujia Li" w:date="2025-07-21T17:51:00Z" w16du:dateUtc="2025-07-21T22:51:00Z">
          <w:pPr/>
        </w:pPrChange>
      </w:pPr>
      <w:r>
        <w:rPr>
          <w:rFonts w:ascii="Times New Roman" w:hAnsi="Times New Roman" w:cs="Times New Roman"/>
        </w:rPr>
        <w:tab/>
      </w:r>
      <w:r w:rsidR="0050444E" w:rsidRPr="0050444E">
        <w:rPr>
          <w:rFonts w:ascii="Times New Roman" w:hAnsi="Times New Roman" w:cs="Times New Roman"/>
        </w:rPr>
        <w:t xml:space="preserve">According to Figure </w:t>
      </w:r>
      <w:del w:id="4256" w:author="Jujia Li" w:date="2025-07-01T18:09:00Z" w16du:dateUtc="2025-07-01T23:09:00Z">
        <w:r w:rsidR="0050444E" w:rsidDel="00712367">
          <w:rPr>
            <w:rFonts w:ascii="Times New Roman" w:hAnsi="Times New Roman" w:cs="Times New Roman"/>
          </w:rPr>
          <w:delText>x</w:delText>
        </w:r>
      </w:del>
      <w:ins w:id="4257" w:author="Jujia Li" w:date="2025-07-01T18:09:00Z" w16du:dateUtc="2025-07-01T23:09:00Z">
        <w:r w:rsidR="00712367">
          <w:rPr>
            <w:rFonts w:ascii="Times New Roman" w:hAnsi="Times New Roman" w:cs="Times New Roman"/>
          </w:rPr>
          <w:t>4</w:t>
        </w:r>
      </w:ins>
      <w:r w:rsidR="0050444E" w:rsidRPr="0050444E">
        <w:rPr>
          <w:rFonts w:ascii="Times New Roman" w:hAnsi="Times New Roman" w:cs="Times New Roman"/>
        </w:rPr>
        <w:t>, most counties exhibit a consistent increase in buprenorphine consumption over time, except Morgan and Pickens. These two counties display a distinct dip in 2017, forming a sharp trough in their otherwise upward trends.</w:t>
      </w:r>
    </w:p>
    <w:p w14:paraId="5FF0B099" w14:textId="1F8D1195" w:rsidR="002C728D" w:rsidDel="00251CB8" w:rsidRDefault="002C728D">
      <w:pPr>
        <w:spacing w:after="120" w:line="360" w:lineRule="auto"/>
        <w:contextualSpacing/>
        <w:rPr>
          <w:del w:id="4258" w:author="Jujia Li" w:date="2025-07-01T19:16:00Z" w16du:dateUtc="2025-07-02T00:16:00Z"/>
          <w:rFonts w:ascii="Times New Roman" w:hAnsi="Times New Roman" w:cs="Times New Roman"/>
        </w:rPr>
        <w:pPrChange w:id="4259" w:author="Jujia Li" w:date="2025-07-21T17:51:00Z" w16du:dateUtc="2025-07-21T22:51:00Z">
          <w:pPr/>
        </w:pPrChange>
      </w:pPr>
      <w:r w:rsidRPr="004157A8">
        <w:rPr>
          <w:rFonts w:ascii="Times New Roman" w:hAnsi="Times New Roman" w:cs="Times New Roman"/>
        </w:rPr>
        <w:t xml:space="preserve">Figure </w:t>
      </w:r>
      <w:del w:id="4260" w:author="Jujia Li" w:date="2025-07-01T18:09:00Z" w16du:dateUtc="2025-07-01T23:09:00Z">
        <w:r w:rsidRPr="004157A8" w:rsidDel="00712367">
          <w:rPr>
            <w:rFonts w:ascii="Times New Roman" w:hAnsi="Times New Roman" w:cs="Times New Roman"/>
          </w:rPr>
          <w:delText>x</w:delText>
        </w:r>
      </w:del>
      <w:ins w:id="4261" w:author="Jujia Li" w:date="2025-07-01T18:09:00Z" w16du:dateUtc="2025-07-01T23:09:00Z">
        <w:r w:rsidR="00712367">
          <w:rPr>
            <w:rFonts w:ascii="Times New Roman" w:hAnsi="Times New Roman" w:cs="Times New Roman"/>
          </w:rPr>
          <w:t>5</w:t>
        </w:r>
      </w:ins>
      <w:r w:rsidRPr="004157A8">
        <w:rPr>
          <w:rFonts w:ascii="Times New Roman" w:hAnsi="Times New Roman" w:cs="Times New Roman"/>
        </w:rPr>
        <w:t xml:space="preserve">. Annual </w:t>
      </w:r>
      <w:r>
        <w:rPr>
          <w:rFonts w:ascii="Times New Roman" w:hAnsi="Times New Roman" w:cs="Times New Roman"/>
        </w:rPr>
        <w:t>Hydrocodone</w:t>
      </w:r>
      <w:r w:rsidRPr="004157A8">
        <w:rPr>
          <w:rFonts w:ascii="Times New Roman" w:hAnsi="Times New Roman" w:cs="Times New Roman"/>
        </w:rPr>
        <w:t xml:space="preserve"> </w:t>
      </w:r>
      <w:ins w:id="4262" w:author="Jujia Li" w:date="2025-07-21T14:46:00Z" w16du:dateUtc="2025-07-21T19:46:00Z">
        <w:r w:rsidR="00333A1B">
          <w:rPr>
            <w:rFonts w:ascii="Times New Roman" w:hAnsi="Times New Roman" w:cs="Times New Roman"/>
          </w:rPr>
          <w:t>Consumption</w:t>
        </w:r>
      </w:ins>
      <w:del w:id="4263" w:author="Jujia Li" w:date="2025-07-01T18:45:00Z" w16du:dateUtc="2025-07-01T23:45:00Z">
        <w:r w:rsidRPr="004157A8" w:rsidDel="000873C9">
          <w:rPr>
            <w:rFonts w:ascii="Times New Roman" w:hAnsi="Times New Roman" w:cs="Times New Roman"/>
          </w:rPr>
          <w:delText>Consumption</w:delText>
        </w:r>
      </w:del>
      <w:r w:rsidRPr="004157A8">
        <w:rPr>
          <w:rFonts w:ascii="Times New Roman" w:hAnsi="Times New Roman" w:cs="Times New Roman"/>
        </w:rPr>
        <w:t xml:space="preserve"> by County</w:t>
      </w:r>
      <w:ins w:id="4264" w:author="Jujia Li" w:date="2025-07-01T18:45:00Z" w16du:dateUtc="2025-07-01T23:45:00Z">
        <w:r w:rsidR="000873C9">
          <w:rPr>
            <w:rFonts w:ascii="Times New Roman" w:hAnsi="Times New Roman" w:cs="Times New Roman"/>
          </w:rPr>
          <w:t xml:space="preserve"> in MME</w:t>
        </w:r>
      </w:ins>
    </w:p>
    <w:p w14:paraId="4AE9EA7D" w14:textId="50C61ADD" w:rsidR="00162808" w:rsidRDefault="006D6F51">
      <w:pPr>
        <w:spacing w:after="120" w:line="360" w:lineRule="auto"/>
        <w:contextualSpacing/>
        <w:rPr>
          <w:rFonts w:ascii="Times New Roman" w:hAnsi="Times New Roman" w:cs="Times New Roman"/>
        </w:rPr>
        <w:pPrChange w:id="4265" w:author="Jujia Li" w:date="2025-07-21T17:51:00Z" w16du:dateUtc="2025-07-21T22:51:00Z">
          <w:pPr/>
        </w:pPrChange>
      </w:pPr>
      <w:del w:id="4266" w:author="Jujia Li" w:date="2025-07-01T18:46:00Z" w16du:dateUtc="2025-07-01T23:46:00Z">
        <w:r w:rsidDel="00162808">
          <w:rPr>
            <w:rFonts w:ascii="Times New Roman" w:hAnsi="Times New Roman" w:cs="Times New Roman"/>
            <w:noProof/>
          </w:rPr>
          <w:drawing>
            <wp:inline distT="0" distB="0" distL="0" distR="0" wp14:anchorId="716AC208" wp14:editId="6EA894C0">
              <wp:extent cx="5029200" cy="2973299"/>
              <wp:effectExtent l="0" t="0" r="0" b="0"/>
              <wp:docPr id="464770844" name="Picture 2"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0844" name="Picture 2" descr="A graph of a number of people&#10;&#10;AI-generated content may be incorrect."/>
                      <pic:cNvPicPr/>
                    </pic:nvPicPr>
                    <pic:blipFill rotWithShape="1">
                      <a:blip r:embed="rId22">
                        <a:extLst>
                          <a:ext uri="{28A0092B-C50C-407E-A947-70E740481C1C}">
                            <a14:useLocalDpi xmlns:a14="http://schemas.microsoft.com/office/drawing/2010/main" val="0"/>
                          </a:ext>
                        </a:extLst>
                      </a:blip>
                      <a:srcRect t="5407"/>
                      <a:stretch>
                        <a:fillRect/>
                      </a:stretch>
                    </pic:blipFill>
                    <pic:spPr bwMode="auto">
                      <a:xfrm>
                        <a:off x="0" y="0"/>
                        <a:ext cx="5029200" cy="2973299"/>
                      </a:xfrm>
                      <a:prstGeom prst="rect">
                        <a:avLst/>
                      </a:prstGeom>
                      <a:ln>
                        <a:noFill/>
                      </a:ln>
                      <a:extLst>
                        <a:ext uri="{53640926-AAD7-44D8-BBD7-CCE9431645EC}">
                          <a14:shadowObscured xmlns:a14="http://schemas.microsoft.com/office/drawing/2010/main"/>
                        </a:ext>
                      </a:extLst>
                    </pic:spPr>
                  </pic:pic>
                </a:graphicData>
              </a:graphic>
            </wp:inline>
          </w:drawing>
        </w:r>
      </w:del>
      <w:commentRangeStart w:id="4267"/>
      <w:ins w:id="4268" w:author="Jujia Li" w:date="2025-07-01T18:46:00Z" w16du:dateUtc="2025-07-01T23:46:00Z">
        <w:r w:rsidR="00162808">
          <w:rPr>
            <w:rFonts w:ascii="Times New Roman" w:hAnsi="Times New Roman" w:cs="Times New Roman"/>
            <w:noProof/>
          </w:rPr>
          <w:drawing>
            <wp:inline distT="0" distB="0" distL="0" distR="0" wp14:anchorId="0B0B7E63" wp14:editId="19E44DB3">
              <wp:extent cx="5028770" cy="2952970"/>
              <wp:effectExtent l="0" t="0" r="635" b="0"/>
              <wp:docPr id="8472576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6054"/>
                      <a:stretch>
                        <a:fillRect/>
                      </a:stretch>
                    </pic:blipFill>
                    <pic:spPr bwMode="auto">
                      <a:xfrm>
                        <a:off x="0" y="0"/>
                        <a:ext cx="5029200" cy="2953223"/>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67"/>
      <w:r w:rsidR="009019E8">
        <w:rPr>
          <w:rStyle w:val="CommentReference"/>
        </w:rPr>
        <w:commentReference w:id="4267"/>
      </w:r>
    </w:p>
    <w:p w14:paraId="1EB07F8E" w14:textId="16ED89DD" w:rsidR="0050444E" w:rsidRDefault="0050444E">
      <w:pPr>
        <w:spacing w:after="120" w:line="360" w:lineRule="auto"/>
        <w:ind w:firstLine="720"/>
        <w:contextualSpacing/>
        <w:rPr>
          <w:rFonts w:ascii="Times New Roman" w:hAnsi="Times New Roman" w:cs="Times New Roman"/>
        </w:rPr>
        <w:pPrChange w:id="4269" w:author="Jujia Li" w:date="2025-07-21T17:51:00Z" w16du:dateUtc="2025-07-21T22:51:00Z">
          <w:pPr>
            <w:ind w:firstLine="720"/>
          </w:pPr>
        </w:pPrChange>
      </w:pPr>
      <w:r w:rsidRPr="0050444E">
        <w:rPr>
          <w:rFonts w:ascii="Times New Roman" w:hAnsi="Times New Roman" w:cs="Times New Roman"/>
        </w:rPr>
        <w:t xml:space="preserve">In contrast to the increasing trend in buprenorphine consumption, hydrocodone use </w:t>
      </w:r>
      <w:r>
        <w:rPr>
          <w:rFonts w:ascii="Times New Roman" w:hAnsi="Times New Roman" w:cs="Times New Roman"/>
        </w:rPr>
        <w:t>demonstrate</w:t>
      </w:r>
      <w:r w:rsidRPr="0050444E">
        <w:rPr>
          <w:rFonts w:ascii="Times New Roman" w:hAnsi="Times New Roman" w:cs="Times New Roman"/>
        </w:rPr>
        <w:t>s a consistent decline from 2016 to 2019 across all counties</w:t>
      </w:r>
      <w:ins w:id="4270" w:author="Jujia Li" w:date="2025-07-01T18:09:00Z" w16du:dateUtc="2025-07-01T23:09:00Z">
        <w:r w:rsidR="00712367">
          <w:rPr>
            <w:rFonts w:ascii="Times New Roman" w:hAnsi="Times New Roman" w:cs="Times New Roman"/>
          </w:rPr>
          <w:t xml:space="preserve"> (Figure 5)</w:t>
        </w:r>
      </w:ins>
      <w:r w:rsidRPr="0050444E">
        <w:rPr>
          <w:rFonts w:ascii="Times New Roman" w:hAnsi="Times New Roman" w:cs="Times New Roman"/>
        </w:rPr>
        <w:t>.</w:t>
      </w:r>
    </w:p>
    <w:p w14:paraId="7C9A46E8" w14:textId="44C0E9C6" w:rsidR="00EC0045" w:rsidDel="00251CB8" w:rsidRDefault="00EC0045">
      <w:pPr>
        <w:spacing w:after="120" w:line="360" w:lineRule="auto"/>
        <w:contextualSpacing/>
        <w:rPr>
          <w:del w:id="4271" w:author="Jujia Li" w:date="2025-07-01T19:16:00Z" w16du:dateUtc="2025-07-02T00:16:00Z"/>
          <w:rFonts w:ascii="Times New Roman" w:hAnsi="Times New Roman" w:cs="Times New Roman"/>
        </w:rPr>
        <w:pPrChange w:id="4272" w:author="Jujia Li" w:date="2025-07-21T17:51:00Z" w16du:dateUtc="2025-07-21T22:51:00Z">
          <w:pPr/>
        </w:pPrChange>
      </w:pPr>
      <w:r w:rsidRPr="004157A8">
        <w:rPr>
          <w:rFonts w:ascii="Times New Roman" w:hAnsi="Times New Roman" w:cs="Times New Roman"/>
        </w:rPr>
        <w:t xml:space="preserve">Figure </w:t>
      </w:r>
      <w:del w:id="4273" w:author="Jujia Li" w:date="2025-07-01T18:09:00Z" w16du:dateUtc="2025-07-01T23:09:00Z">
        <w:r w:rsidR="00503425" w:rsidDel="00712367">
          <w:rPr>
            <w:rFonts w:ascii="Times New Roman" w:hAnsi="Times New Roman" w:cs="Times New Roman"/>
          </w:rPr>
          <w:delText>4</w:delText>
        </w:r>
      </w:del>
      <w:ins w:id="4274" w:author="Jujia Li" w:date="2025-07-01T18:09:00Z" w16du:dateUtc="2025-07-01T23:09:00Z">
        <w:r w:rsidR="00712367">
          <w:rPr>
            <w:rFonts w:ascii="Times New Roman" w:hAnsi="Times New Roman" w:cs="Times New Roman"/>
          </w:rPr>
          <w:t>6</w:t>
        </w:r>
      </w:ins>
      <w:r w:rsidRPr="004157A8">
        <w:rPr>
          <w:rFonts w:ascii="Times New Roman" w:hAnsi="Times New Roman" w:cs="Times New Roman"/>
        </w:rPr>
        <w:t xml:space="preserve">. Annual </w:t>
      </w:r>
      <w:r>
        <w:rPr>
          <w:rFonts w:ascii="Times New Roman" w:hAnsi="Times New Roman" w:cs="Times New Roman"/>
        </w:rPr>
        <w:t>Methadone</w:t>
      </w:r>
      <w:r w:rsidRPr="004157A8">
        <w:rPr>
          <w:rFonts w:ascii="Times New Roman" w:hAnsi="Times New Roman" w:cs="Times New Roman"/>
        </w:rPr>
        <w:t xml:space="preserve"> </w:t>
      </w:r>
      <w:ins w:id="4275" w:author="Jujia Li" w:date="2025-07-21T14:46:00Z" w16du:dateUtc="2025-07-21T19:46:00Z">
        <w:r w:rsidR="00333A1B">
          <w:rPr>
            <w:rFonts w:ascii="Times New Roman" w:hAnsi="Times New Roman" w:cs="Times New Roman"/>
          </w:rPr>
          <w:t>Consumption</w:t>
        </w:r>
      </w:ins>
      <w:del w:id="4276" w:author="Jujia Li" w:date="2025-07-01T18:45:00Z" w16du:dateUtc="2025-07-01T23:45:00Z">
        <w:r w:rsidRPr="004157A8" w:rsidDel="000873C9">
          <w:rPr>
            <w:rFonts w:ascii="Times New Roman" w:hAnsi="Times New Roman" w:cs="Times New Roman"/>
          </w:rPr>
          <w:delText>Consumption</w:delText>
        </w:r>
      </w:del>
      <w:r w:rsidRPr="004157A8">
        <w:rPr>
          <w:rFonts w:ascii="Times New Roman" w:hAnsi="Times New Roman" w:cs="Times New Roman"/>
        </w:rPr>
        <w:t xml:space="preserve"> by County</w:t>
      </w:r>
      <w:ins w:id="4277" w:author="Jujia Li" w:date="2025-07-01T18:45:00Z" w16du:dateUtc="2025-07-01T23:45:00Z">
        <w:r w:rsidR="000873C9">
          <w:rPr>
            <w:rFonts w:ascii="Times New Roman" w:hAnsi="Times New Roman" w:cs="Times New Roman"/>
          </w:rPr>
          <w:t xml:space="preserve"> in MME</w:t>
        </w:r>
      </w:ins>
    </w:p>
    <w:p w14:paraId="35A5A6C1" w14:textId="64967173" w:rsidR="002C728D" w:rsidRDefault="006D6F51">
      <w:pPr>
        <w:spacing w:after="120" w:line="360" w:lineRule="auto"/>
        <w:contextualSpacing/>
        <w:rPr>
          <w:ins w:id="4278" w:author="Jujia Li" w:date="2025-07-01T18:46:00Z" w16du:dateUtc="2025-07-01T23:46:00Z"/>
          <w:rFonts w:ascii="Times New Roman" w:hAnsi="Times New Roman" w:cs="Times New Roman"/>
        </w:rPr>
        <w:pPrChange w:id="4279" w:author="Jujia Li" w:date="2025-07-21T17:51:00Z" w16du:dateUtc="2025-07-21T22:51:00Z">
          <w:pPr/>
        </w:pPrChange>
      </w:pPr>
      <w:del w:id="4280" w:author="Jujia Li" w:date="2025-07-01T18:47:00Z" w16du:dateUtc="2025-07-01T23:47:00Z">
        <w:r w:rsidDel="00162808">
          <w:rPr>
            <w:rFonts w:ascii="Times New Roman" w:hAnsi="Times New Roman" w:cs="Times New Roman"/>
            <w:noProof/>
          </w:rPr>
          <w:drawing>
            <wp:inline distT="0" distB="0" distL="0" distR="0" wp14:anchorId="57198E32" wp14:editId="7A8B32A6">
              <wp:extent cx="5029200" cy="2964354"/>
              <wp:effectExtent l="0" t="0" r="0" b="7620"/>
              <wp:docPr id="779496127" name="Picture 3" descr="A graph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6127" name="Picture 3" descr="A graph of different types of numbers&#10;&#10;AI-generated content may be incorrect."/>
                      <pic:cNvPicPr/>
                    </pic:nvPicPr>
                    <pic:blipFill rotWithShape="1">
                      <a:blip r:embed="rId24">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p>
    <w:p w14:paraId="4E5403AD" w14:textId="77D0A9ED" w:rsidR="00162808" w:rsidRDefault="00162808">
      <w:pPr>
        <w:spacing w:after="120" w:line="360" w:lineRule="auto"/>
        <w:contextualSpacing/>
        <w:rPr>
          <w:rFonts w:ascii="Times New Roman" w:hAnsi="Times New Roman" w:cs="Times New Roman"/>
        </w:rPr>
        <w:pPrChange w:id="4281" w:author="Jujia Li" w:date="2025-07-21T17:51:00Z" w16du:dateUtc="2025-07-21T22:51:00Z">
          <w:pPr/>
        </w:pPrChange>
      </w:pPr>
      <w:commentRangeStart w:id="4282"/>
      <w:ins w:id="4283" w:author="Jujia Li" w:date="2025-07-01T18:46:00Z" w16du:dateUtc="2025-07-01T23:46:00Z">
        <w:r>
          <w:rPr>
            <w:rFonts w:ascii="Times New Roman" w:hAnsi="Times New Roman" w:cs="Times New Roman"/>
            <w:noProof/>
          </w:rPr>
          <w:lastRenderedPageBreak/>
          <w:drawing>
            <wp:inline distT="0" distB="0" distL="0" distR="0" wp14:anchorId="67091F20" wp14:editId="0AFF431F">
              <wp:extent cx="5028770" cy="2947685"/>
              <wp:effectExtent l="0" t="0" r="635" b="5080"/>
              <wp:docPr id="1739983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t="6222"/>
                      <a:stretch>
                        <a:fillRect/>
                      </a:stretch>
                    </pic:blipFill>
                    <pic:spPr bwMode="auto">
                      <a:xfrm>
                        <a:off x="0" y="0"/>
                        <a:ext cx="5029200" cy="2947937"/>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82"/>
      <w:r w:rsidR="009019E8">
        <w:rPr>
          <w:rStyle w:val="CommentReference"/>
        </w:rPr>
        <w:commentReference w:id="4282"/>
      </w:r>
    </w:p>
    <w:p w14:paraId="2774AD7D" w14:textId="253AEA39" w:rsidR="00EA54CC" w:rsidRDefault="00EB1E92">
      <w:pPr>
        <w:spacing w:after="120" w:line="360" w:lineRule="auto"/>
        <w:contextualSpacing/>
        <w:rPr>
          <w:rFonts w:ascii="Times New Roman" w:hAnsi="Times New Roman" w:cs="Times New Roman"/>
        </w:rPr>
        <w:pPrChange w:id="4284" w:author="Jujia Li" w:date="2025-07-21T17:51:00Z" w16du:dateUtc="2025-07-21T22:51:00Z">
          <w:pPr/>
        </w:pPrChange>
      </w:pPr>
      <w:r>
        <w:rPr>
          <w:rFonts w:ascii="Times New Roman" w:hAnsi="Times New Roman" w:cs="Times New Roman"/>
        </w:rPr>
        <w:tab/>
      </w:r>
      <w:r w:rsidR="00EA54CC" w:rsidRPr="00EA54CC">
        <w:rPr>
          <w:rFonts w:ascii="Times New Roman" w:hAnsi="Times New Roman" w:cs="Times New Roman"/>
        </w:rPr>
        <w:t>Similar to the trend observed for hydrocodone, methadone consumption also declined from 2016 to 2019 across most counties. However, Blount, Cherokee, Lamar, Limestone, and Pickens showed relatively stable patterns between 2017 and 2019, with only minor fluctuations</w:t>
      </w:r>
      <w:r w:rsidR="00503425">
        <w:rPr>
          <w:rFonts w:ascii="Times New Roman" w:hAnsi="Times New Roman" w:cs="Times New Roman"/>
        </w:rPr>
        <w:t xml:space="preserve"> (Figure </w:t>
      </w:r>
      <w:del w:id="4285" w:author="Jujia Li" w:date="2025-07-01T18:09:00Z" w16du:dateUtc="2025-07-01T23:09:00Z">
        <w:r w:rsidR="00503425" w:rsidDel="00712367">
          <w:rPr>
            <w:rFonts w:ascii="Times New Roman" w:hAnsi="Times New Roman" w:cs="Times New Roman"/>
          </w:rPr>
          <w:delText>4</w:delText>
        </w:r>
      </w:del>
      <w:ins w:id="4286" w:author="Jujia Li" w:date="2025-07-01T18:09:00Z" w16du:dateUtc="2025-07-01T23:09:00Z">
        <w:r w:rsidR="00712367">
          <w:rPr>
            <w:rFonts w:ascii="Times New Roman" w:hAnsi="Times New Roman" w:cs="Times New Roman"/>
          </w:rPr>
          <w:t>6</w:t>
        </w:r>
      </w:ins>
      <w:r w:rsidR="00503425">
        <w:rPr>
          <w:rFonts w:ascii="Times New Roman" w:hAnsi="Times New Roman" w:cs="Times New Roman"/>
        </w:rPr>
        <w:t>)</w:t>
      </w:r>
      <w:r w:rsidR="00EA54CC" w:rsidRPr="00EA54CC">
        <w:rPr>
          <w:rFonts w:ascii="Times New Roman" w:hAnsi="Times New Roman" w:cs="Times New Roman"/>
        </w:rPr>
        <w:t>.</w:t>
      </w:r>
    </w:p>
    <w:p w14:paraId="081582D4" w14:textId="06DF7B5E" w:rsidR="00EC0045" w:rsidDel="00251CB8" w:rsidRDefault="00EC0045">
      <w:pPr>
        <w:spacing w:after="120" w:line="360" w:lineRule="auto"/>
        <w:contextualSpacing/>
        <w:rPr>
          <w:del w:id="4287" w:author="Jujia Li" w:date="2025-07-01T19:16:00Z" w16du:dateUtc="2025-07-02T00:16:00Z"/>
          <w:rFonts w:ascii="Times New Roman" w:hAnsi="Times New Roman" w:cs="Times New Roman"/>
        </w:rPr>
        <w:pPrChange w:id="4288" w:author="Jujia Li" w:date="2025-07-21T17:51:00Z" w16du:dateUtc="2025-07-21T22:51:00Z">
          <w:pPr/>
        </w:pPrChange>
      </w:pPr>
      <w:r w:rsidRPr="004157A8">
        <w:rPr>
          <w:rFonts w:ascii="Times New Roman" w:hAnsi="Times New Roman" w:cs="Times New Roman"/>
        </w:rPr>
        <w:t xml:space="preserve">Figure </w:t>
      </w:r>
      <w:del w:id="4289" w:author="Jujia Li" w:date="2025-07-01T18:09:00Z" w16du:dateUtc="2025-07-01T23:09:00Z">
        <w:r w:rsidR="00503425" w:rsidDel="00712367">
          <w:rPr>
            <w:rFonts w:ascii="Times New Roman" w:hAnsi="Times New Roman" w:cs="Times New Roman"/>
          </w:rPr>
          <w:delText>5</w:delText>
        </w:r>
      </w:del>
      <w:ins w:id="4290" w:author="Jujia Li" w:date="2025-07-01T18:09:00Z" w16du:dateUtc="2025-07-01T23:09:00Z">
        <w:r w:rsidR="00712367">
          <w:rPr>
            <w:rFonts w:ascii="Times New Roman" w:hAnsi="Times New Roman" w:cs="Times New Roman"/>
          </w:rPr>
          <w:t>7</w:t>
        </w:r>
      </w:ins>
      <w:r w:rsidRPr="004157A8">
        <w:rPr>
          <w:rFonts w:ascii="Times New Roman" w:hAnsi="Times New Roman" w:cs="Times New Roman"/>
        </w:rPr>
        <w:t xml:space="preserve">. Annual </w:t>
      </w:r>
      <w:r>
        <w:rPr>
          <w:rFonts w:ascii="Times New Roman" w:hAnsi="Times New Roman" w:cs="Times New Roman"/>
        </w:rPr>
        <w:t>Oxycodone</w:t>
      </w:r>
      <w:r w:rsidRPr="004157A8">
        <w:rPr>
          <w:rFonts w:ascii="Times New Roman" w:hAnsi="Times New Roman" w:cs="Times New Roman"/>
        </w:rPr>
        <w:t xml:space="preserve"> </w:t>
      </w:r>
      <w:ins w:id="4291" w:author="Jujia Li" w:date="2025-07-21T14:46:00Z" w16du:dateUtc="2025-07-21T19:46:00Z">
        <w:r w:rsidR="00333A1B">
          <w:rPr>
            <w:rFonts w:ascii="Times New Roman" w:hAnsi="Times New Roman" w:cs="Times New Roman"/>
          </w:rPr>
          <w:t>Consumption</w:t>
        </w:r>
      </w:ins>
      <w:del w:id="4292" w:author="Jujia Li" w:date="2025-07-01T18:45:00Z" w16du:dateUtc="2025-07-01T23:45:00Z">
        <w:r w:rsidRPr="004157A8" w:rsidDel="000873C9">
          <w:rPr>
            <w:rFonts w:ascii="Times New Roman" w:hAnsi="Times New Roman" w:cs="Times New Roman"/>
          </w:rPr>
          <w:delText>Consumption</w:delText>
        </w:r>
      </w:del>
      <w:r w:rsidRPr="004157A8">
        <w:rPr>
          <w:rFonts w:ascii="Times New Roman" w:hAnsi="Times New Roman" w:cs="Times New Roman"/>
        </w:rPr>
        <w:t xml:space="preserve"> by County</w:t>
      </w:r>
      <w:ins w:id="4293" w:author="Jujia Li" w:date="2025-07-01T18:45:00Z" w16du:dateUtc="2025-07-01T23:45:00Z">
        <w:r w:rsidR="000873C9">
          <w:rPr>
            <w:rFonts w:ascii="Times New Roman" w:hAnsi="Times New Roman" w:cs="Times New Roman"/>
          </w:rPr>
          <w:t xml:space="preserve"> in MME</w:t>
        </w:r>
      </w:ins>
    </w:p>
    <w:p w14:paraId="2C536CA3" w14:textId="475E955A" w:rsidR="002C728D" w:rsidRDefault="006D6F51">
      <w:pPr>
        <w:spacing w:after="120" w:line="360" w:lineRule="auto"/>
        <w:contextualSpacing/>
        <w:rPr>
          <w:ins w:id="4294" w:author="Jujia Li" w:date="2025-07-01T18:47:00Z" w16du:dateUtc="2025-07-01T23:47:00Z"/>
          <w:rFonts w:ascii="Times New Roman" w:hAnsi="Times New Roman" w:cs="Times New Roman"/>
        </w:rPr>
        <w:pPrChange w:id="4295" w:author="Jujia Li" w:date="2025-07-21T17:51:00Z" w16du:dateUtc="2025-07-21T22:51:00Z">
          <w:pPr/>
        </w:pPrChange>
      </w:pPr>
      <w:del w:id="4296" w:author="Jujia Li" w:date="2025-07-01T18:47:00Z" w16du:dateUtc="2025-07-01T23:47:00Z">
        <w:r w:rsidDel="00162808">
          <w:rPr>
            <w:rFonts w:ascii="Times New Roman" w:hAnsi="Times New Roman" w:cs="Times New Roman"/>
            <w:noProof/>
          </w:rPr>
          <w:drawing>
            <wp:inline distT="0" distB="0" distL="0" distR="0" wp14:anchorId="60B9F8CD" wp14:editId="129471D8">
              <wp:extent cx="5029200" cy="2955410"/>
              <wp:effectExtent l="0" t="0" r="0" b="0"/>
              <wp:docPr id="301105738" name="Picture 4"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5738" name="Picture 4" descr="A graph of a number of people&#10;&#10;AI-generated content may be incorrect."/>
                      <pic:cNvPicPr/>
                    </pic:nvPicPr>
                    <pic:blipFill rotWithShape="1">
                      <a:blip r:embed="rId26">
                        <a:extLst>
                          <a:ext uri="{28A0092B-C50C-407E-A947-70E740481C1C}">
                            <a14:useLocalDpi xmlns:a14="http://schemas.microsoft.com/office/drawing/2010/main" val="0"/>
                          </a:ext>
                        </a:extLst>
                      </a:blip>
                      <a:srcRect t="5976"/>
                      <a:stretch>
                        <a:fillRect/>
                      </a:stretch>
                    </pic:blipFill>
                    <pic:spPr bwMode="auto">
                      <a:xfrm>
                        <a:off x="0" y="0"/>
                        <a:ext cx="5029200" cy="2955410"/>
                      </a:xfrm>
                      <a:prstGeom prst="rect">
                        <a:avLst/>
                      </a:prstGeom>
                      <a:ln>
                        <a:noFill/>
                      </a:ln>
                      <a:extLst>
                        <a:ext uri="{53640926-AAD7-44D8-BBD7-CCE9431645EC}">
                          <a14:shadowObscured xmlns:a14="http://schemas.microsoft.com/office/drawing/2010/main"/>
                        </a:ext>
                      </a:extLst>
                    </pic:spPr>
                  </pic:pic>
                </a:graphicData>
              </a:graphic>
            </wp:inline>
          </w:drawing>
        </w:r>
      </w:del>
    </w:p>
    <w:p w14:paraId="7A36B58F" w14:textId="38D31B2B" w:rsidR="00162808" w:rsidRDefault="00162808">
      <w:pPr>
        <w:spacing w:after="120" w:line="360" w:lineRule="auto"/>
        <w:contextualSpacing/>
        <w:rPr>
          <w:rFonts w:ascii="Times New Roman" w:hAnsi="Times New Roman" w:cs="Times New Roman"/>
        </w:rPr>
        <w:pPrChange w:id="4297" w:author="Jujia Li" w:date="2025-07-21T17:51:00Z" w16du:dateUtc="2025-07-21T22:51:00Z">
          <w:pPr/>
        </w:pPrChange>
      </w:pPr>
      <w:commentRangeStart w:id="4298"/>
      <w:commentRangeStart w:id="4299"/>
      <w:ins w:id="4300" w:author="Jujia Li" w:date="2025-07-01T18:47:00Z" w16du:dateUtc="2025-07-01T23:47:00Z">
        <w:r>
          <w:rPr>
            <w:rFonts w:ascii="Times New Roman" w:hAnsi="Times New Roman" w:cs="Times New Roman"/>
            <w:noProof/>
          </w:rPr>
          <w:drawing>
            <wp:inline distT="0" distB="0" distL="0" distR="0" wp14:anchorId="39E4C73F" wp14:editId="630B8BDD">
              <wp:extent cx="5028770" cy="2947685"/>
              <wp:effectExtent l="0" t="0" r="635" b="5080"/>
              <wp:docPr id="2091640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t="6222"/>
                      <a:stretch>
                        <a:fillRect/>
                      </a:stretch>
                    </pic:blipFill>
                    <pic:spPr bwMode="auto">
                      <a:xfrm>
                        <a:off x="0" y="0"/>
                        <a:ext cx="5029200" cy="2947937"/>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98"/>
      <w:r w:rsidR="009019E8">
        <w:rPr>
          <w:rStyle w:val="CommentReference"/>
        </w:rPr>
        <w:commentReference w:id="4298"/>
      </w:r>
      <w:commentRangeEnd w:id="4299"/>
      <w:r w:rsidR="00F02071">
        <w:rPr>
          <w:rStyle w:val="CommentReference"/>
        </w:rPr>
        <w:commentReference w:id="4299"/>
      </w:r>
    </w:p>
    <w:p w14:paraId="1FF51803" w14:textId="4A5800B1" w:rsidR="0089275F" w:rsidRDefault="00C3571A">
      <w:pPr>
        <w:spacing w:after="120" w:line="360" w:lineRule="auto"/>
        <w:ind w:firstLine="720"/>
        <w:contextualSpacing/>
        <w:rPr>
          <w:ins w:id="4301" w:author="Jujia Li" w:date="2025-07-21T14:39:00Z" w16du:dateUtc="2025-07-21T19:39:00Z"/>
          <w:rFonts w:ascii="Times New Roman" w:hAnsi="Times New Roman" w:cs="Times New Roman"/>
        </w:rPr>
        <w:pPrChange w:id="4302" w:author="Jujia Li" w:date="2025-07-21T17:51:00Z" w16du:dateUtc="2025-07-21T22:51:00Z">
          <w:pPr>
            <w:ind w:firstLine="720"/>
          </w:pPr>
        </w:pPrChange>
      </w:pPr>
      <w:r w:rsidRPr="00C3571A">
        <w:rPr>
          <w:rFonts w:ascii="Times New Roman" w:hAnsi="Times New Roman" w:cs="Times New Roman"/>
        </w:rPr>
        <w:t xml:space="preserve">Figure </w:t>
      </w:r>
      <w:del w:id="4303" w:author="Jujia Li" w:date="2025-07-01T18:10:00Z" w16du:dateUtc="2025-07-01T23:10:00Z">
        <w:r w:rsidR="00503425" w:rsidDel="00712367">
          <w:rPr>
            <w:rFonts w:ascii="Times New Roman" w:hAnsi="Times New Roman" w:cs="Times New Roman"/>
          </w:rPr>
          <w:delText>5</w:delText>
        </w:r>
        <w:r w:rsidRPr="00C3571A" w:rsidDel="00712367">
          <w:rPr>
            <w:rFonts w:ascii="Times New Roman" w:hAnsi="Times New Roman" w:cs="Times New Roman"/>
          </w:rPr>
          <w:delText xml:space="preserve"> </w:delText>
        </w:r>
      </w:del>
      <w:ins w:id="4304" w:author="Jujia Li" w:date="2025-07-01T18:10:00Z" w16du:dateUtc="2025-07-01T23:10:00Z">
        <w:r w:rsidR="00712367">
          <w:rPr>
            <w:rFonts w:ascii="Times New Roman" w:hAnsi="Times New Roman" w:cs="Times New Roman"/>
          </w:rPr>
          <w:t>7</w:t>
        </w:r>
        <w:r w:rsidR="00712367" w:rsidRPr="00C3571A">
          <w:rPr>
            <w:rFonts w:ascii="Times New Roman" w:hAnsi="Times New Roman" w:cs="Times New Roman"/>
          </w:rPr>
          <w:t xml:space="preserve"> </w:t>
        </w:r>
      </w:ins>
      <w:r w:rsidRPr="00C3571A">
        <w:rPr>
          <w:rFonts w:ascii="Times New Roman" w:hAnsi="Times New Roman" w:cs="Times New Roman"/>
        </w:rPr>
        <w:t xml:space="preserve">shows that all counties exhibited consistently decreasing trends in oxycodone consumption, except Lamar County, which reached its peak in 2017. In summary, buprenorphine </w:t>
      </w:r>
      <w:r w:rsidRPr="00C3571A">
        <w:rPr>
          <w:rFonts w:ascii="Times New Roman" w:hAnsi="Times New Roman" w:cs="Times New Roman"/>
        </w:rPr>
        <w:lastRenderedPageBreak/>
        <w:t>is the only opioid medication that demonstrated a sustained increase in consumption from 2016 to 2019 across most counties in northwest Alabama.</w:t>
      </w:r>
    </w:p>
    <w:p w14:paraId="21D3E6DE" w14:textId="728E12EE" w:rsidR="009327EF" w:rsidDel="00333A1B" w:rsidRDefault="00333A1B">
      <w:pPr>
        <w:spacing w:after="120" w:line="360" w:lineRule="auto"/>
        <w:contextualSpacing/>
        <w:rPr>
          <w:del w:id="4305" w:author="Jujia Li" w:date="2025-07-21T14:47:00Z" w16du:dateUtc="2025-07-21T19:47:00Z"/>
          <w:rFonts w:ascii="Times New Roman" w:hAnsi="Times New Roman" w:cs="Times New Roman"/>
        </w:rPr>
        <w:pPrChange w:id="4306" w:author="Jujia Li" w:date="2025-07-21T17:51:00Z" w16du:dateUtc="2025-07-21T22:51:00Z">
          <w:pPr>
            <w:ind w:firstLine="720"/>
          </w:pPr>
        </w:pPrChange>
      </w:pPr>
      <w:ins w:id="4307" w:author="Jujia Li" w:date="2025-07-21T14:45:00Z" w16du:dateUtc="2025-07-21T19:45:00Z">
        <w:r>
          <w:rPr>
            <w:rFonts w:ascii="Times New Roman" w:hAnsi="Times New Roman" w:cs="Times New Roman"/>
          </w:rPr>
          <w:t xml:space="preserve">Figure 4 – 7. </w:t>
        </w:r>
        <w:r w:rsidRPr="004157A8">
          <w:rPr>
            <w:rFonts w:ascii="Times New Roman" w:hAnsi="Times New Roman" w:cs="Times New Roman"/>
          </w:rPr>
          <w:t xml:space="preserve">Annual </w:t>
        </w:r>
      </w:ins>
      <w:ins w:id="4308" w:author="Jujia Li" w:date="2025-07-21T15:32:00Z" w16du:dateUtc="2025-07-21T20:32:00Z">
        <w:r w:rsidR="00832509">
          <w:rPr>
            <w:rFonts w:ascii="Times New Roman" w:hAnsi="Times New Roman" w:cs="Times New Roman"/>
          </w:rPr>
          <w:t>Medication</w:t>
        </w:r>
      </w:ins>
      <w:ins w:id="4309" w:author="Jujia Li" w:date="2025-07-21T14:45:00Z" w16du:dateUtc="2025-07-21T19:45:00Z">
        <w:r>
          <w:rPr>
            <w:rFonts w:ascii="Times New Roman" w:hAnsi="Times New Roman" w:cs="Times New Roman"/>
          </w:rPr>
          <w:t xml:space="preserve"> Consumption</w:t>
        </w:r>
        <w:r w:rsidRPr="004157A8">
          <w:rPr>
            <w:rFonts w:ascii="Times New Roman" w:hAnsi="Times New Roman" w:cs="Times New Roman"/>
          </w:rPr>
          <w:t xml:space="preserve"> by County</w:t>
        </w:r>
        <w:r>
          <w:rPr>
            <w:rFonts w:ascii="Times New Roman" w:hAnsi="Times New Roman" w:cs="Times New Roman"/>
          </w:rPr>
          <w:t xml:space="preserve"> in MME</w:t>
        </w:r>
      </w:ins>
    </w:p>
    <w:p w14:paraId="126BDD18" w14:textId="1CA824E9" w:rsidR="00FC45F0" w:rsidRDefault="009327EF">
      <w:pPr>
        <w:spacing w:after="120" w:line="360" w:lineRule="auto"/>
        <w:contextualSpacing/>
        <w:rPr>
          <w:ins w:id="4310" w:author="Jujia Li" w:date="2025-07-21T14:48:00Z" w16du:dateUtc="2025-07-21T19:48:00Z"/>
          <w:rFonts w:ascii="Times New Roman" w:hAnsi="Times New Roman" w:cs="Times New Roman"/>
          <w:b/>
          <w:bCs/>
        </w:rPr>
        <w:pPrChange w:id="4311" w:author="Jujia Li" w:date="2025-07-21T17:51:00Z" w16du:dateUtc="2025-07-21T22:51:00Z">
          <w:pPr/>
        </w:pPrChange>
      </w:pPr>
      <w:ins w:id="4312" w:author="Jujia Li" w:date="2025-07-21T14:39:00Z" w16du:dateUtc="2025-07-21T19:39:00Z">
        <w:r>
          <w:rPr>
            <w:noProof/>
          </w:rPr>
          <w:drawing>
            <wp:inline distT="0" distB="0" distL="0" distR="0" wp14:anchorId="4D11227F" wp14:editId="232A4B99">
              <wp:extent cx="5943600" cy="4229100"/>
              <wp:effectExtent l="0" t="0" r="0" b="0"/>
              <wp:docPr id="237238773" name="Picture 2" descr="A grid of bars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773" name="Picture 2" descr="A grid of bars with blue and white lines&#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128"/>
                      <a:stretch>
                        <a:fillRect/>
                      </a:stretch>
                    </pic:blipFill>
                    <pic:spPr bwMode="auto">
                      <a:xfrm>
                        <a:off x="0" y="0"/>
                        <a:ext cx="5943600" cy="42291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9F1CD67" w14:textId="26B2F9BC" w:rsidR="00BD318A" w:rsidRDefault="00333A1B">
      <w:pPr>
        <w:spacing w:after="120" w:line="360" w:lineRule="auto"/>
        <w:contextualSpacing/>
        <w:rPr>
          <w:ins w:id="4313" w:author="Jujia Li" w:date="2025-07-21T16:47:00Z" w16du:dateUtc="2025-07-21T21:47:00Z"/>
          <w:rFonts w:ascii="Times New Roman" w:hAnsi="Times New Roman" w:cs="Times New Roman"/>
          <w:b/>
          <w:bCs/>
        </w:rPr>
        <w:pPrChange w:id="4314" w:author="Jujia Li" w:date="2025-07-21T17:51:00Z" w16du:dateUtc="2025-07-21T22:51:00Z">
          <w:pPr/>
        </w:pPrChange>
      </w:pPr>
      <w:commentRangeStart w:id="4315"/>
      <w:ins w:id="4316" w:author="Jujia Li" w:date="2025-07-21T14:48:00Z" w16du:dateUtc="2025-07-21T19:48:00Z">
        <w:r>
          <w:rPr>
            <w:rFonts w:ascii="Times New Roman" w:hAnsi="Times New Roman" w:cs="Times New Roman"/>
          </w:rPr>
          <w:lastRenderedPageBreak/>
          <w:t xml:space="preserve">Figure 4 – 7 (B). </w:t>
        </w:r>
        <w:r w:rsidRPr="004157A8">
          <w:rPr>
            <w:rFonts w:ascii="Times New Roman" w:hAnsi="Times New Roman" w:cs="Times New Roman"/>
          </w:rPr>
          <w:t xml:space="preserve">Annual </w:t>
        </w:r>
      </w:ins>
      <w:ins w:id="4317" w:author="Jujia Li" w:date="2025-07-21T15:32:00Z" w16du:dateUtc="2025-07-21T20:32:00Z">
        <w:r w:rsidR="00832509">
          <w:rPr>
            <w:rFonts w:ascii="Times New Roman" w:hAnsi="Times New Roman" w:cs="Times New Roman"/>
          </w:rPr>
          <w:t>Medication</w:t>
        </w:r>
      </w:ins>
      <w:ins w:id="4318" w:author="Jujia Li" w:date="2025-07-21T14:48:00Z" w16du:dateUtc="2025-07-21T19:48:00Z">
        <w:r>
          <w:rPr>
            <w:rFonts w:ascii="Times New Roman" w:hAnsi="Times New Roman" w:cs="Times New Roman"/>
          </w:rPr>
          <w:t xml:space="preserve"> Consumption</w:t>
        </w:r>
      </w:ins>
      <w:ins w:id="4319" w:author="Jujia Li" w:date="2025-07-21T16:48:00Z" w16du:dateUtc="2025-07-21T21:48:00Z">
        <w:r w:rsidR="00BD318A">
          <w:rPr>
            <w:rFonts w:ascii="Times New Roman" w:hAnsi="Times New Roman" w:cs="Times New Roman"/>
          </w:rPr>
          <w:t xml:space="preserve"> Rate</w:t>
        </w:r>
      </w:ins>
      <w:ins w:id="4320" w:author="Jujia Li" w:date="2025-07-21T14:48:00Z" w16du:dateUtc="2025-07-21T19:48:00Z">
        <w:r w:rsidRPr="004157A8">
          <w:rPr>
            <w:rFonts w:ascii="Times New Roman" w:hAnsi="Times New Roman" w:cs="Times New Roman"/>
          </w:rPr>
          <w:t xml:space="preserve"> by County</w:t>
        </w:r>
        <w:r>
          <w:rPr>
            <w:rFonts w:ascii="Times New Roman" w:hAnsi="Times New Roman" w:cs="Times New Roman"/>
          </w:rPr>
          <w:t xml:space="preserve"> in MME</w:t>
        </w:r>
      </w:ins>
      <w:ins w:id="4321" w:author="Jujia Li" w:date="2025-07-21T17:21:00Z" w16du:dateUtc="2025-07-21T22:21:00Z">
        <w:r w:rsidR="00F02071">
          <w:rPr>
            <w:rFonts w:ascii="Times New Roman" w:hAnsi="Times New Roman" w:cs="Times New Roman"/>
            <w:b/>
            <w:bCs/>
            <w:noProof/>
          </w:rPr>
          <w:drawing>
            <wp:inline distT="0" distB="0" distL="0" distR="0" wp14:anchorId="75B6FB07" wp14:editId="17548D12">
              <wp:extent cx="5943600" cy="4257675"/>
              <wp:effectExtent l="0" t="0" r="0" b="0"/>
              <wp:docPr id="1306314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487"/>
                      <a:stretch>
                        <a:fillRect/>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315"/>
      <w:ins w:id="4322" w:author="Jujia Li" w:date="2025-07-21T17:29:00Z" w16du:dateUtc="2025-07-21T22:29:00Z">
        <w:r w:rsidR="00F02071">
          <w:rPr>
            <w:rStyle w:val="CommentReference"/>
          </w:rPr>
          <w:commentReference w:id="4315"/>
        </w:r>
      </w:ins>
    </w:p>
    <w:p w14:paraId="436678E7" w14:textId="77777777" w:rsidR="009327EF" w:rsidRDefault="009327EF">
      <w:pPr>
        <w:spacing w:after="120" w:line="360" w:lineRule="auto"/>
        <w:contextualSpacing/>
        <w:rPr>
          <w:rFonts w:ascii="Times New Roman" w:hAnsi="Times New Roman" w:cs="Times New Roman"/>
          <w:b/>
          <w:bCs/>
        </w:rPr>
        <w:pPrChange w:id="4323" w:author="Jujia Li" w:date="2025-07-21T17:51:00Z" w16du:dateUtc="2025-07-21T22:51:00Z">
          <w:pPr/>
        </w:pPrChange>
      </w:pPr>
    </w:p>
    <w:p w14:paraId="56B7159F" w14:textId="64B17052" w:rsidR="00FC45F0" w:rsidRPr="00FC45F0" w:rsidDel="00F21ED6" w:rsidRDefault="00763F35">
      <w:pPr>
        <w:spacing w:after="120" w:line="360" w:lineRule="auto"/>
        <w:contextualSpacing/>
        <w:rPr>
          <w:del w:id="4324" w:author="Jujia Li" w:date="2025-07-21T17:38:00Z" w16du:dateUtc="2025-07-21T22:38:00Z"/>
          <w:rFonts w:ascii="Times New Roman" w:hAnsi="Times New Roman" w:cs="Times New Roman"/>
          <w:b/>
          <w:bCs/>
        </w:rPr>
        <w:pPrChange w:id="4325" w:author="Jujia Li" w:date="2025-07-21T17:51:00Z" w16du:dateUtc="2025-07-21T22:51:00Z">
          <w:pPr/>
        </w:pPrChange>
      </w:pPr>
      <w:del w:id="4326" w:author="Jujia Li" w:date="2025-07-21T17:38:00Z" w16du:dateUtc="2025-07-21T22:38:00Z">
        <w:r w:rsidDel="00F21ED6">
          <w:rPr>
            <w:rFonts w:ascii="Times New Roman" w:hAnsi="Times New Roman" w:cs="Times New Roman"/>
            <w:b/>
            <w:bCs/>
          </w:rPr>
          <w:delText>Moran’s I and Hot Spot Analysis</w:delText>
        </w:r>
      </w:del>
    </w:p>
    <w:p w14:paraId="0A6069C5" w14:textId="08B9A6EF" w:rsidR="001F1539" w:rsidRPr="00DE3ECF" w:rsidDel="00F96139" w:rsidRDefault="001F1539">
      <w:pPr>
        <w:spacing w:after="120" w:line="360" w:lineRule="auto"/>
        <w:contextualSpacing/>
        <w:rPr>
          <w:del w:id="4327" w:author="Jujia Li" w:date="2025-07-01T18:15:00Z" w16du:dateUtc="2025-07-01T23:15:00Z"/>
          <w:rFonts w:ascii="Times New Roman" w:hAnsi="Times New Roman" w:cs="Times New Roman"/>
        </w:rPr>
        <w:pPrChange w:id="4328" w:author="Jujia Li" w:date="2025-07-21T17:51:00Z" w16du:dateUtc="2025-07-21T22:51:00Z">
          <w:pPr/>
        </w:pPrChange>
      </w:pPr>
      <w:del w:id="4329" w:author="Jujia Li" w:date="2025-07-01T18:15:00Z" w16du:dateUtc="2025-07-01T23:15:00Z">
        <w:r w:rsidRPr="00DE3ECF" w:rsidDel="00F96139">
          <w:rPr>
            <w:rFonts w:ascii="Times New Roman" w:hAnsi="Times New Roman" w:cs="Times New Roman"/>
          </w:rPr>
          <w:delText xml:space="preserve">Table </w:delText>
        </w:r>
        <w:r w:rsidR="00503425" w:rsidDel="00F96139">
          <w:rPr>
            <w:rFonts w:ascii="Times New Roman" w:hAnsi="Times New Roman" w:cs="Times New Roman"/>
          </w:rPr>
          <w:delText>1</w:delText>
        </w:r>
        <w:r w:rsidRPr="00DE3ECF" w:rsidDel="00F96139">
          <w:rPr>
            <w:rFonts w:ascii="Times New Roman" w:hAnsi="Times New Roman" w:cs="Times New Roman"/>
          </w:rPr>
          <w:delText xml:space="preserve">. Global </w:delText>
        </w:r>
        <w:r w:rsidR="009B2633" w:rsidRPr="00DE3ECF" w:rsidDel="00F96139">
          <w:rPr>
            <w:rFonts w:ascii="Times New Roman" w:hAnsi="Times New Roman" w:cs="Times New Roman"/>
          </w:rPr>
          <w:delText>Moran’s</w:delText>
        </w:r>
        <w:r w:rsidRPr="00DE3ECF" w:rsidDel="00F96139">
          <w:rPr>
            <w:rFonts w:ascii="Times New Roman" w:hAnsi="Times New Roman" w:cs="Times New Roman"/>
          </w:rPr>
          <w:delText xml:space="preserve"> </w:delText>
        </w:r>
        <w:r w:rsidR="008B3FE2" w:rsidDel="00F96139">
          <w:rPr>
            <w:rFonts w:ascii="Times New Roman" w:hAnsi="Times New Roman" w:cs="Times New Roman"/>
          </w:rPr>
          <w:delText>I</w:delText>
        </w:r>
        <w:r w:rsidDel="00F96139">
          <w:rPr>
            <w:rFonts w:ascii="Times New Roman" w:hAnsi="Times New Roman" w:cs="Times New Roman"/>
          </w:rPr>
          <w:delText xml:space="preserve"> of ER Visits </w:delText>
        </w:r>
        <w:r w:rsidR="008B3FE2" w:rsidDel="00F96139">
          <w:rPr>
            <w:rFonts w:ascii="Times New Roman" w:hAnsi="Times New Roman" w:cs="Times New Roman"/>
          </w:rPr>
          <w:delText>(Total and Per Capita)</w:delText>
        </w:r>
      </w:del>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417426" w:rsidRPr="004157A8" w:rsidDel="00F96139" w14:paraId="14EE17C0" w14:textId="1D99D6B1" w:rsidTr="00B77D2F">
        <w:trPr>
          <w:trHeight w:val="20"/>
          <w:del w:id="4330" w:author="Jujia Li" w:date="2025-07-01T18:15:00Z"/>
        </w:trPr>
        <w:tc>
          <w:tcPr>
            <w:tcW w:w="0" w:type="auto"/>
            <w:tcMar>
              <w:top w:w="75" w:type="dxa"/>
              <w:left w:w="75" w:type="dxa"/>
              <w:bottom w:w="75" w:type="dxa"/>
              <w:right w:w="75" w:type="dxa"/>
            </w:tcMar>
            <w:vAlign w:val="center"/>
          </w:tcPr>
          <w:p w14:paraId="19041E62" w14:textId="5545D871" w:rsidR="00417426" w:rsidRPr="00417426" w:rsidDel="00F96139" w:rsidRDefault="00417426">
            <w:pPr>
              <w:spacing w:after="120" w:line="360" w:lineRule="auto"/>
              <w:contextualSpacing/>
              <w:jc w:val="center"/>
              <w:rPr>
                <w:del w:id="4331" w:author="Jujia Li" w:date="2025-07-01T18:15:00Z" w16du:dateUtc="2025-07-01T23:15:00Z"/>
                <w:rFonts w:ascii="Times New Roman" w:hAnsi="Times New Roman" w:cs="Times New Roman"/>
              </w:rPr>
              <w:pPrChange w:id="4332"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4E0E4807" w14:textId="738D5B09" w:rsidR="00417426" w:rsidRPr="00417426" w:rsidDel="00F96139" w:rsidRDefault="00417426">
            <w:pPr>
              <w:spacing w:after="120" w:line="360" w:lineRule="auto"/>
              <w:contextualSpacing/>
              <w:jc w:val="center"/>
              <w:rPr>
                <w:del w:id="4333" w:author="Jujia Li" w:date="2025-07-01T18:15:00Z" w16du:dateUtc="2025-07-01T23:15:00Z"/>
                <w:rFonts w:ascii="Times New Roman" w:hAnsi="Times New Roman" w:cs="Times New Roman"/>
              </w:rPr>
              <w:pPrChange w:id="4334" w:author="Jujia Li" w:date="2025-07-21T17:51:00Z" w16du:dateUtc="2025-07-21T22:51:00Z">
                <w:pPr>
                  <w:spacing w:after="0" w:line="240" w:lineRule="auto"/>
                  <w:jc w:val="center"/>
                </w:pPr>
              </w:pPrChange>
            </w:pPr>
            <w:del w:id="4335" w:author="Jujia Li" w:date="2025-07-01T16:14:00Z" w16du:dateUtc="2025-07-01T21:14:00Z">
              <w:r w:rsidRPr="00417426" w:rsidDel="009E14EC">
                <w:rPr>
                  <w:rFonts w:ascii="Times New Roman" w:hAnsi="Times New Roman" w:cs="Times New Roman"/>
                </w:rPr>
                <w:delText>Total</w:delText>
              </w:r>
            </w:del>
          </w:p>
        </w:tc>
        <w:tc>
          <w:tcPr>
            <w:tcW w:w="1710" w:type="dxa"/>
            <w:vAlign w:val="center"/>
          </w:tcPr>
          <w:p w14:paraId="12F7E8FE" w14:textId="0CBF2FCF" w:rsidR="00417426" w:rsidRPr="00417426" w:rsidDel="00F96139" w:rsidRDefault="00417426">
            <w:pPr>
              <w:spacing w:after="120" w:line="360" w:lineRule="auto"/>
              <w:contextualSpacing/>
              <w:jc w:val="center"/>
              <w:rPr>
                <w:del w:id="4336" w:author="Jujia Li" w:date="2025-07-01T18:15:00Z" w16du:dateUtc="2025-07-01T23:15:00Z"/>
                <w:rFonts w:ascii="Times New Roman" w:hAnsi="Times New Roman" w:cs="Times New Roman"/>
              </w:rPr>
              <w:pPrChange w:id="4337" w:author="Jujia Li" w:date="2025-07-21T17:51:00Z" w16du:dateUtc="2025-07-21T22:51:00Z">
                <w:pPr>
                  <w:spacing w:after="0" w:line="240" w:lineRule="auto"/>
                  <w:jc w:val="center"/>
                </w:pPr>
              </w:pPrChange>
            </w:pPr>
            <w:del w:id="4338" w:author="Jujia Li" w:date="2025-07-01T18:15:00Z" w16du:dateUtc="2025-07-01T23:15:00Z">
              <w:r w:rsidRPr="00417426" w:rsidDel="00F96139">
                <w:rPr>
                  <w:rFonts w:ascii="Times New Roman" w:hAnsi="Times New Roman" w:cs="Times New Roman"/>
                </w:rPr>
                <w:delText>Per Capita</w:delText>
              </w:r>
            </w:del>
          </w:p>
        </w:tc>
      </w:tr>
      <w:tr w:rsidR="00417426" w:rsidRPr="004157A8" w:rsidDel="00F96139" w14:paraId="40AE9135" w14:textId="5F2592A9" w:rsidTr="00B77D2F">
        <w:trPr>
          <w:trHeight w:val="20"/>
          <w:del w:id="4339" w:author="Jujia Li" w:date="2025-07-01T18:15:00Z"/>
        </w:trPr>
        <w:tc>
          <w:tcPr>
            <w:tcW w:w="0" w:type="auto"/>
            <w:tcMar>
              <w:top w:w="75" w:type="dxa"/>
              <w:left w:w="75" w:type="dxa"/>
              <w:bottom w:w="75" w:type="dxa"/>
              <w:right w:w="75" w:type="dxa"/>
            </w:tcMar>
            <w:vAlign w:val="center"/>
          </w:tcPr>
          <w:p w14:paraId="294318E2" w14:textId="4875FEA2" w:rsidR="00417426" w:rsidRPr="00417426" w:rsidDel="00F96139" w:rsidRDefault="00417426">
            <w:pPr>
              <w:spacing w:after="120" w:line="360" w:lineRule="auto"/>
              <w:contextualSpacing/>
              <w:jc w:val="center"/>
              <w:rPr>
                <w:del w:id="4340" w:author="Jujia Li" w:date="2025-07-01T18:15:00Z" w16du:dateUtc="2025-07-01T23:15:00Z"/>
                <w:rFonts w:ascii="Times New Roman" w:hAnsi="Times New Roman" w:cs="Times New Roman"/>
              </w:rPr>
              <w:pPrChange w:id="4341" w:author="Jujia Li" w:date="2025-07-21T17:51:00Z" w16du:dateUtc="2025-07-21T22:51:00Z">
                <w:pPr>
                  <w:spacing w:after="0" w:line="240" w:lineRule="auto"/>
                  <w:jc w:val="center"/>
                </w:pPr>
              </w:pPrChange>
            </w:pPr>
            <w:del w:id="4342" w:author="Jujia Li" w:date="2025-07-01T18:15:00Z" w16du:dateUtc="2025-07-01T23:15:00Z">
              <w:r w:rsidRPr="00417426" w:rsidDel="00F96139">
                <w:rPr>
                  <w:rFonts w:ascii="Times New Roman" w:hAnsi="Times New Roman" w:cs="Times New Roman"/>
                </w:rPr>
                <w:delText>Moran's Index</w:delText>
              </w:r>
            </w:del>
          </w:p>
        </w:tc>
        <w:tc>
          <w:tcPr>
            <w:tcW w:w="960" w:type="dxa"/>
            <w:tcMar>
              <w:top w:w="75" w:type="dxa"/>
              <w:left w:w="75" w:type="dxa"/>
              <w:bottom w:w="75" w:type="dxa"/>
              <w:right w:w="75" w:type="dxa"/>
            </w:tcMar>
            <w:vAlign w:val="center"/>
          </w:tcPr>
          <w:p w14:paraId="0E1E5784" w14:textId="71B66BC8" w:rsidR="00417426" w:rsidRPr="00417426" w:rsidDel="00F96139" w:rsidRDefault="00417426">
            <w:pPr>
              <w:spacing w:after="120" w:line="360" w:lineRule="auto"/>
              <w:contextualSpacing/>
              <w:jc w:val="center"/>
              <w:rPr>
                <w:del w:id="4343" w:author="Jujia Li" w:date="2025-07-01T18:15:00Z" w16du:dateUtc="2025-07-01T23:15:00Z"/>
                <w:rFonts w:ascii="Times New Roman" w:hAnsi="Times New Roman" w:cs="Times New Roman"/>
              </w:rPr>
              <w:pPrChange w:id="4344" w:author="Jujia Li" w:date="2025-07-21T17:51:00Z" w16du:dateUtc="2025-07-21T22:51:00Z">
                <w:pPr>
                  <w:spacing w:after="0" w:line="240" w:lineRule="auto"/>
                  <w:jc w:val="center"/>
                </w:pPr>
              </w:pPrChange>
            </w:pPr>
            <w:del w:id="4345" w:author="Jujia Li" w:date="2025-07-01T16:14:00Z" w16du:dateUtc="2025-07-01T21:14:00Z">
              <w:r w:rsidRPr="00417426" w:rsidDel="009E14EC">
                <w:rPr>
                  <w:rFonts w:ascii="Times New Roman" w:hAnsi="Times New Roman" w:cs="Times New Roman"/>
                </w:rPr>
                <w:delText>0.089</w:delText>
              </w:r>
            </w:del>
          </w:p>
        </w:tc>
        <w:tc>
          <w:tcPr>
            <w:tcW w:w="1710" w:type="dxa"/>
            <w:vAlign w:val="center"/>
          </w:tcPr>
          <w:p w14:paraId="308385BE" w14:textId="259EFB90" w:rsidR="00417426" w:rsidRPr="00417426" w:rsidDel="00F96139" w:rsidRDefault="00417426">
            <w:pPr>
              <w:spacing w:after="120" w:line="360" w:lineRule="auto"/>
              <w:contextualSpacing/>
              <w:jc w:val="center"/>
              <w:rPr>
                <w:del w:id="4346" w:author="Jujia Li" w:date="2025-07-01T18:15:00Z" w16du:dateUtc="2025-07-01T23:15:00Z"/>
                <w:rFonts w:ascii="Times New Roman" w:hAnsi="Times New Roman" w:cs="Times New Roman"/>
              </w:rPr>
              <w:pPrChange w:id="4347" w:author="Jujia Li" w:date="2025-07-21T17:51:00Z" w16du:dateUtc="2025-07-21T22:51:00Z">
                <w:pPr>
                  <w:spacing w:after="0" w:line="240" w:lineRule="auto"/>
                  <w:jc w:val="center"/>
                </w:pPr>
              </w:pPrChange>
            </w:pPr>
            <w:del w:id="4348" w:author="Jujia Li" w:date="2025-07-01T18:15:00Z" w16du:dateUtc="2025-07-01T23:15:00Z">
              <w:r w:rsidRPr="00417426" w:rsidDel="00F96139">
                <w:rPr>
                  <w:rFonts w:ascii="Times New Roman" w:hAnsi="Times New Roman" w:cs="Times New Roman"/>
                </w:rPr>
                <w:delText>0.206</w:delText>
              </w:r>
            </w:del>
          </w:p>
        </w:tc>
      </w:tr>
      <w:tr w:rsidR="00417426" w:rsidRPr="004157A8" w:rsidDel="00F96139" w14:paraId="49193CDC" w14:textId="7018FB6D" w:rsidTr="00B77D2F">
        <w:trPr>
          <w:trHeight w:val="20"/>
          <w:del w:id="4349" w:author="Jujia Li" w:date="2025-07-01T18:15:00Z"/>
        </w:trPr>
        <w:tc>
          <w:tcPr>
            <w:tcW w:w="0" w:type="auto"/>
            <w:tcMar>
              <w:top w:w="75" w:type="dxa"/>
              <w:left w:w="75" w:type="dxa"/>
              <w:bottom w:w="75" w:type="dxa"/>
              <w:right w:w="75" w:type="dxa"/>
            </w:tcMar>
            <w:vAlign w:val="center"/>
            <w:hideMark/>
          </w:tcPr>
          <w:p w14:paraId="0D11E71C" w14:textId="03F9D2CE" w:rsidR="00417426" w:rsidRPr="00417426" w:rsidDel="00F96139" w:rsidRDefault="00417426">
            <w:pPr>
              <w:spacing w:after="120" w:line="360" w:lineRule="auto"/>
              <w:contextualSpacing/>
              <w:jc w:val="center"/>
              <w:rPr>
                <w:del w:id="4350" w:author="Jujia Li" w:date="2025-07-01T18:15:00Z" w16du:dateUtc="2025-07-01T23:15:00Z"/>
                <w:rFonts w:ascii="Times New Roman" w:hAnsi="Times New Roman" w:cs="Times New Roman"/>
              </w:rPr>
              <w:pPrChange w:id="4351" w:author="Jujia Li" w:date="2025-07-21T17:51:00Z" w16du:dateUtc="2025-07-21T22:51:00Z">
                <w:pPr>
                  <w:spacing w:after="0" w:line="240" w:lineRule="auto"/>
                  <w:jc w:val="center"/>
                </w:pPr>
              </w:pPrChange>
            </w:pPr>
            <w:del w:id="4352" w:author="Jujia Li" w:date="2025-07-01T18:15:00Z" w16du:dateUtc="2025-07-01T23:15:00Z">
              <w:r w:rsidRPr="00417426" w:rsidDel="00F96139">
                <w:rPr>
                  <w:rFonts w:ascii="Times New Roman" w:hAnsi="Times New Roman" w:cs="Times New Roman"/>
                </w:rPr>
                <w:delText>Expected Index</w:delText>
              </w:r>
            </w:del>
          </w:p>
        </w:tc>
        <w:tc>
          <w:tcPr>
            <w:tcW w:w="960" w:type="dxa"/>
            <w:tcMar>
              <w:top w:w="75" w:type="dxa"/>
              <w:left w:w="75" w:type="dxa"/>
              <w:bottom w:w="75" w:type="dxa"/>
              <w:right w:w="75" w:type="dxa"/>
            </w:tcMar>
            <w:vAlign w:val="center"/>
            <w:hideMark/>
          </w:tcPr>
          <w:p w14:paraId="02DBE628" w14:textId="2218E8FA" w:rsidR="00417426" w:rsidRPr="00417426" w:rsidDel="00F96139" w:rsidRDefault="00417426">
            <w:pPr>
              <w:spacing w:after="120" w:line="360" w:lineRule="auto"/>
              <w:contextualSpacing/>
              <w:jc w:val="center"/>
              <w:rPr>
                <w:del w:id="4353" w:author="Jujia Li" w:date="2025-07-01T18:15:00Z" w16du:dateUtc="2025-07-01T23:15:00Z"/>
                <w:rFonts w:ascii="Times New Roman" w:hAnsi="Times New Roman" w:cs="Times New Roman"/>
              </w:rPr>
              <w:pPrChange w:id="4354" w:author="Jujia Li" w:date="2025-07-21T17:51:00Z" w16du:dateUtc="2025-07-21T22:51:00Z">
                <w:pPr>
                  <w:spacing w:after="0" w:line="240" w:lineRule="auto"/>
                  <w:jc w:val="center"/>
                </w:pPr>
              </w:pPrChange>
            </w:pPr>
            <w:del w:id="4355" w:author="Jujia Li" w:date="2025-07-01T16:14:00Z" w16du:dateUtc="2025-07-01T21:14:00Z">
              <w:r w:rsidRPr="00417426" w:rsidDel="009E14EC">
                <w:rPr>
                  <w:rFonts w:ascii="Times New Roman" w:hAnsi="Times New Roman" w:cs="Times New Roman"/>
                </w:rPr>
                <w:delText>-0.047</w:delText>
              </w:r>
            </w:del>
          </w:p>
        </w:tc>
        <w:tc>
          <w:tcPr>
            <w:tcW w:w="1710" w:type="dxa"/>
            <w:vAlign w:val="center"/>
          </w:tcPr>
          <w:p w14:paraId="3B851242" w14:textId="322C7F36" w:rsidR="00417426" w:rsidRPr="00417426" w:rsidDel="00F96139" w:rsidRDefault="00417426">
            <w:pPr>
              <w:spacing w:after="120" w:line="360" w:lineRule="auto"/>
              <w:contextualSpacing/>
              <w:jc w:val="center"/>
              <w:rPr>
                <w:del w:id="4356" w:author="Jujia Li" w:date="2025-07-01T18:15:00Z" w16du:dateUtc="2025-07-01T23:15:00Z"/>
                <w:rFonts w:ascii="Times New Roman" w:hAnsi="Times New Roman" w:cs="Times New Roman"/>
              </w:rPr>
              <w:pPrChange w:id="4357" w:author="Jujia Li" w:date="2025-07-21T17:51:00Z" w16du:dateUtc="2025-07-21T22:51:00Z">
                <w:pPr>
                  <w:spacing w:after="0" w:line="240" w:lineRule="auto"/>
                  <w:jc w:val="center"/>
                </w:pPr>
              </w:pPrChange>
            </w:pPr>
            <w:del w:id="4358" w:author="Jujia Li" w:date="2025-07-01T18:15:00Z" w16du:dateUtc="2025-07-01T23:15:00Z">
              <w:r w:rsidRPr="00417426" w:rsidDel="00F96139">
                <w:rPr>
                  <w:rFonts w:ascii="Times New Roman" w:hAnsi="Times New Roman" w:cs="Times New Roman"/>
                </w:rPr>
                <w:delText>-0.048</w:delText>
              </w:r>
            </w:del>
          </w:p>
        </w:tc>
      </w:tr>
      <w:tr w:rsidR="00417426" w:rsidRPr="004157A8" w:rsidDel="00F96139" w14:paraId="50405B6B" w14:textId="469B6415" w:rsidTr="00B77D2F">
        <w:trPr>
          <w:trHeight w:val="20"/>
          <w:del w:id="4359" w:author="Jujia Li" w:date="2025-07-01T18:15:00Z"/>
        </w:trPr>
        <w:tc>
          <w:tcPr>
            <w:tcW w:w="0" w:type="auto"/>
            <w:tcMar>
              <w:top w:w="75" w:type="dxa"/>
              <w:left w:w="75" w:type="dxa"/>
              <w:bottom w:w="75" w:type="dxa"/>
              <w:right w:w="75" w:type="dxa"/>
            </w:tcMar>
            <w:vAlign w:val="center"/>
            <w:hideMark/>
          </w:tcPr>
          <w:p w14:paraId="6840A3D5" w14:textId="0A0CD642" w:rsidR="00417426" w:rsidRPr="00417426" w:rsidDel="00F96139" w:rsidRDefault="00417426">
            <w:pPr>
              <w:spacing w:after="120" w:line="360" w:lineRule="auto"/>
              <w:contextualSpacing/>
              <w:jc w:val="center"/>
              <w:rPr>
                <w:del w:id="4360" w:author="Jujia Li" w:date="2025-07-01T18:15:00Z" w16du:dateUtc="2025-07-01T23:15:00Z"/>
                <w:rFonts w:ascii="Times New Roman" w:hAnsi="Times New Roman" w:cs="Times New Roman"/>
              </w:rPr>
              <w:pPrChange w:id="4361" w:author="Jujia Li" w:date="2025-07-21T17:51:00Z" w16du:dateUtc="2025-07-21T22:51:00Z">
                <w:pPr>
                  <w:spacing w:after="0" w:line="240" w:lineRule="auto"/>
                  <w:jc w:val="center"/>
                </w:pPr>
              </w:pPrChange>
            </w:pPr>
            <w:del w:id="4362" w:author="Jujia Li" w:date="2025-07-01T18:15:00Z" w16du:dateUtc="2025-07-01T23:15:00Z">
              <w:r w:rsidRPr="00417426" w:rsidDel="00F96139">
                <w:rPr>
                  <w:rFonts w:ascii="Times New Roman" w:hAnsi="Times New Roman" w:cs="Times New Roman"/>
                </w:rPr>
                <w:delText>Variance</w:delText>
              </w:r>
            </w:del>
          </w:p>
        </w:tc>
        <w:tc>
          <w:tcPr>
            <w:tcW w:w="960" w:type="dxa"/>
            <w:tcMar>
              <w:top w:w="75" w:type="dxa"/>
              <w:left w:w="75" w:type="dxa"/>
              <w:bottom w:w="75" w:type="dxa"/>
              <w:right w:w="75" w:type="dxa"/>
            </w:tcMar>
            <w:vAlign w:val="center"/>
            <w:hideMark/>
          </w:tcPr>
          <w:p w14:paraId="12DA000B" w14:textId="2984662A" w:rsidR="00417426" w:rsidRPr="00417426" w:rsidDel="00F96139" w:rsidRDefault="00417426">
            <w:pPr>
              <w:spacing w:after="120" w:line="360" w:lineRule="auto"/>
              <w:contextualSpacing/>
              <w:jc w:val="center"/>
              <w:rPr>
                <w:del w:id="4363" w:author="Jujia Li" w:date="2025-07-01T18:15:00Z" w16du:dateUtc="2025-07-01T23:15:00Z"/>
                <w:rFonts w:ascii="Times New Roman" w:hAnsi="Times New Roman" w:cs="Times New Roman"/>
              </w:rPr>
              <w:pPrChange w:id="4364" w:author="Jujia Li" w:date="2025-07-21T17:51:00Z" w16du:dateUtc="2025-07-21T22:51:00Z">
                <w:pPr>
                  <w:spacing w:after="0" w:line="240" w:lineRule="auto"/>
                  <w:jc w:val="center"/>
                </w:pPr>
              </w:pPrChange>
            </w:pPr>
            <w:del w:id="4365" w:author="Jujia Li" w:date="2025-07-01T16:14:00Z" w16du:dateUtc="2025-07-01T21:14:00Z">
              <w:r w:rsidRPr="00417426" w:rsidDel="009E14EC">
                <w:rPr>
                  <w:rFonts w:ascii="Times New Roman" w:hAnsi="Times New Roman" w:cs="Times New Roman"/>
                </w:rPr>
                <w:delText>0.016</w:delText>
              </w:r>
            </w:del>
          </w:p>
        </w:tc>
        <w:tc>
          <w:tcPr>
            <w:tcW w:w="1710" w:type="dxa"/>
            <w:vAlign w:val="center"/>
          </w:tcPr>
          <w:p w14:paraId="5C45CEE3" w14:textId="36B48692" w:rsidR="00417426" w:rsidRPr="00417426" w:rsidDel="00F96139" w:rsidRDefault="00417426">
            <w:pPr>
              <w:spacing w:after="120" w:line="360" w:lineRule="auto"/>
              <w:contextualSpacing/>
              <w:jc w:val="center"/>
              <w:rPr>
                <w:del w:id="4366" w:author="Jujia Li" w:date="2025-07-01T18:15:00Z" w16du:dateUtc="2025-07-01T23:15:00Z"/>
                <w:rFonts w:ascii="Times New Roman" w:hAnsi="Times New Roman" w:cs="Times New Roman"/>
              </w:rPr>
              <w:pPrChange w:id="4367" w:author="Jujia Li" w:date="2025-07-21T17:51:00Z" w16du:dateUtc="2025-07-21T22:51:00Z">
                <w:pPr>
                  <w:spacing w:after="0" w:line="240" w:lineRule="auto"/>
                  <w:jc w:val="center"/>
                </w:pPr>
              </w:pPrChange>
            </w:pPr>
            <w:del w:id="4368" w:author="Jujia Li" w:date="2025-07-01T18:15:00Z" w16du:dateUtc="2025-07-01T23:15:00Z">
              <w:r w:rsidRPr="00417426" w:rsidDel="00F96139">
                <w:rPr>
                  <w:rFonts w:ascii="Times New Roman" w:hAnsi="Times New Roman" w:cs="Times New Roman"/>
                </w:rPr>
                <w:delText>0.035</w:delText>
              </w:r>
            </w:del>
          </w:p>
        </w:tc>
      </w:tr>
      <w:tr w:rsidR="00417426" w:rsidRPr="004157A8" w:rsidDel="00F96139" w14:paraId="6DD0A83C" w14:textId="59EC0C55" w:rsidTr="00B77D2F">
        <w:trPr>
          <w:trHeight w:val="20"/>
          <w:del w:id="4369" w:author="Jujia Li" w:date="2025-07-01T18:15:00Z"/>
        </w:trPr>
        <w:tc>
          <w:tcPr>
            <w:tcW w:w="0" w:type="auto"/>
            <w:tcMar>
              <w:top w:w="75" w:type="dxa"/>
              <w:left w:w="75" w:type="dxa"/>
              <w:bottom w:w="75" w:type="dxa"/>
              <w:right w:w="75" w:type="dxa"/>
            </w:tcMar>
            <w:vAlign w:val="center"/>
            <w:hideMark/>
          </w:tcPr>
          <w:p w14:paraId="50000544" w14:textId="158C8989" w:rsidR="00417426" w:rsidRPr="004157A8" w:rsidDel="00F96139" w:rsidRDefault="00417426">
            <w:pPr>
              <w:spacing w:after="120" w:line="360" w:lineRule="auto"/>
              <w:contextualSpacing/>
              <w:jc w:val="center"/>
              <w:rPr>
                <w:del w:id="4370" w:author="Jujia Li" w:date="2025-07-01T18:15:00Z" w16du:dateUtc="2025-07-01T23:15:00Z"/>
                <w:rFonts w:ascii="Times New Roman" w:hAnsi="Times New Roman" w:cs="Times New Roman"/>
              </w:rPr>
              <w:pPrChange w:id="4371" w:author="Jujia Li" w:date="2025-07-21T17:51:00Z" w16du:dateUtc="2025-07-21T22:51:00Z">
                <w:pPr>
                  <w:spacing w:after="0" w:line="240" w:lineRule="auto"/>
                  <w:jc w:val="center"/>
                </w:pPr>
              </w:pPrChange>
            </w:pPr>
            <w:del w:id="4372" w:author="Jujia Li" w:date="2025-07-01T18:15:00Z" w16du:dateUtc="2025-07-01T23:15:00Z">
              <w:r w:rsidRPr="004157A8" w:rsidDel="00F96139">
                <w:rPr>
                  <w:rFonts w:ascii="Times New Roman" w:hAnsi="Times New Roman" w:cs="Times New Roman"/>
                </w:rPr>
                <w:delText>z-score</w:delText>
              </w:r>
            </w:del>
          </w:p>
        </w:tc>
        <w:tc>
          <w:tcPr>
            <w:tcW w:w="960" w:type="dxa"/>
            <w:tcMar>
              <w:top w:w="75" w:type="dxa"/>
              <w:left w:w="75" w:type="dxa"/>
              <w:bottom w:w="75" w:type="dxa"/>
              <w:right w:w="75" w:type="dxa"/>
            </w:tcMar>
            <w:vAlign w:val="center"/>
            <w:hideMark/>
          </w:tcPr>
          <w:p w14:paraId="2BD6E309" w14:textId="4B850304" w:rsidR="00417426" w:rsidRPr="004157A8" w:rsidDel="00F96139" w:rsidRDefault="00417426">
            <w:pPr>
              <w:spacing w:after="120" w:line="360" w:lineRule="auto"/>
              <w:contextualSpacing/>
              <w:jc w:val="center"/>
              <w:rPr>
                <w:del w:id="4373" w:author="Jujia Li" w:date="2025-07-01T18:15:00Z" w16du:dateUtc="2025-07-01T23:15:00Z"/>
                <w:rFonts w:ascii="Times New Roman" w:hAnsi="Times New Roman" w:cs="Times New Roman"/>
              </w:rPr>
              <w:pPrChange w:id="4374" w:author="Jujia Li" w:date="2025-07-21T17:51:00Z" w16du:dateUtc="2025-07-21T22:51:00Z">
                <w:pPr>
                  <w:spacing w:after="0" w:line="240" w:lineRule="auto"/>
                  <w:jc w:val="center"/>
                </w:pPr>
              </w:pPrChange>
            </w:pPr>
            <w:del w:id="4375" w:author="Jujia Li" w:date="2025-07-01T16:14:00Z" w16du:dateUtc="2025-07-01T21:14:00Z">
              <w:r w:rsidRPr="004157A8" w:rsidDel="009E14EC">
                <w:rPr>
                  <w:rFonts w:ascii="Times New Roman" w:hAnsi="Times New Roman" w:cs="Times New Roman"/>
                </w:rPr>
                <w:delText>1.082</w:delText>
              </w:r>
            </w:del>
          </w:p>
        </w:tc>
        <w:tc>
          <w:tcPr>
            <w:tcW w:w="1710" w:type="dxa"/>
            <w:vAlign w:val="center"/>
          </w:tcPr>
          <w:p w14:paraId="29BD09F6" w14:textId="2C9E8F4B" w:rsidR="00417426" w:rsidRPr="004157A8" w:rsidDel="00F96139" w:rsidRDefault="00417426">
            <w:pPr>
              <w:spacing w:after="120" w:line="360" w:lineRule="auto"/>
              <w:contextualSpacing/>
              <w:jc w:val="center"/>
              <w:rPr>
                <w:del w:id="4376" w:author="Jujia Li" w:date="2025-07-01T18:15:00Z" w16du:dateUtc="2025-07-01T23:15:00Z"/>
              </w:rPr>
              <w:pPrChange w:id="4377" w:author="Jujia Li" w:date="2025-07-21T17:51:00Z" w16du:dateUtc="2025-07-21T22:51:00Z">
                <w:pPr>
                  <w:spacing w:after="0" w:line="240" w:lineRule="auto"/>
                  <w:jc w:val="center"/>
                </w:pPr>
              </w:pPrChange>
            </w:pPr>
            <w:del w:id="4378" w:author="Jujia Li" w:date="2025-07-01T18:15:00Z" w16du:dateUtc="2025-07-01T23:15:00Z">
              <w:r w:rsidRPr="004157A8" w:rsidDel="00F96139">
                <w:rPr>
                  <w:rFonts w:ascii="Times New Roman" w:hAnsi="Times New Roman" w:cs="Times New Roman"/>
                </w:rPr>
                <w:delText>1.355</w:delText>
              </w:r>
            </w:del>
          </w:p>
        </w:tc>
      </w:tr>
      <w:tr w:rsidR="00417426" w:rsidRPr="004157A8" w:rsidDel="00F96139" w14:paraId="32C97906" w14:textId="6DEE6906" w:rsidTr="00B77D2F">
        <w:trPr>
          <w:trHeight w:val="20"/>
          <w:del w:id="4379" w:author="Jujia Li" w:date="2025-07-01T18:15:00Z"/>
        </w:trPr>
        <w:tc>
          <w:tcPr>
            <w:tcW w:w="0" w:type="auto"/>
            <w:tcMar>
              <w:top w:w="75" w:type="dxa"/>
              <w:left w:w="75" w:type="dxa"/>
              <w:bottom w:w="75" w:type="dxa"/>
              <w:right w:w="75" w:type="dxa"/>
            </w:tcMar>
            <w:vAlign w:val="center"/>
            <w:hideMark/>
          </w:tcPr>
          <w:p w14:paraId="78D2E913" w14:textId="14451EDF" w:rsidR="00417426" w:rsidRPr="004157A8" w:rsidDel="00F96139" w:rsidRDefault="00417426">
            <w:pPr>
              <w:spacing w:after="120" w:line="360" w:lineRule="auto"/>
              <w:contextualSpacing/>
              <w:jc w:val="center"/>
              <w:rPr>
                <w:del w:id="4380" w:author="Jujia Li" w:date="2025-07-01T18:15:00Z" w16du:dateUtc="2025-07-01T23:15:00Z"/>
                <w:rFonts w:ascii="Times New Roman" w:hAnsi="Times New Roman" w:cs="Times New Roman"/>
              </w:rPr>
              <w:pPrChange w:id="4381" w:author="Jujia Li" w:date="2025-07-21T17:51:00Z" w16du:dateUtc="2025-07-21T22:51:00Z">
                <w:pPr>
                  <w:spacing w:after="0" w:line="240" w:lineRule="auto"/>
                  <w:jc w:val="center"/>
                </w:pPr>
              </w:pPrChange>
            </w:pPr>
            <w:del w:id="4382" w:author="Jujia Li" w:date="2025-07-01T18:15:00Z" w16du:dateUtc="2025-07-01T23:15:00Z">
              <w:r w:rsidRPr="004157A8" w:rsidDel="00F96139">
                <w:rPr>
                  <w:rFonts w:ascii="Times New Roman" w:hAnsi="Times New Roman" w:cs="Times New Roman"/>
                </w:rPr>
                <w:delText>p-value</w:delText>
              </w:r>
            </w:del>
          </w:p>
        </w:tc>
        <w:tc>
          <w:tcPr>
            <w:tcW w:w="960" w:type="dxa"/>
            <w:tcMar>
              <w:top w:w="75" w:type="dxa"/>
              <w:left w:w="75" w:type="dxa"/>
              <w:bottom w:w="75" w:type="dxa"/>
              <w:right w:w="75" w:type="dxa"/>
            </w:tcMar>
            <w:vAlign w:val="center"/>
            <w:hideMark/>
          </w:tcPr>
          <w:p w14:paraId="4E4471AA" w14:textId="3ABE041D" w:rsidR="00417426" w:rsidRPr="004157A8" w:rsidDel="00F96139" w:rsidRDefault="00417426">
            <w:pPr>
              <w:spacing w:after="120" w:line="360" w:lineRule="auto"/>
              <w:contextualSpacing/>
              <w:jc w:val="center"/>
              <w:rPr>
                <w:del w:id="4383" w:author="Jujia Li" w:date="2025-07-01T18:15:00Z" w16du:dateUtc="2025-07-01T23:15:00Z"/>
                <w:rFonts w:ascii="Times New Roman" w:hAnsi="Times New Roman" w:cs="Times New Roman"/>
              </w:rPr>
              <w:pPrChange w:id="4384" w:author="Jujia Li" w:date="2025-07-21T17:51:00Z" w16du:dateUtc="2025-07-21T22:51:00Z">
                <w:pPr>
                  <w:spacing w:after="0" w:line="240" w:lineRule="auto"/>
                  <w:jc w:val="center"/>
                </w:pPr>
              </w:pPrChange>
            </w:pPr>
            <w:del w:id="4385" w:author="Jujia Li" w:date="2025-07-01T16:14:00Z" w16du:dateUtc="2025-07-01T21:14:00Z">
              <w:r w:rsidRPr="004157A8" w:rsidDel="009E14EC">
                <w:rPr>
                  <w:rFonts w:ascii="Times New Roman" w:hAnsi="Times New Roman" w:cs="Times New Roman"/>
                </w:rPr>
                <w:delText>0.279</w:delText>
              </w:r>
            </w:del>
          </w:p>
        </w:tc>
        <w:tc>
          <w:tcPr>
            <w:tcW w:w="1710" w:type="dxa"/>
            <w:vAlign w:val="center"/>
          </w:tcPr>
          <w:p w14:paraId="3C38B557" w14:textId="61394A90" w:rsidR="00417426" w:rsidRPr="004157A8" w:rsidDel="00F96139" w:rsidRDefault="00417426">
            <w:pPr>
              <w:spacing w:after="120" w:line="360" w:lineRule="auto"/>
              <w:contextualSpacing/>
              <w:jc w:val="center"/>
              <w:rPr>
                <w:del w:id="4386" w:author="Jujia Li" w:date="2025-07-01T18:15:00Z" w16du:dateUtc="2025-07-01T23:15:00Z"/>
              </w:rPr>
              <w:pPrChange w:id="4387" w:author="Jujia Li" w:date="2025-07-21T17:51:00Z" w16du:dateUtc="2025-07-21T22:51:00Z">
                <w:pPr>
                  <w:spacing w:after="0" w:line="240" w:lineRule="auto"/>
                  <w:jc w:val="center"/>
                </w:pPr>
              </w:pPrChange>
            </w:pPr>
            <w:del w:id="4388" w:author="Jujia Li" w:date="2025-07-01T18:15:00Z" w16du:dateUtc="2025-07-01T23:15:00Z">
              <w:r w:rsidRPr="004157A8" w:rsidDel="00F96139">
                <w:rPr>
                  <w:rFonts w:ascii="Times New Roman" w:hAnsi="Times New Roman" w:cs="Times New Roman"/>
                </w:rPr>
                <w:delText>0.175</w:delText>
              </w:r>
            </w:del>
          </w:p>
        </w:tc>
      </w:tr>
    </w:tbl>
    <w:p w14:paraId="5BF2F715" w14:textId="007F35E3" w:rsidR="004746B6" w:rsidRPr="004746B6" w:rsidRDefault="004746B6">
      <w:pPr>
        <w:spacing w:after="120" w:line="360" w:lineRule="auto"/>
        <w:contextualSpacing/>
        <w:rPr>
          <w:ins w:id="4389" w:author="Jujia Li" w:date="2025-07-21T17:42:00Z" w16du:dateUtc="2025-07-21T22:42:00Z"/>
          <w:rFonts w:ascii="Times New Roman" w:hAnsi="Times New Roman" w:cs="Times New Roman"/>
          <w:b/>
          <w:bCs/>
          <w:rPrChange w:id="4390" w:author="Jujia Li" w:date="2025-07-21T17:42:00Z" w16du:dateUtc="2025-07-21T22:42:00Z">
            <w:rPr>
              <w:ins w:id="4391" w:author="Jujia Li" w:date="2025-07-21T17:42:00Z" w16du:dateUtc="2025-07-21T22:42:00Z"/>
              <w:rFonts w:ascii="Times New Roman" w:hAnsi="Times New Roman" w:cs="Times New Roman"/>
              <w:b/>
              <w:bCs/>
              <w:i/>
              <w:iCs/>
            </w:rPr>
          </w:rPrChange>
        </w:rPr>
        <w:pPrChange w:id="4392" w:author="Jujia Li" w:date="2025-07-21T17:51:00Z" w16du:dateUtc="2025-07-21T22:51:00Z">
          <w:pPr/>
        </w:pPrChange>
      </w:pPr>
      <w:ins w:id="4393" w:author="Jujia Li" w:date="2025-07-21T17:42:00Z" w16du:dateUtc="2025-07-21T22:42:00Z">
        <w:r w:rsidRPr="004746B6">
          <w:rPr>
            <w:rFonts w:ascii="Times New Roman" w:hAnsi="Times New Roman" w:cs="Times New Roman"/>
            <w:b/>
            <w:bCs/>
            <w:rPrChange w:id="4394" w:author="Jujia Li" w:date="2025-07-21T17:42:00Z" w16du:dateUtc="2025-07-21T22:42:00Z">
              <w:rPr>
                <w:rFonts w:ascii="Times New Roman" w:hAnsi="Times New Roman" w:cs="Times New Roman"/>
                <w:b/>
                <w:bCs/>
                <w:i/>
                <w:iCs/>
              </w:rPr>
            </w:rPrChange>
          </w:rPr>
          <w:t>2. Moran’s I and Hot Spot Analysis</w:t>
        </w:r>
      </w:ins>
    </w:p>
    <w:p w14:paraId="7C44DB77" w14:textId="644BB854" w:rsidR="00522F02" w:rsidRPr="00522F02" w:rsidRDefault="00522F02">
      <w:pPr>
        <w:spacing w:after="120" w:line="360" w:lineRule="auto"/>
        <w:contextualSpacing/>
        <w:rPr>
          <w:ins w:id="4395" w:author="Jujia Li" w:date="2025-07-21T17:42:00Z" w16du:dateUtc="2025-07-21T22:42:00Z"/>
          <w:rFonts w:ascii="Times New Roman" w:hAnsi="Times New Roman" w:cs="Times New Roman"/>
          <w:b/>
          <w:bCs/>
          <w:i/>
          <w:iCs/>
          <w:rPrChange w:id="4396" w:author="Jujia Li" w:date="2025-07-21T17:43:00Z" w16du:dateUtc="2025-07-21T22:43:00Z">
            <w:rPr>
              <w:ins w:id="4397" w:author="Jujia Li" w:date="2025-07-21T17:42:00Z" w16du:dateUtc="2025-07-21T22:42:00Z"/>
              <w:rFonts w:ascii="Times New Roman" w:hAnsi="Times New Roman" w:cs="Times New Roman"/>
            </w:rPr>
          </w:rPrChange>
        </w:rPr>
        <w:pPrChange w:id="4398" w:author="Jujia Li" w:date="2025-07-21T17:51:00Z" w16du:dateUtc="2025-07-21T22:51:00Z">
          <w:pPr/>
        </w:pPrChange>
      </w:pPr>
      <w:ins w:id="4399" w:author="Jujia Li" w:date="2025-07-21T17:42:00Z" w16du:dateUtc="2025-07-21T22:42:00Z">
        <w:r w:rsidRPr="00522F02">
          <w:rPr>
            <w:rFonts w:ascii="Times New Roman" w:hAnsi="Times New Roman" w:cs="Times New Roman"/>
            <w:b/>
            <w:bCs/>
            <w:i/>
            <w:iCs/>
            <w:rPrChange w:id="4400" w:author="Jujia Li" w:date="2025-07-21T17:43:00Z" w16du:dateUtc="2025-07-21T22:43:00Z">
              <w:rPr>
                <w:rFonts w:ascii="Times New Roman" w:hAnsi="Times New Roman" w:cs="Times New Roman"/>
              </w:rPr>
            </w:rPrChange>
          </w:rPr>
          <w:t xml:space="preserve">2.1. </w:t>
        </w:r>
      </w:ins>
      <w:ins w:id="4401" w:author="Jujia Li" w:date="2025-07-21T17:43:00Z" w16du:dateUtc="2025-07-21T22:43:00Z">
        <w:r w:rsidRPr="00522F02">
          <w:rPr>
            <w:rFonts w:ascii="Times New Roman" w:hAnsi="Times New Roman" w:cs="Times New Roman"/>
            <w:b/>
            <w:bCs/>
            <w:i/>
            <w:iCs/>
            <w:rPrChange w:id="4402" w:author="Jujia Li" w:date="2025-07-21T17:43:00Z" w16du:dateUtc="2025-07-21T22:43:00Z">
              <w:rPr>
                <w:rFonts w:ascii="Times New Roman" w:hAnsi="Times New Roman" w:cs="Times New Roman"/>
              </w:rPr>
            </w:rPrChange>
          </w:rPr>
          <w:t>Moran’s I and Hot Spot</w:t>
        </w:r>
      </w:ins>
      <w:ins w:id="4403" w:author="Jujia Li" w:date="2025-07-21T17:44:00Z" w16du:dateUtc="2025-07-21T22:44:00Z">
        <w:r>
          <w:rPr>
            <w:rFonts w:ascii="Times New Roman" w:hAnsi="Times New Roman" w:cs="Times New Roman"/>
            <w:b/>
            <w:bCs/>
            <w:i/>
            <w:iCs/>
          </w:rPr>
          <w:t xml:space="preserve"> of ER Visits</w:t>
        </w:r>
      </w:ins>
      <w:ins w:id="4404" w:author="Jujia Li" w:date="2025-07-21T17:42:00Z" w16du:dateUtc="2025-07-21T22:42:00Z">
        <w:r w:rsidR="004746B6" w:rsidRPr="00522F02">
          <w:rPr>
            <w:rFonts w:ascii="Times New Roman" w:hAnsi="Times New Roman" w:cs="Times New Roman"/>
            <w:b/>
            <w:bCs/>
            <w:i/>
            <w:iCs/>
            <w:rPrChange w:id="4405" w:author="Jujia Li" w:date="2025-07-21T17:43:00Z" w16du:dateUtc="2025-07-21T22:43:00Z">
              <w:rPr>
                <w:rFonts w:ascii="Times New Roman" w:hAnsi="Times New Roman" w:cs="Times New Roman"/>
              </w:rPr>
            </w:rPrChange>
          </w:rPr>
          <w:tab/>
        </w:r>
      </w:ins>
    </w:p>
    <w:p w14:paraId="12FDB800" w14:textId="7BD6D8B7" w:rsidR="004746B6" w:rsidRDefault="004746B6">
      <w:pPr>
        <w:spacing w:after="120" w:line="360" w:lineRule="auto"/>
        <w:ind w:firstLine="720"/>
        <w:contextualSpacing/>
        <w:rPr>
          <w:ins w:id="4406" w:author="Jujia Li" w:date="2025-07-21T17:42:00Z" w16du:dateUtc="2025-07-21T22:42:00Z"/>
          <w:rFonts w:ascii="Times New Roman" w:hAnsi="Times New Roman" w:cs="Times New Roman"/>
        </w:rPr>
        <w:pPrChange w:id="4407" w:author="Jujia Li" w:date="2025-07-21T17:51:00Z" w16du:dateUtc="2025-07-21T22:51:00Z">
          <w:pPr/>
        </w:pPrChange>
      </w:pPr>
      <w:ins w:id="4408" w:author="Jujia Li" w:date="2025-07-21T17:42:00Z" w16du:dateUtc="2025-07-21T22:42:00Z">
        <w:r w:rsidRPr="00A23AE0">
          <w:rPr>
            <w:rFonts w:ascii="Times New Roman" w:hAnsi="Times New Roman" w:cs="Times New Roman"/>
          </w:rPr>
          <w:t xml:space="preserve">In this study, Moran’s I was calculated to </w:t>
        </w:r>
        <w:r>
          <w:rPr>
            <w:rFonts w:ascii="Times New Roman" w:hAnsi="Times New Roman" w:cs="Times New Roman"/>
          </w:rPr>
          <w:t>measure</w:t>
        </w:r>
        <w:r w:rsidRPr="00A23AE0">
          <w:rPr>
            <w:rFonts w:ascii="Times New Roman" w:hAnsi="Times New Roman" w:cs="Times New Roman"/>
          </w:rPr>
          <w:t xml:space="preserve"> the overall spatial clustering of ER visit counts and the consumption of four major opioid medications. </w:t>
        </w:r>
        <w:r>
          <w:rPr>
            <w:rFonts w:ascii="Times New Roman" w:hAnsi="Times New Roman" w:cs="Times New Roman"/>
          </w:rPr>
          <w:t>The</w:t>
        </w:r>
        <w:r w:rsidRPr="00A23AE0">
          <w:rPr>
            <w:rFonts w:ascii="Times New Roman" w:hAnsi="Times New Roman" w:cs="Times New Roman"/>
          </w:rPr>
          <w:t xml:space="preserve"> Moran’s I values for both total ER visits (0.089, </w:t>
        </w:r>
        <w:r w:rsidRPr="00A23AE0">
          <w:rPr>
            <w:rFonts w:ascii="Times New Roman" w:hAnsi="Times New Roman" w:cs="Times New Roman"/>
            <w:i/>
            <w:iCs/>
          </w:rPr>
          <w:t>p</w:t>
        </w:r>
        <w:r w:rsidRPr="00A23AE0">
          <w:rPr>
            <w:rFonts w:ascii="Times New Roman" w:hAnsi="Times New Roman" w:cs="Times New Roman"/>
          </w:rPr>
          <w:t xml:space="preserve"> = 0.279) and per capita ER visits (0.206, </w:t>
        </w:r>
        <w:r w:rsidRPr="00A23AE0">
          <w:rPr>
            <w:rFonts w:ascii="Times New Roman" w:hAnsi="Times New Roman" w:cs="Times New Roman"/>
            <w:i/>
            <w:iCs/>
          </w:rPr>
          <w:t>p</w:t>
        </w:r>
        <w:r w:rsidRPr="00A23AE0">
          <w:rPr>
            <w:rFonts w:ascii="Times New Roman" w:hAnsi="Times New Roman" w:cs="Times New Roman"/>
          </w:rPr>
          <w:t xml:space="preserve"> = 0.175) were not statistically significant. These results indicate an absence of strong spatial clustering patterns in ER opioid-related visits across the northwest Alabama region.</w:t>
        </w:r>
      </w:ins>
    </w:p>
    <w:p w14:paraId="2A888F00" w14:textId="77777777" w:rsidR="004746B6" w:rsidRPr="00DE3ECF" w:rsidRDefault="004746B6">
      <w:pPr>
        <w:spacing w:after="120" w:line="360" w:lineRule="auto"/>
        <w:contextualSpacing/>
        <w:rPr>
          <w:ins w:id="4409" w:author="Jujia Li" w:date="2025-07-21T17:42:00Z" w16du:dateUtc="2025-07-21T22:42:00Z"/>
          <w:rFonts w:ascii="Times New Roman" w:hAnsi="Times New Roman" w:cs="Times New Roman"/>
        </w:rPr>
        <w:pPrChange w:id="4410" w:author="Jujia Li" w:date="2025-07-21T17:51:00Z" w16du:dateUtc="2025-07-21T22:51:00Z">
          <w:pPr/>
        </w:pPrChange>
      </w:pPr>
      <w:ins w:id="4411" w:author="Jujia Li" w:date="2025-07-21T17:42:00Z" w16du:dateUtc="2025-07-21T22:42:00Z">
        <w:r>
          <w:rPr>
            <w:rFonts w:ascii="Times New Roman" w:hAnsi="Times New Roman" w:cs="Times New Roman"/>
          </w:rPr>
          <w:t xml:space="preserve">Figure 8. </w:t>
        </w:r>
        <w:r w:rsidRPr="00DE3ECF">
          <w:rPr>
            <w:rFonts w:ascii="Times New Roman" w:hAnsi="Times New Roman" w:cs="Times New Roman"/>
          </w:rPr>
          <w:t>Hot Spot Analysis (Geti-Ord Gi*)</w:t>
        </w:r>
        <w:r>
          <w:rPr>
            <w:rFonts w:ascii="Times New Roman" w:hAnsi="Times New Roman" w:cs="Times New Roman"/>
          </w:rPr>
          <w:t xml:space="preserve"> of ER Visits (Per Capita)</w:t>
        </w:r>
      </w:ins>
    </w:p>
    <w:p w14:paraId="53E2B2EA" w14:textId="77777777" w:rsidR="004746B6" w:rsidRDefault="004746B6">
      <w:pPr>
        <w:spacing w:after="120" w:line="360" w:lineRule="auto"/>
        <w:contextualSpacing/>
        <w:jc w:val="center"/>
        <w:rPr>
          <w:ins w:id="4412" w:author="Jujia Li" w:date="2025-07-21T17:42:00Z" w16du:dateUtc="2025-07-21T22:42:00Z"/>
          <w:rFonts w:ascii="Times New Roman" w:hAnsi="Times New Roman" w:cs="Times New Roman"/>
          <w:b/>
          <w:bCs/>
        </w:rPr>
        <w:pPrChange w:id="4413" w:author="Jujia Li" w:date="2025-07-21T17:51:00Z" w16du:dateUtc="2025-07-21T22:51:00Z">
          <w:pPr>
            <w:jc w:val="center"/>
          </w:pPr>
        </w:pPrChange>
      </w:pPr>
      <w:ins w:id="4414" w:author="Jujia Li" w:date="2025-07-21T17:42:00Z" w16du:dateUtc="2025-07-21T22:42:00Z">
        <w:r>
          <w:rPr>
            <w:rFonts w:ascii="Times New Roman" w:hAnsi="Times New Roman" w:cs="Times New Roman"/>
            <w:b/>
            <w:bCs/>
            <w:i/>
            <w:iCs/>
            <w:noProof/>
          </w:rPr>
          <w:lastRenderedPageBreak/>
          <w:drawing>
            <wp:inline distT="0" distB="0" distL="0" distR="0" wp14:anchorId="1DB3CDA5" wp14:editId="15E4F58E">
              <wp:extent cx="2839115" cy="1828800"/>
              <wp:effectExtent l="0" t="0" r="0" b="0"/>
              <wp:docPr id="31936573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30">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3AF69286" w14:textId="77777777" w:rsidR="004746B6" w:rsidRPr="00F2636B" w:rsidRDefault="004746B6">
      <w:pPr>
        <w:spacing w:after="120" w:line="360" w:lineRule="auto"/>
        <w:ind w:left="720" w:firstLine="720"/>
        <w:contextualSpacing/>
        <w:rPr>
          <w:ins w:id="4415" w:author="Jujia Li" w:date="2025-07-21T17:42:00Z" w16du:dateUtc="2025-07-21T22:42:00Z"/>
          <w:rFonts w:ascii="Times New Roman" w:hAnsi="Times New Roman" w:cs="Times New Roman"/>
        </w:rPr>
        <w:pPrChange w:id="4416" w:author="Jujia Li" w:date="2025-07-21T17:51:00Z" w16du:dateUtc="2025-07-21T22:51:00Z">
          <w:pPr>
            <w:ind w:left="720" w:firstLine="720"/>
          </w:pPr>
        </w:pPrChange>
      </w:pPr>
    </w:p>
    <w:p w14:paraId="205FFE84" w14:textId="77777777" w:rsidR="004746B6" w:rsidRDefault="004746B6">
      <w:pPr>
        <w:spacing w:after="120" w:line="360" w:lineRule="auto"/>
        <w:contextualSpacing/>
        <w:rPr>
          <w:ins w:id="4417" w:author="Jujia Li" w:date="2025-07-21T17:42:00Z" w16du:dateUtc="2025-07-21T22:42:00Z"/>
          <w:rFonts w:ascii="Times New Roman" w:hAnsi="Times New Roman" w:cs="Times New Roman"/>
        </w:rPr>
        <w:pPrChange w:id="4418" w:author="Jujia Li" w:date="2025-07-21T17:51:00Z" w16du:dateUtc="2025-07-21T22:51:00Z">
          <w:pPr/>
        </w:pPrChange>
      </w:pPr>
      <w:ins w:id="4419" w:author="Jujia Li" w:date="2025-07-21T17:42:00Z" w16du:dateUtc="2025-07-21T22:42:00Z">
        <w:r>
          <w:rPr>
            <w:rFonts w:ascii="Times New Roman" w:hAnsi="Times New Roman" w:cs="Times New Roman"/>
            <w:b/>
            <w:bCs/>
          </w:rPr>
          <w:tab/>
        </w:r>
        <w:r w:rsidRPr="00A23AE0">
          <w:rPr>
            <w:rFonts w:ascii="Times New Roman" w:hAnsi="Times New Roman" w:cs="Times New Roman"/>
          </w:rPr>
          <w:t xml:space="preserve">In Figure </w:t>
        </w:r>
        <w:r>
          <w:rPr>
            <w:rFonts w:ascii="Times New Roman" w:hAnsi="Times New Roman" w:cs="Times New Roman"/>
          </w:rPr>
          <w:t>8</w:t>
        </w:r>
        <w:r w:rsidRPr="00A23AE0">
          <w:rPr>
            <w:rFonts w:ascii="Times New Roman" w:hAnsi="Times New Roman" w:cs="Times New Roman"/>
          </w:rPr>
          <w: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t>
        </w:r>
      </w:ins>
    </w:p>
    <w:p w14:paraId="6C6EFA53" w14:textId="2CAF20C1" w:rsidR="00A23AE0" w:rsidDel="004746B6" w:rsidRDefault="00925B11">
      <w:pPr>
        <w:spacing w:after="120" w:line="360" w:lineRule="auto"/>
        <w:contextualSpacing/>
        <w:rPr>
          <w:del w:id="4420" w:author="Jujia Li" w:date="2025-07-21T17:38:00Z" w16du:dateUtc="2025-07-21T22:38:00Z"/>
          <w:rFonts w:ascii="Times New Roman" w:hAnsi="Times New Roman" w:cs="Times New Roman"/>
        </w:rPr>
        <w:pPrChange w:id="4421" w:author="Jujia Li" w:date="2025-07-21T17:51:00Z" w16du:dateUtc="2025-07-21T22:51:00Z">
          <w:pPr/>
        </w:pPrChange>
      </w:pPr>
      <w:del w:id="4422" w:author="Jujia Li" w:date="2025-07-21T17:38:00Z" w16du:dateUtc="2025-07-21T22:38:00Z">
        <w:r w:rsidDel="00F21ED6">
          <w:rPr>
            <w:rFonts w:ascii="Times New Roman" w:hAnsi="Times New Roman" w:cs="Times New Roman"/>
          </w:rPr>
          <w:tab/>
        </w:r>
        <w:r w:rsidR="00A23AE0" w:rsidRPr="00A23AE0" w:rsidDel="00F21ED6">
          <w:rPr>
            <w:rFonts w:ascii="Times New Roman" w:hAnsi="Times New Roman" w:cs="Times New Roman"/>
          </w:rPr>
          <w:delText xml:space="preserve">In this study, Moran’s I was calculated to </w:delText>
        </w:r>
        <w:r w:rsidR="00A23AE0" w:rsidDel="00F21ED6">
          <w:rPr>
            <w:rFonts w:ascii="Times New Roman" w:hAnsi="Times New Roman" w:cs="Times New Roman"/>
          </w:rPr>
          <w:delText>measure</w:delText>
        </w:r>
        <w:r w:rsidR="00A23AE0" w:rsidRPr="00A23AE0" w:rsidDel="00F21ED6">
          <w:rPr>
            <w:rFonts w:ascii="Times New Roman" w:hAnsi="Times New Roman" w:cs="Times New Roman"/>
          </w:rPr>
          <w:delText xml:space="preserve"> the overall spatial clustering of ER visit counts and the consumption of four major opioid medications. </w:delText>
        </w:r>
      </w:del>
      <w:del w:id="4423" w:author="Jujia Li" w:date="2025-07-01T18:10:00Z" w16du:dateUtc="2025-07-01T23:10:00Z">
        <w:r w:rsidR="00A23AE0" w:rsidRPr="00A23AE0" w:rsidDel="00712367">
          <w:rPr>
            <w:rFonts w:ascii="Times New Roman" w:hAnsi="Times New Roman" w:cs="Times New Roman"/>
          </w:rPr>
          <w:delText xml:space="preserve">As shown in Table </w:delText>
        </w:r>
        <w:r w:rsidR="00503425" w:rsidDel="00712367">
          <w:rPr>
            <w:rFonts w:ascii="Times New Roman" w:hAnsi="Times New Roman" w:cs="Times New Roman"/>
          </w:rPr>
          <w:delText>1</w:delText>
        </w:r>
        <w:r w:rsidR="00A23AE0" w:rsidRPr="00A23AE0" w:rsidDel="00712367">
          <w:rPr>
            <w:rFonts w:ascii="Times New Roman" w:hAnsi="Times New Roman" w:cs="Times New Roman"/>
          </w:rPr>
          <w:delText>, the</w:delText>
        </w:r>
      </w:del>
      <w:del w:id="4424" w:author="Jujia Li" w:date="2025-07-21T17:38:00Z" w16du:dateUtc="2025-07-21T22:38:00Z">
        <w:r w:rsidR="00A23AE0" w:rsidRPr="00A23AE0" w:rsidDel="00F21ED6">
          <w:rPr>
            <w:rFonts w:ascii="Times New Roman" w:hAnsi="Times New Roman" w:cs="Times New Roman"/>
          </w:rPr>
          <w:delText xml:space="preserve"> Moran’s I values for both total ER visits (0.089,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0.279) and per capita ER visits (0.206,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0.175) were not statistically significant. These results indicate an absence of strong spatial clustering patterns in ER opioid-related visits across the northwest Alabama region.</w:delText>
        </w:r>
      </w:del>
    </w:p>
    <w:p w14:paraId="7833DE35" w14:textId="77777777" w:rsidR="004746B6" w:rsidRDefault="004746B6">
      <w:pPr>
        <w:spacing w:after="120" w:line="360" w:lineRule="auto"/>
        <w:contextualSpacing/>
        <w:rPr>
          <w:ins w:id="4425" w:author="Jujia Li" w:date="2025-07-21T17:42:00Z" w16du:dateUtc="2025-07-21T22:42:00Z"/>
          <w:rFonts w:ascii="Times New Roman" w:hAnsi="Times New Roman" w:cs="Times New Roman"/>
        </w:rPr>
        <w:pPrChange w:id="4426" w:author="Jujia Li" w:date="2025-07-21T17:51:00Z" w16du:dateUtc="2025-07-21T22:51:00Z">
          <w:pPr/>
        </w:pPrChange>
      </w:pPr>
    </w:p>
    <w:p w14:paraId="3226ADA5" w14:textId="2469DC39" w:rsidR="004157A8" w:rsidRPr="00522F02" w:rsidDel="00F21ED6" w:rsidRDefault="00522F02">
      <w:pPr>
        <w:spacing w:after="120" w:line="360" w:lineRule="auto"/>
        <w:contextualSpacing/>
        <w:rPr>
          <w:del w:id="4427" w:author="Jujia Li" w:date="2025-07-21T17:38:00Z" w16du:dateUtc="2025-07-21T22:38:00Z"/>
          <w:rFonts w:ascii="Times New Roman" w:hAnsi="Times New Roman" w:cs="Times New Roman"/>
          <w:b/>
          <w:bCs/>
          <w:i/>
          <w:iCs/>
          <w:rPrChange w:id="4428" w:author="Jujia Li" w:date="2025-07-21T17:43:00Z" w16du:dateUtc="2025-07-21T22:43:00Z">
            <w:rPr>
              <w:del w:id="4429" w:author="Jujia Li" w:date="2025-07-21T17:38:00Z" w16du:dateUtc="2025-07-21T22:38:00Z"/>
              <w:rFonts w:ascii="Times New Roman" w:hAnsi="Times New Roman" w:cs="Times New Roman"/>
            </w:rPr>
          </w:rPrChange>
        </w:rPr>
        <w:pPrChange w:id="4430" w:author="Jujia Li" w:date="2025-07-21T17:51:00Z" w16du:dateUtc="2025-07-21T22:51:00Z">
          <w:pPr/>
        </w:pPrChange>
      </w:pPr>
      <w:ins w:id="4431" w:author="Jujia Li" w:date="2025-07-21T17:43:00Z" w16du:dateUtc="2025-07-21T22:43:00Z">
        <w:r w:rsidRPr="00522F02">
          <w:rPr>
            <w:rFonts w:ascii="Times New Roman" w:hAnsi="Times New Roman" w:cs="Times New Roman"/>
            <w:b/>
            <w:bCs/>
            <w:i/>
            <w:iCs/>
            <w:rPrChange w:id="4432" w:author="Jujia Li" w:date="2025-07-21T17:43:00Z" w16du:dateUtc="2025-07-21T22:43:00Z">
              <w:rPr>
                <w:rFonts w:ascii="Times New Roman" w:hAnsi="Times New Roman" w:cs="Times New Roman"/>
              </w:rPr>
            </w:rPrChange>
          </w:rPr>
          <w:t xml:space="preserve">2.2. </w:t>
        </w:r>
      </w:ins>
      <w:ins w:id="4433" w:author="Jujia Li" w:date="2025-07-21T17:44:00Z" w16du:dateUtc="2025-07-21T22:44:00Z">
        <w:r w:rsidRPr="009B24CE">
          <w:rPr>
            <w:rFonts w:ascii="Times New Roman" w:hAnsi="Times New Roman" w:cs="Times New Roman"/>
            <w:b/>
            <w:bCs/>
            <w:i/>
            <w:iCs/>
          </w:rPr>
          <w:t>Moran’s I and Hot Spot</w:t>
        </w:r>
        <w:r>
          <w:rPr>
            <w:rFonts w:ascii="Times New Roman" w:hAnsi="Times New Roman" w:cs="Times New Roman"/>
            <w:b/>
            <w:bCs/>
            <w:i/>
            <w:iCs/>
          </w:rPr>
          <w:t xml:space="preserve"> of</w:t>
        </w:r>
        <w:r w:rsidRPr="00522F02" w:rsidDel="00F21ED6">
          <w:rPr>
            <w:rFonts w:ascii="Times New Roman" w:hAnsi="Times New Roman" w:cs="Times New Roman"/>
            <w:b/>
            <w:bCs/>
            <w:i/>
            <w:iCs/>
          </w:rPr>
          <w:t xml:space="preserve"> </w:t>
        </w:r>
      </w:ins>
      <w:del w:id="4434" w:author="Jujia Li" w:date="2025-07-21T17:38:00Z" w16du:dateUtc="2025-07-21T22:38:00Z">
        <w:r w:rsidR="00DE3ECF" w:rsidRPr="00522F02" w:rsidDel="00F21ED6">
          <w:rPr>
            <w:rFonts w:ascii="Times New Roman" w:hAnsi="Times New Roman" w:cs="Times New Roman"/>
            <w:b/>
            <w:bCs/>
            <w:i/>
            <w:iCs/>
            <w:rPrChange w:id="4435" w:author="Jujia Li" w:date="2025-07-21T17:43:00Z" w16du:dateUtc="2025-07-21T22:43:00Z">
              <w:rPr>
                <w:rFonts w:ascii="Times New Roman" w:hAnsi="Times New Roman" w:cs="Times New Roman"/>
              </w:rPr>
            </w:rPrChange>
          </w:rPr>
          <w:delText>Figure</w:delText>
        </w:r>
        <w:r w:rsidR="006E2599" w:rsidRPr="00522F02" w:rsidDel="00F21ED6">
          <w:rPr>
            <w:rFonts w:ascii="Times New Roman" w:hAnsi="Times New Roman" w:cs="Times New Roman"/>
            <w:b/>
            <w:bCs/>
            <w:i/>
            <w:iCs/>
            <w:rPrChange w:id="4436" w:author="Jujia Li" w:date="2025-07-21T17:43:00Z" w16du:dateUtc="2025-07-21T22:43:00Z">
              <w:rPr>
                <w:rFonts w:ascii="Times New Roman" w:hAnsi="Times New Roman" w:cs="Times New Roman"/>
              </w:rPr>
            </w:rPrChange>
          </w:rPr>
          <w:delText xml:space="preserve"> </w:delText>
        </w:r>
      </w:del>
      <w:del w:id="4437" w:author="Jujia Li" w:date="2025-07-01T16:03:00Z" w16du:dateUtc="2025-07-01T21:03:00Z">
        <w:r w:rsidR="006E2599" w:rsidRPr="00522F02" w:rsidDel="00503425">
          <w:rPr>
            <w:rFonts w:ascii="Times New Roman" w:hAnsi="Times New Roman" w:cs="Times New Roman"/>
            <w:b/>
            <w:bCs/>
            <w:i/>
            <w:iCs/>
            <w:rPrChange w:id="4438" w:author="Jujia Li" w:date="2025-07-21T17:43:00Z" w16du:dateUtc="2025-07-21T22:43:00Z">
              <w:rPr>
                <w:rFonts w:ascii="Times New Roman" w:hAnsi="Times New Roman" w:cs="Times New Roman"/>
              </w:rPr>
            </w:rPrChange>
          </w:rPr>
          <w:delText>x</w:delText>
        </w:r>
      </w:del>
      <w:del w:id="4439" w:author="Jujia Li" w:date="2025-07-21T17:38:00Z" w16du:dateUtc="2025-07-21T22:38:00Z">
        <w:r w:rsidR="00DE3ECF" w:rsidRPr="00522F02" w:rsidDel="00F21ED6">
          <w:rPr>
            <w:rFonts w:ascii="Times New Roman" w:hAnsi="Times New Roman" w:cs="Times New Roman"/>
            <w:b/>
            <w:bCs/>
            <w:i/>
            <w:iCs/>
            <w:rPrChange w:id="4440" w:author="Jujia Li" w:date="2025-07-21T17:43:00Z" w16du:dateUtc="2025-07-21T22:43:00Z">
              <w:rPr>
                <w:rFonts w:ascii="Times New Roman" w:hAnsi="Times New Roman" w:cs="Times New Roman"/>
              </w:rPr>
            </w:rPrChange>
          </w:rPr>
          <w:delText xml:space="preserve">. </w:delText>
        </w:r>
        <w:r w:rsidR="004157A8" w:rsidRPr="00522F02" w:rsidDel="00F21ED6">
          <w:rPr>
            <w:rFonts w:ascii="Times New Roman" w:hAnsi="Times New Roman" w:cs="Times New Roman"/>
            <w:b/>
            <w:bCs/>
            <w:i/>
            <w:iCs/>
            <w:rPrChange w:id="4441" w:author="Jujia Li" w:date="2025-07-21T17:43:00Z" w16du:dateUtc="2025-07-21T22:43:00Z">
              <w:rPr>
                <w:rFonts w:ascii="Times New Roman" w:hAnsi="Times New Roman" w:cs="Times New Roman"/>
              </w:rPr>
            </w:rPrChange>
          </w:rPr>
          <w:delText>Hot Spot Analysis (Geti-Ord Gi*)</w:delText>
        </w:r>
        <w:r w:rsidR="00DE3ECF" w:rsidRPr="00522F02" w:rsidDel="00F21ED6">
          <w:rPr>
            <w:rFonts w:ascii="Times New Roman" w:hAnsi="Times New Roman" w:cs="Times New Roman"/>
            <w:b/>
            <w:bCs/>
            <w:i/>
            <w:iCs/>
            <w:rPrChange w:id="4442" w:author="Jujia Li" w:date="2025-07-21T17:43:00Z" w16du:dateUtc="2025-07-21T22:43:00Z">
              <w:rPr>
                <w:rFonts w:ascii="Times New Roman" w:hAnsi="Times New Roman" w:cs="Times New Roman"/>
              </w:rPr>
            </w:rPrChange>
          </w:rPr>
          <w:delText xml:space="preserve"> of </w:delText>
        </w:r>
        <w:r w:rsidR="00F2636B" w:rsidRPr="00522F02" w:rsidDel="00F21ED6">
          <w:rPr>
            <w:rFonts w:ascii="Times New Roman" w:hAnsi="Times New Roman" w:cs="Times New Roman"/>
            <w:b/>
            <w:bCs/>
            <w:i/>
            <w:iCs/>
            <w:rPrChange w:id="4443" w:author="Jujia Li" w:date="2025-07-21T17:43:00Z" w16du:dateUtc="2025-07-21T22:43:00Z">
              <w:rPr>
                <w:rFonts w:ascii="Times New Roman" w:hAnsi="Times New Roman" w:cs="Times New Roman"/>
              </w:rPr>
            </w:rPrChange>
          </w:rPr>
          <w:delText>ER Visits (Per Capita)</w:delText>
        </w:r>
      </w:del>
    </w:p>
    <w:p w14:paraId="200A3B3E" w14:textId="683EBAA4" w:rsidR="00BE4F23" w:rsidRPr="00522F02" w:rsidDel="00F21ED6" w:rsidRDefault="004157A8">
      <w:pPr>
        <w:spacing w:after="120" w:line="360" w:lineRule="auto"/>
        <w:contextualSpacing/>
        <w:jc w:val="center"/>
        <w:rPr>
          <w:del w:id="4444" w:author="Jujia Li" w:date="2025-07-21T17:38:00Z" w16du:dateUtc="2025-07-21T22:38:00Z"/>
          <w:rFonts w:ascii="Times New Roman" w:hAnsi="Times New Roman" w:cs="Times New Roman"/>
          <w:b/>
          <w:bCs/>
          <w:i/>
          <w:iCs/>
          <w:rPrChange w:id="4445" w:author="Jujia Li" w:date="2025-07-21T17:43:00Z" w16du:dateUtc="2025-07-21T22:43:00Z">
            <w:rPr>
              <w:del w:id="4446" w:author="Jujia Li" w:date="2025-07-21T17:38:00Z" w16du:dateUtc="2025-07-21T22:38:00Z"/>
              <w:rFonts w:ascii="Times New Roman" w:hAnsi="Times New Roman" w:cs="Times New Roman"/>
              <w:b/>
              <w:bCs/>
            </w:rPr>
          </w:rPrChange>
        </w:rPr>
        <w:pPrChange w:id="4447" w:author="Jujia Li" w:date="2025-07-21T17:51:00Z" w16du:dateUtc="2025-07-21T22:51:00Z">
          <w:pPr/>
        </w:pPrChange>
      </w:pPr>
      <w:del w:id="4448" w:author="Jujia Li" w:date="2025-07-01T18:18:00Z" w16du:dateUtc="2025-07-01T23:18:00Z">
        <w:r w:rsidRPr="00522F02" w:rsidDel="00053FE7">
          <w:rPr>
            <w:rFonts w:ascii="Times New Roman" w:hAnsi="Times New Roman" w:cs="Times New Roman"/>
            <w:b/>
            <w:bCs/>
            <w:i/>
            <w:iCs/>
            <w:noProof/>
            <w:rPrChange w:id="4449" w:author="Jujia Li" w:date="2025-07-21T17:43:00Z" w16du:dateUtc="2025-07-21T22:43:00Z">
              <w:rPr>
                <w:rFonts w:ascii="Times New Roman" w:hAnsi="Times New Roman" w:cs="Times New Roman"/>
                <w:b/>
                <w:bCs/>
                <w:noProof/>
              </w:rPr>
            </w:rPrChange>
          </w:rPr>
          <w:drawing>
            <wp:inline distT="0" distB="0" distL="0" distR="0" wp14:anchorId="565B1E4E" wp14:editId="0E6E13F1">
              <wp:extent cx="2646809" cy="1828800"/>
              <wp:effectExtent l="0" t="0" r="1270" b="0"/>
              <wp:docPr id="1589701308"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31">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del>
      <w:del w:id="4450" w:author="Jujia Li" w:date="2025-07-21T17:38:00Z" w16du:dateUtc="2025-07-21T22:38:00Z">
        <w:r w:rsidR="00F2636B" w:rsidRPr="00522F02" w:rsidDel="00F21ED6">
          <w:rPr>
            <w:rFonts w:ascii="Times New Roman" w:hAnsi="Times New Roman" w:cs="Times New Roman"/>
            <w:b/>
            <w:bCs/>
            <w:i/>
            <w:iCs/>
            <w:noProof/>
          </w:rPr>
          <w:drawing>
            <wp:inline distT="0" distB="0" distL="0" distR="0" wp14:anchorId="2E67561C" wp14:editId="20380F07">
              <wp:extent cx="2839115" cy="1828800"/>
              <wp:effectExtent l="0" t="0" r="0" b="0"/>
              <wp:docPr id="292144104"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30">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del>
    </w:p>
    <w:p w14:paraId="6C0531BE" w14:textId="498B11D9" w:rsidR="00F2636B" w:rsidRPr="00522F02" w:rsidDel="00F21ED6" w:rsidRDefault="00F2636B">
      <w:pPr>
        <w:spacing w:after="120" w:line="360" w:lineRule="auto"/>
        <w:ind w:left="720" w:firstLine="720"/>
        <w:contextualSpacing/>
        <w:rPr>
          <w:del w:id="4451" w:author="Jujia Li" w:date="2025-07-21T17:38:00Z" w16du:dateUtc="2025-07-21T22:38:00Z"/>
          <w:rFonts w:ascii="Times New Roman" w:hAnsi="Times New Roman" w:cs="Times New Roman"/>
          <w:b/>
          <w:bCs/>
          <w:i/>
          <w:iCs/>
          <w:rPrChange w:id="4452" w:author="Jujia Li" w:date="2025-07-21T17:43:00Z" w16du:dateUtc="2025-07-21T22:43:00Z">
            <w:rPr>
              <w:del w:id="4453" w:author="Jujia Li" w:date="2025-07-21T17:38:00Z" w16du:dateUtc="2025-07-21T22:38:00Z"/>
              <w:rFonts w:ascii="Times New Roman" w:hAnsi="Times New Roman" w:cs="Times New Roman"/>
            </w:rPr>
          </w:rPrChange>
        </w:rPr>
        <w:pPrChange w:id="4454" w:author="Jujia Li" w:date="2025-07-21T17:51:00Z" w16du:dateUtc="2025-07-21T22:51:00Z">
          <w:pPr>
            <w:ind w:left="720" w:firstLine="720"/>
          </w:pPr>
        </w:pPrChange>
      </w:pPr>
      <w:del w:id="4455" w:author="Jujia Li" w:date="2025-07-01T18:18:00Z" w16du:dateUtc="2025-07-01T23:18:00Z">
        <w:r w:rsidRPr="00522F02" w:rsidDel="00053FE7">
          <w:rPr>
            <w:rFonts w:ascii="Times New Roman" w:hAnsi="Times New Roman" w:cs="Times New Roman"/>
            <w:b/>
            <w:bCs/>
            <w:i/>
            <w:iCs/>
            <w:rPrChange w:id="4456" w:author="Jujia Li" w:date="2025-07-21T17:43:00Z" w16du:dateUtc="2025-07-21T22:43:00Z">
              <w:rPr>
                <w:rFonts w:ascii="Times New Roman" w:hAnsi="Times New Roman" w:cs="Times New Roman"/>
              </w:rPr>
            </w:rPrChange>
          </w:rPr>
          <w:delText>(</w:delText>
        </w:r>
        <w:r w:rsidR="00421D5C" w:rsidRPr="00522F02" w:rsidDel="00053FE7">
          <w:rPr>
            <w:rFonts w:ascii="Times New Roman" w:hAnsi="Times New Roman" w:cs="Times New Roman"/>
            <w:b/>
            <w:bCs/>
            <w:i/>
            <w:iCs/>
            <w:rPrChange w:id="4457" w:author="Jujia Li" w:date="2025-07-21T17:43:00Z" w16du:dateUtc="2025-07-21T22:43:00Z">
              <w:rPr>
                <w:rFonts w:ascii="Times New Roman" w:hAnsi="Times New Roman" w:cs="Times New Roman"/>
              </w:rPr>
            </w:rPrChange>
          </w:rPr>
          <w:delText>a</w:delText>
        </w:r>
        <w:r w:rsidRPr="00522F02" w:rsidDel="00053FE7">
          <w:rPr>
            <w:rFonts w:ascii="Times New Roman" w:hAnsi="Times New Roman" w:cs="Times New Roman"/>
            <w:b/>
            <w:bCs/>
            <w:i/>
            <w:iCs/>
            <w:rPrChange w:id="4458" w:author="Jujia Li" w:date="2025-07-21T17:43:00Z" w16du:dateUtc="2025-07-21T22:43:00Z">
              <w:rPr>
                <w:rFonts w:ascii="Times New Roman" w:hAnsi="Times New Roman" w:cs="Times New Roman"/>
              </w:rPr>
            </w:rPrChange>
          </w:rPr>
          <w:delText>) Total ER Visits</w:delText>
        </w:r>
      </w:del>
      <w:del w:id="4459" w:author="Jujia Li" w:date="2025-07-01T19:16:00Z" w16du:dateUtc="2025-07-02T00:16:00Z">
        <w:r w:rsidRPr="00522F02" w:rsidDel="00251CB8">
          <w:rPr>
            <w:rFonts w:ascii="Times New Roman" w:hAnsi="Times New Roman" w:cs="Times New Roman"/>
            <w:b/>
            <w:bCs/>
            <w:i/>
            <w:iCs/>
            <w:rPrChange w:id="4460"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4461"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4462" w:author="Jujia Li" w:date="2025-07-21T17:43:00Z" w16du:dateUtc="2025-07-21T22:43:00Z">
              <w:rPr>
                <w:rFonts w:ascii="Times New Roman" w:hAnsi="Times New Roman" w:cs="Times New Roman"/>
              </w:rPr>
            </w:rPrChange>
          </w:rPr>
          <w:tab/>
        </w:r>
      </w:del>
      <w:del w:id="4463" w:author="Jujia Li" w:date="2025-07-01T18:18:00Z" w16du:dateUtc="2025-07-01T23:18:00Z">
        <w:r w:rsidRPr="00522F02" w:rsidDel="00053FE7">
          <w:rPr>
            <w:rFonts w:ascii="Times New Roman" w:hAnsi="Times New Roman" w:cs="Times New Roman"/>
            <w:b/>
            <w:bCs/>
            <w:i/>
            <w:iCs/>
            <w:rPrChange w:id="4464" w:author="Jujia Li" w:date="2025-07-21T17:43:00Z" w16du:dateUtc="2025-07-21T22:43:00Z">
              <w:rPr>
                <w:rFonts w:ascii="Times New Roman" w:hAnsi="Times New Roman" w:cs="Times New Roman"/>
              </w:rPr>
            </w:rPrChange>
          </w:rPr>
          <w:delText xml:space="preserve">   (</w:delText>
        </w:r>
        <w:r w:rsidR="00421D5C" w:rsidRPr="00522F02" w:rsidDel="00053FE7">
          <w:rPr>
            <w:rFonts w:ascii="Times New Roman" w:hAnsi="Times New Roman" w:cs="Times New Roman"/>
            <w:b/>
            <w:bCs/>
            <w:i/>
            <w:iCs/>
            <w:rPrChange w:id="4465" w:author="Jujia Li" w:date="2025-07-21T17:43:00Z" w16du:dateUtc="2025-07-21T22:43:00Z">
              <w:rPr>
                <w:rFonts w:ascii="Times New Roman" w:hAnsi="Times New Roman" w:cs="Times New Roman"/>
              </w:rPr>
            </w:rPrChange>
          </w:rPr>
          <w:delText>b</w:delText>
        </w:r>
        <w:r w:rsidRPr="00522F02" w:rsidDel="00053FE7">
          <w:rPr>
            <w:rFonts w:ascii="Times New Roman" w:hAnsi="Times New Roman" w:cs="Times New Roman"/>
            <w:b/>
            <w:bCs/>
            <w:i/>
            <w:iCs/>
            <w:rPrChange w:id="4466" w:author="Jujia Li" w:date="2025-07-21T17:43:00Z" w16du:dateUtc="2025-07-21T22:43:00Z">
              <w:rPr>
                <w:rFonts w:ascii="Times New Roman" w:hAnsi="Times New Roman" w:cs="Times New Roman"/>
              </w:rPr>
            </w:rPrChange>
          </w:rPr>
          <w:delText xml:space="preserve">) </w:delText>
        </w:r>
      </w:del>
      <w:del w:id="4467" w:author="Jujia Li" w:date="2025-07-01T19:16:00Z" w16du:dateUtc="2025-07-02T00:16:00Z">
        <w:r w:rsidRPr="00522F02" w:rsidDel="00251CB8">
          <w:rPr>
            <w:rFonts w:ascii="Times New Roman" w:hAnsi="Times New Roman" w:cs="Times New Roman"/>
            <w:b/>
            <w:bCs/>
            <w:i/>
            <w:iCs/>
            <w:rPrChange w:id="4468" w:author="Jujia Li" w:date="2025-07-21T17:43:00Z" w16du:dateUtc="2025-07-21T22:43:00Z">
              <w:rPr>
                <w:rFonts w:ascii="Times New Roman" w:hAnsi="Times New Roman" w:cs="Times New Roman"/>
              </w:rPr>
            </w:rPrChange>
          </w:rPr>
          <w:delText>Per Capita ER Visits</w:delText>
        </w:r>
      </w:del>
    </w:p>
    <w:p w14:paraId="78E3A7C7" w14:textId="09C0DFE6" w:rsidR="00864B74" w:rsidRPr="00522F02" w:rsidDel="00F21ED6" w:rsidRDefault="00417426">
      <w:pPr>
        <w:spacing w:after="120" w:line="360" w:lineRule="auto"/>
        <w:contextualSpacing/>
        <w:rPr>
          <w:del w:id="4469" w:author="Jujia Li" w:date="2025-07-21T17:38:00Z" w16du:dateUtc="2025-07-21T22:38:00Z"/>
          <w:rFonts w:ascii="Times New Roman" w:hAnsi="Times New Roman" w:cs="Times New Roman"/>
          <w:b/>
          <w:bCs/>
          <w:i/>
          <w:iCs/>
          <w:rPrChange w:id="4470" w:author="Jujia Li" w:date="2025-07-21T17:43:00Z" w16du:dateUtc="2025-07-21T22:43:00Z">
            <w:rPr>
              <w:del w:id="4471" w:author="Jujia Li" w:date="2025-07-21T17:38:00Z" w16du:dateUtc="2025-07-21T22:38:00Z"/>
              <w:rFonts w:ascii="Times New Roman" w:hAnsi="Times New Roman" w:cs="Times New Roman"/>
            </w:rPr>
          </w:rPrChange>
        </w:rPr>
        <w:pPrChange w:id="4472" w:author="Jujia Li" w:date="2025-07-21T17:51:00Z" w16du:dateUtc="2025-07-21T22:51:00Z">
          <w:pPr/>
        </w:pPrChange>
      </w:pPr>
      <w:del w:id="4473" w:author="Jujia Li" w:date="2025-07-21T17:38:00Z" w16du:dateUtc="2025-07-21T22:38:00Z">
        <w:r w:rsidRPr="00522F02" w:rsidDel="00F21ED6">
          <w:rPr>
            <w:rFonts w:ascii="Times New Roman" w:hAnsi="Times New Roman" w:cs="Times New Roman"/>
            <w:b/>
            <w:bCs/>
            <w:i/>
            <w:iCs/>
            <w:rPrChange w:id="4474" w:author="Jujia Li" w:date="2025-07-21T17:43:00Z" w16du:dateUtc="2025-07-21T22:43:00Z">
              <w:rPr>
                <w:rFonts w:ascii="Times New Roman" w:hAnsi="Times New Roman" w:cs="Times New Roman"/>
                <w:b/>
                <w:bCs/>
              </w:rPr>
            </w:rPrChange>
          </w:rPr>
          <w:tab/>
        </w:r>
      </w:del>
      <w:del w:id="4475" w:author="Jujia Li" w:date="2025-07-01T19:12:00Z" w16du:dateUtc="2025-07-02T00:12:00Z">
        <w:r w:rsidR="00A23AE0" w:rsidRPr="00522F02" w:rsidDel="00D04EC6">
          <w:rPr>
            <w:rFonts w:ascii="Times New Roman" w:hAnsi="Times New Roman" w:cs="Times New Roman"/>
            <w:b/>
            <w:bCs/>
            <w:i/>
            <w:iCs/>
            <w:rPrChange w:id="4476" w:author="Jujia Li" w:date="2025-07-21T17:43:00Z" w16du:dateUtc="2025-07-21T22:43:00Z">
              <w:rPr>
                <w:rFonts w:ascii="Times New Roman" w:hAnsi="Times New Roman" w:cs="Times New Roman"/>
              </w:rPr>
            </w:rPrChange>
          </w:rPr>
          <w:delText xml:space="preserve">A closer examination of total ER visit counts (Figure </w:delText>
        </w:r>
      </w:del>
      <w:del w:id="4477" w:author="Jujia Li" w:date="2025-07-01T16:04:00Z" w16du:dateUtc="2025-07-01T21:04:00Z">
        <w:r w:rsidR="00A23AE0" w:rsidRPr="00522F02" w:rsidDel="00503425">
          <w:rPr>
            <w:rFonts w:ascii="Times New Roman" w:hAnsi="Times New Roman" w:cs="Times New Roman"/>
            <w:b/>
            <w:bCs/>
            <w:i/>
            <w:iCs/>
            <w:rPrChange w:id="4478" w:author="Jujia Li" w:date="2025-07-21T17:43:00Z" w16du:dateUtc="2025-07-21T22:43:00Z">
              <w:rPr>
                <w:rFonts w:ascii="Times New Roman" w:hAnsi="Times New Roman" w:cs="Times New Roman"/>
              </w:rPr>
            </w:rPrChange>
          </w:rPr>
          <w:delText>X</w:delText>
        </w:r>
      </w:del>
      <w:del w:id="4479" w:author="Jujia Li" w:date="2025-07-01T19:12:00Z" w16du:dateUtc="2025-07-02T00:12:00Z">
        <w:r w:rsidR="00A23AE0" w:rsidRPr="00522F02" w:rsidDel="00D04EC6">
          <w:rPr>
            <w:rFonts w:ascii="Times New Roman" w:hAnsi="Times New Roman" w:cs="Times New Roman"/>
            <w:b/>
            <w:bCs/>
            <w:i/>
            <w:iCs/>
            <w:rPrChange w:id="4480" w:author="Jujia Li" w:date="2025-07-21T17:43:00Z" w16du:dateUtc="2025-07-21T22:43:00Z">
              <w:rPr>
                <w:rFonts w:ascii="Times New Roman" w:hAnsi="Times New Roman" w:cs="Times New Roman"/>
              </w:rPr>
            </w:rPrChange>
          </w:rPr>
          <w:delText xml:space="preserve">(a)) reveals a potential hot spot in Jefferson and Shelby counties. However, this clustering is likely influenced by the high population density in these areas. </w:delText>
        </w:r>
      </w:del>
      <w:del w:id="4481" w:author="Jujia Li" w:date="2025-07-21T17:38:00Z" w16du:dateUtc="2025-07-21T22:38:00Z">
        <w:r w:rsidR="00A23AE0" w:rsidRPr="00522F02" w:rsidDel="00F21ED6">
          <w:rPr>
            <w:rFonts w:ascii="Times New Roman" w:hAnsi="Times New Roman" w:cs="Times New Roman"/>
            <w:b/>
            <w:bCs/>
            <w:i/>
            <w:iCs/>
            <w:rPrChange w:id="4482" w:author="Jujia Li" w:date="2025-07-21T17:43:00Z" w16du:dateUtc="2025-07-21T22:43:00Z">
              <w:rPr>
                <w:rFonts w:ascii="Times New Roman" w:hAnsi="Times New Roman" w:cs="Times New Roman"/>
              </w:rPr>
            </w:rPrChange>
          </w:rPr>
          <w:delText xml:space="preserve">In </w:delText>
        </w:r>
      </w:del>
      <w:del w:id="4483" w:author="Jujia Li" w:date="2025-07-01T19:12:00Z" w16du:dateUtc="2025-07-02T00:12:00Z">
        <w:r w:rsidR="00A23AE0" w:rsidRPr="00522F02" w:rsidDel="00D04EC6">
          <w:rPr>
            <w:rFonts w:ascii="Times New Roman" w:hAnsi="Times New Roman" w:cs="Times New Roman"/>
            <w:b/>
            <w:bCs/>
            <w:i/>
            <w:iCs/>
            <w:rPrChange w:id="4484" w:author="Jujia Li" w:date="2025-07-21T17:43:00Z" w16du:dateUtc="2025-07-21T22:43:00Z">
              <w:rPr>
                <w:rFonts w:ascii="Times New Roman" w:hAnsi="Times New Roman" w:cs="Times New Roman"/>
              </w:rPr>
            </w:rPrChange>
          </w:rPr>
          <w:delText xml:space="preserve">contrast, using per capita data, </w:delText>
        </w:r>
      </w:del>
      <w:del w:id="4485" w:author="Jujia Li" w:date="2025-07-21T17:38:00Z" w16du:dateUtc="2025-07-21T22:38:00Z">
        <w:r w:rsidR="00A23AE0" w:rsidRPr="00522F02" w:rsidDel="00F21ED6">
          <w:rPr>
            <w:rFonts w:ascii="Times New Roman" w:hAnsi="Times New Roman" w:cs="Times New Roman"/>
            <w:b/>
            <w:bCs/>
            <w:i/>
            <w:iCs/>
            <w:rPrChange w:id="4486" w:author="Jujia Li" w:date="2025-07-21T17:43:00Z" w16du:dateUtc="2025-07-21T22:43:00Z">
              <w:rPr>
                <w:rFonts w:ascii="Times New Roman" w:hAnsi="Times New Roman" w:cs="Times New Roman"/>
              </w:rPr>
            </w:rPrChange>
          </w:rPr>
          <w:delText xml:space="preserve">Figure </w:delText>
        </w:r>
      </w:del>
      <w:del w:id="4487" w:author="Jujia Li" w:date="2025-07-01T16:04:00Z" w16du:dateUtc="2025-07-01T21:04:00Z">
        <w:r w:rsidR="00A23AE0" w:rsidRPr="00522F02" w:rsidDel="00503425">
          <w:rPr>
            <w:rFonts w:ascii="Times New Roman" w:hAnsi="Times New Roman" w:cs="Times New Roman"/>
            <w:b/>
            <w:bCs/>
            <w:i/>
            <w:iCs/>
            <w:rPrChange w:id="4488" w:author="Jujia Li" w:date="2025-07-21T17:43:00Z" w16du:dateUtc="2025-07-21T22:43:00Z">
              <w:rPr>
                <w:rFonts w:ascii="Times New Roman" w:hAnsi="Times New Roman" w:cs="Times New Roman"/>
              </w:rPr>
            </w:rPrChange>
          </w:rPr>
          <w:delText>X</w:delText>
        </w:r>
      </w:del>
      <w:del w:id="4489" w:author="Jujia Li" w:date="2025-07-01T19:12:00Z" w16du:dateUtc="2025-07-02T00:12:00Z">
        <w:r w:rsidR="00A23AE0" w:rsidRPr="00522F02" w:rsidDel="00D04EC6">
          <w:rPr>
            <w:rFonts w:ascii="Times New Roman" w:hAnsi="Times New Roman" w:cs="Times New Roman"/>
            <w:b/>
            <w:bCs/>
            <w:i/>
            <w:iCs/>
            <w:rPrChange w:id="4490" w:author="Jujia Li" w:date="2025-07-21T17:43:00Z" w16du:dateUtc="2025-07-21T22:43:00Z">
              <w:rPr>
                <w:rFonts w:ascii="Times New Roman" w:hAnsi="Times New Roman" w:cs="Times New Roman"/>
              </w:rPr>
            </w:rPrChange>
          </w:rPr>
          <w:delText>(b)</w:delText>
        </w:r>
      </w:del>
      <w:del w:id="4491" w:author="Jujia Li" w:date="2025-07-21T17:38:00Z" w16du:dateUtc="2025-07-21T22:38:00Z">
        <w:r w:rsidR="00A23AE0" w:rsidRPr="00522F02" w:rsidDel="00F21ED6">
          <w:rPr>
            <w:rFonts w:ascii="Times New Roman" w:hAnsi="Times New Roman" w:cs="Times New Roman"/>
            <w:b/>
            <w:bCs/>
            <w:i/>
            <w:iCs/>
            <w:rPrChange w:id="4492" w:author="Jujia Li" w:date="2025-07-21T17:43:00Z" w16du:dateUtc="2025-07-21T22:43:00Z">
              <w:rPr>
                <w:rFonts w:ascii="Times New Roman" w:hAnsi="Times New Roman" w:cs="Times New Roman"/>
              </w:rPr>
            </w:rPrChange>
          </w:rPr>
          <w:delTex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delText>
        </w:r>
      </w:del>
    </w:p>
    <w:p w14:paraId="0C72CB09" w14:textId="50B8DAAE" w:rsidR="00864B74" w:rsidRPr="00522F02" w:rsidRDefault="00864B74">
      <w:pPr>
        <w:spacing w:after="120" w:line="360" w:lineRule="auto"/>
        <w:contextualSpacing/>
        <w:rPr>
          <w:rFonts w:ascii="Times New Roman" w:hAnsi="Times New Roman" w:cs="Times New Roman"/>
          <w:b/>
          <w:bCs/>
          <w:i/>
          <w:iCs/>
          <w:rPrChange w:id="4493" w:author="Jujia Li" w:date="2025-07-21T17:43:00Z" w16du:dateUtc="2025-07-21T22:43:00Z">
            <w:rPr>
              <w:rFonts w:ascii="Times New Roman" w:hAnsi="Times New Roman" w:cs="Times New Roman"/>
              <w:b/>
              <w:bCs/>
            </w:rPr>
          </w:rPrChange>
        </w:rPr>
        <w:pPrChange w:id="4494" w:author="Jujia Li" w:date="2025-07-21T17:51:00Z" w16du:dateUtc="2025-07-21T22:51:00Z">
          <w:pPr/>
        </w:pPrChange>
      </w:pPr>
      <w:r w:rsidRPr="00522F02">
        <w:rPr>
          <w:rFonts w:ascii="Times New Roman" w:hAnsi="Times New Roman" w:cs="Times New Roman"/>
          <w:b/>
          <w:bCs/>
          <w:i/>
          <w:iCs/>
          <w:rPrChange w:id="4495" w:author="Jujia Li" w:date="2025-07-21T17:43:00Z" w16du:dateUtc="2025-07-21T22:43:00Z">
            <w:rPr>
              <w:rFonts w:ascii="Times New Roman" w:hAnsi="Times New Roman" w:cs="Times New Roman"/>
              <w:b/>
              <w:bCs/>
            </w:rPr>
          </w:rPrChange>
        </w:rPr>
        <w:t>Opioid Medication Consumption</w:t>
      </w:r>
      <w:del w:id="4496" w:author="Jujia Li" w:date="2025-07-21T17:44:00Z" w16du:dateUtc="2025-07-21T22:44:00Z">
        <w:r w:rsidRPr="00522F02" w:rsidDel="00522F02">
          <w:rPr>
            <w:rFonts w:ascii="Times New Roman" w:hAnsi="Times New Roman" w:cs="Times New Roman"/>
            <w:b/>
            <w:bCs/>
            <w:i/>
            <w:iCs/>
            <w:rPrChange w:id="4497" w:author="Jujia Li" w:date="2025-07-21T17:43:00Z" w16du:dateUtc="2025-07-21T22:43:00Z">
              <w:rPr>
                <w:rFonts w:ascii="Times New Roman" w:hAnsi="Times New Roman" w:cs="Times New Roman"/>
                <w:b/>
                <w:bCs/>
              </w:rPr>
            </w:rPrChange>
          </w:rPr>
          <w:delText xml:space="preserve"> Analysis</w:delText>
        </w:r>
      </w:del>
    </w:p>
    <w:p w14:paraId="6A7DE5EB" w14:textId="324B3FE7" w:rsidR="00F34DC7" w:rsidRPr="004157A8" w:rsidRDefault="00F34DC7">
      <w:pPr>
        <w:spacing w:after="120" w:line="360" w:lineRule="auto"/>
        <w:contextualSpacing/>
        <w:rPr>
          <w:rFonts w:ascii="Times New Roman" w:hAnsi="Times New Roman" w:cs="Times New Roman"/>
        </w:rPr>
        <w:pPrChange w:id="4498" w:author="Jujia Li" w:date="2025-07-21T17:51:00Z" w16du:dateUtc="2025-07-21T22:51:00Z">
          <w:pPr/>
        </w:pPrChange>
      </w:pPr>
      <w:commentRangeStart w:id="4499"/>
      <w:r w:rsidRPr="004157A8">
        <w:rPr>
          <w:rFonts w:ascii="Times New Roman" w:hAnsi="Times New Roman" w:cs="Times New Roman"/>
        </w:rPr>
        <w:t xml:space="preserve">Table </w:t>
      </w:r>
      <w:del w:id="4500" w:author="Jujia Li" w:date="2025-07-21T17:34:00Z" w16du:dateUtc="2025-07-21T22:34:00Z">
        <w:r w:rsidRPr="004157A8" w:rsidDel="00AD2C31">
          <w:rPr>
            <w:rFonts w:ascii="Times New Roman" w:hAnsi="Times New Roman" w:cs="Times New Roman"/>
          </w:rPr>
          <w:delText>x</w:delText>
        </w:r>
      </w:del>
      <w:ins w:id="4501" w:author="Jujia Li" w:date="2025-07-21T17:34:00Z" w16du:dateUtc="2025-07-21T22:34:00Z">
        <w:r w:rsidR="00AD2C31">
          <w:rPr>
            <w:rFonts w:ascii="Times New Roman" w:hAnsi="Times New Roman" w:cs="Times New Roman"/>
          </w:rPr>
          <w:t>2</w:t>
        </w:r>
      </w:ins>
      <w:r w:rsidRPr="004157A8">
        <w:rPr>
          <w:rFonts w:ascii="Times New Roman" w:hAnsi="Times New Roman" w:cs="Times New Roman"/>
        </w:rPr>
        <w:t>. Global Moran's I Summary</w:t>
      </w:r>
      <w:r>
        <w:rPr>
          <w:rFonts w:ascii="Times New Roman" w:hAnsi="Times New Roman" w:cs="Times New Roman"/>
        </w:rPr>
        <w:t xml:space="preserve"> of </w:t>
      </w:r>
      <w:r w:rsidR="00477C16">
        <w:rPr>
          <w:rFonts w:ascii="Times New Roman" w:hAnsi="Times New Roman" w:cs="Times New Roman"/>
        </w:rPr>
        <w:t>Medication</w:t>
      </w:r>
      <w:r>
        <w:rPr>
          <w:rFonts w:ascii="Times New Roman" w:hAnsi="Times New Roman" w:cs="Times New Roman"/>
        </w:rPr>
        <w:t xml:space="preserve"> Consumption (Total)</w:t>
      </w:r>
      <w:r w:rsidRPr="00F34DC7">
        <w:rPr>
          <w:rFonts w:ascii="Times New Roman" w:hAnsi="Times New Roman" w:cs="Times New Roman"/>
        </w:rPr>
        <w:t xml:space="preserve"> </w:t>
      </w:r>
      <w:r>
        <w:rPr>
          <w:rFonts w:ascii="Times New Roman" w:hAnsi="Times New Roman" w:cs="Times New Roman"/>
        </w:rPr>
        <w:t xml:space="preserve">for Counties </w:t>
      </w:r>
      <w:r w:rsidR="0020492A">
        <w:rPr>
          <w:rFonts w:ascii="Times New Roman" w:hAnsi="Times New Roman" w:cs="Times New Roman"/>
        </w:rPr>
        <w:t>in Northwest Alabama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786"/>
        <w:gridCol w:w="1708"/>
        <w:gridCol w:w="1674"/>
        <w:gridCol w:w="1673"/>
      </w:tblGrid>
      <w:tr w:rsidR="00F34DC7" w:rsidRPr="008C68DD" w14:paraId="6ADF432E" w14:textId="07595C1B" w:rsidTr="00094FCA">
        <w:trPr>
          <w:trHeight w:val="288"/>
        </w:trPr>
        <w:tc>
          <w:tcPr>
            <w:tcW w:w="1799" w:type="dxa"/>
            <w:tcBorders>
              <w:top w:val="single" w:sz="4" w:space="0" w:color="auto"/>
              <w:bottom w:val="single" w:sz="4" w:space="0" w:color="auto"/>
            </w:tcBorders>
            <w:vAlign w:val="center"/>
          </w:tcPr>
          <w:p w14:paraId="7AEA4D99" w14:textId="761825D0" w:rsidR="00F34DC7" w:rsidRPr="008C68DD" w:rsidRDefault="00F34DC7">
            <w:pPr>
              <w:spacing w:after="120" w:line="360" w:lineRule="auto"/>
              <w:contextualSpacing/>
              <w:jc w:val="center"/>
              <w:rPr>
                <w:rFonts w:ascii="Times New Roman" w:hAnsi="Times New Roman" w:cs="Times New Roman"/>
              </w:rPr>
              <w:pPrChange w:id="4502" w:author="Jujia Li" w:date="2025-07-21T17:51:00Z" w16du:dateUtc="2025-07-21T22:51:00Z">
                <w:pPr>
                  <w:jc w:val="center"/>
                </w:pPr>
              </w:pPrChange>
            </w:pPr>
          </w:p>
        </w:tc>
        <w:tc>
          <w:tcPr>
            <w:tcW w:w="1786" w:type="dxa"/>
            <w:tcBorders>
              <w:top w:val="single" w:sz="4" w:space="0" w:color="auto"/>
              <w:bottom w:val="single" w:sz="4" w:space="0" w:color="auto"/>
            </w:tcBorders>
            <w:vAlign w:val="center"/>
          </w:tcPr>
          <w:p w14:paraId="09AFCFA3" w14:textId="30483817" w:rsidR="00F34DC7" w:rsidRPr="008C68DD" w:rsidRDefault="00F34DC7">
            <w:pPr>
              <w:spacing w:after="120" w:line="360" w:lineRule="auto"/>
              <w:contextualSpacing/>
              <w:jc w:val="center"/>
              <w:rPr>
                <w:rFonts w:ascii="Times New Roman" w:hAnsi="Times New Roman" w:cs="Times New Roman"/>
                <w:b/>
                <w:bCs/>
              </w:rPr>
              <w:pPrChange w:id="4503" w:author="Jujia Li" w:date="2025-07-21T17:51:00Z" w16du:dateUtc="2025-07-21T22:51:00Z">
                <w:pPr>
                  <w:jc w:val="center"/>
                </w:pPr>
              </w:pPrChange>
            </w:pPr>
            <w:r w:rsidRPr="008C68DD">
              <w:rPr>
                <w:rFonts w:ascii="Times New Roman" w:hAnsi="Times New Roman" w:cs="Times New Roman"/>
                <w:b/>
                <w:bCs/>
              </w:rPr>
              <w:t>Buprenorphine</w:t>
            </w:r>
          </w:p>
        </w:tc>
        <w:tc>
          <w:tcPr>
            <w:tcW w:w="1708" w:type="dxa"/>
            <w:tcBorders>
              <w:top w:val="single" w:sz="4" w:space="0" w:color="auto"/>
              <w:bottom w:val="single" w:sz="4" w:space="0" w:color="auto"/>
            </w:tcBorders>
            <w:vAlign w:val="center"/>
          </w:tcPr>
          <w:p w14:paraId="38BD46CE" w14:textId="5D6802EE" w:rsidR="00F34DC7" w:rsidRPr="008C68DD" w:rsidRDefault="00F34DC7">
            <w:pPr>
              <w:spacing w:after="120" w:line="360" w:lineRule="auto"/>
              <w:contextualSpacing/>
              <w:jc w:val="center"/>
              <w:rPr>
                <w:rFonts w:ascii="Times New Roman" w:hAnsi="Times New Roman" w:cs="Times New Roman"/>
                <w:b/>
                <w:bCs/>
              </w:rPr>
              <w:pPrChange w:id="4504" w:author="Jujia Li" w:date="2025-07-21T17:51:00Z" w16du:dateUtc="2025-07-21T22:51:00Z">
                <w:pPr>
                  <w:jc w:val="center"/>
                </w:pPr>
              </w:pPrChange>
            </w:pPr>
            <w:r w:rsidRPr="008C68DD">
              <w:rPr>
                <w:rFonts w:ascii="Times New Roman" w:hAnsi="Times New Roman" w:cs="Times New Roman"/>
                <w:b/>
                <w:bCs/>
              </w:rPr>
              <w:t>Hydrocodone</w:t>
            </w:r>
          </w:p>
        </w:tc>
        <w:tc>
          <w:tcPr>
            <w:tcW w:w="1674" w:type="dxa"/>
            <w:tcBorders>
              <w:top w:val="single" w:sz="4" w:space="0" w:color="auto"/>
              <w:bottom w:val="single" w:sz="4" w:space="0" w:color="auto"/>
            </w:tcBorders>
            <w:vAlign w:val="center"/>
          </w:tcPr>
          <w:p w14:paraId="50521537" w14:textId="4ECFB1FF" w:rsidR="00F34DC7" w:rsidRPr="008C68DD" w:rsidRDefault="00F34DC7">
            <w:pPr>
              <w:spacing w:after="120" w:line="360" w:lineRule="auto"/>
              <w:contextualSpacing/>
              <w:jc w:val="center"/>
              <w:rPr>
                <w:rFonts w:ascii="Times New Roman" w:hAnsi="Times New Roman" w:cs="Times New Roman"/>
                <w:b/>
                <w:bCs/>
              </w:rPr>
              <w:pPrChange w:id="4505" w:author="Jujia Li" w:date="2025-07-21T17:51:00Z" w16du:dateUtc="2025-07-21T22:51:00Z">
                <w:pPr>
                  <w:jc w:val="center"/>
                </w:pPr>
              </w:pPrChange>
            </w:pPr>
            <w:r w:rsidRPr="008C68DD">
              <w:rPr>
                <w:rFonts w:ascii="Times New Roman" w:hAnsi="Times New Roman" w:cs="Times New Roman"/>
                <w:b/>
                <w:bCs/>
              </w:rPr>
              <w:t>Methadone</w:t>
            </w:r>
          </w:p>
        </w:tc>
        <w:tc>
          <w:tcPr>
            <w:tcW w:w="1673" w:type="dxa"/>
            <w:tcBorders>
              <w:top w:val="single" w:sz="4" w:space="0" w:color="auto"/>
              <w:bottom w:val="single" w:sz="4" w:space="0" w:color="auto"/>
            </w:tcBorders>
            <w:vAlign w:val="center"/>
          </w:tcPr>
          <w:p w14:paraId="7804CAA6" w14:textId="56BF6382" w:rsidR="00F34DC7" w:rsidRPr="008C68DD" w:rsidRDefault="00F34DC7">
            <w:pPr>
              <w:spacing w:after="120" w:line="360" w:lineRule="auto"/>
              <w:contextualSpacing/>
              <w:jc w:val="center"/>
              <w:rPr>
                <w:rFonts w:ascii="Times New Roman" w:hAnsi="Times New Roman" w:cs="Times New Roman"/>
                <w:b/>
                <w:bCs/>
              </w:rPr>
              <w:pPrChange w:id="4506" w:author="Jujia Li" w:date="2025-07-21T17:51:00Z" w16du:dateUtc="2025-07-21T22:51:00Z">
                <w:pPr>
                  <w:jc w:val="center"/>
                </w:pPr>
              </w:pPrChange>
            </w:pPr>
            <w:r w:rsidRPr="008C68DD">
              <w:rPr>
                <w:rFonts w:ascii="Times New Roman" w:hAnsi="Times New Roman" w:cs="Times New Roman"/>
                <w:b/>
                <w:bCs/>
              </w:rPr>
              <w:t>Oxycodone</w:t>
            </w:r>
          </w:p>
        </w:tc>
      </w:tr>
      <w:tr w:rsidR="00262AFE" w:rsidRPr="008C68DD" w14:paraId="018FBFB4" w14:textId="4BBCA963" w:rsidTr="00094FCA">
        <w:trPr>
          <w:trHeight w:val="288"/>
        </w:trPr>
        <w:tc>
          <w:tcPr>
            <w:tcW w:w="1799" w:type="dxa"/>
            <w:tcBorders>
              <w:top w:val="single" w:sz="4" w:space="0" w:color="auto"/>
            </w:tcBorders>
            <w:vAlign w:val="center"/>
          </w:tcPr>
          <w:p w14:paraId="122125BD" w14:textId="4CA557D3" w:rsidR="00262AFE" w:rsidRPr="008C68DD" w:rsidRDefault="00262AFE">
            <w:pPr>
              <w:spacing w:after="120" w:line="360" w:lineRule="auto"/>
              <w:contextualSpacing/>
              <w:jc w:val="right"/>
              <w:rPr>
                <w:rFonts w:ascii="Times New Roman" w:hAnsi="Times New Roman" w:cs="Times New Roman"/>
              </w:rPr>
              <w:pPrChange w:id="4507" w:author="Jujia Li" w:date="2025-07-21T17:51:00Z" w16du:dateUtc="2025-07-21T22:51:00Z">
                <w:pPr>
                  <w:jc w:val="right"/>
                </w:pPr>
              </w:pPrChange>
            </w:pPr>
            <w:r w:rsidRPr="008C68DD">
              <w:rPr>
                <w:rFonts w:ascii="Times New Roman" w:hAnsi="Times New Roman" w:cs="Times New Roman"/>
              </w:rPr>
              <w:t>Moran's Index</w:t>
            </w:r>
          </w:p>
        </w:tc>
        <w:tc>
          <w:tcPr>
            <w:tcW w:w="1786" w:type="dxa"/>
            <w:tcBorders>
              <w:top w:val="single" w:sz="4" w:space="0" w:color="auto"/>
            </w:tcBorders>
          </w:tcPr>
          <w:p w14:paraId="1CB1780A" w14:textId="3AEA488B" w:rsidR="00262AFE" w:rsidRPr="008C68DD" w:rsidRDefault="00262AFE">
            <w:pPr>
              <w:spacing w:after="120" w:line="360" w:lineRule="auto"/>
              <w:contextualSpacing/>
              <w:jc w:val="right"/>
              <w:rPr>
                <w:rFonts w:ascii="Times New Roman" w:hAnsi="Times New Roman" w:cs="Times New Roman"/>
              </w:rPr>
              <w:pPrChange w:id="4508" w:author="Jujia Li" w:date="2025-07-21T17:51:00Z" w16du:dateUtc="2025-07-21T22:51:00Z">
                <w:pPr>
                  <w:jc w:val="right"/>
                </w:pPr>
              </w:pPrChange>
            </w:pPr>
            <w:r w:rsidRPr="008C68DD">
              <w:rPr>
                <w:rFonts w:ascii="Times New Roman" w:hAnsi="Times New Roman" w:cs="Times New Roman"/>
              </w:rPr>
              <w:t>0.188</w:t>
            </w:r>
          </w:p>
        </w:tc>
        <w:tc>
          <w:tcPr>
            <w:tcW w:w="1708" w:type="dxa"/>
            <w:tcBorders>
              <w:top w:val="single" w:sz="4" w:space="0" w:color="auto"/>
            </w:tcBorders>
            <w:vAlign w:val="bottom"/>
          </w:tcPr>
          <w:p w14:paraId="5F56C9D5" w14:textId="719DA13C" w:rsidR="00262AFE" w:rsidRPr="008C68DD" w:rsidRDefault="00262AFE">
            <w:pPr>
              <w:spacing w:after="120" w:line="360" w:lineRule="auto"/>
              <w:contextualSpacing/>
              <w:jc w:val="right"/>
              <w:rPr>
                <w:rFonts w:ascii="Times New Roman" w:hAnsi="Times New Roman" w:cs="Times New Roman"/>
              </w:rPr>
              <w:pPrChange w:id="4509" w:author="Jujia Li" w:date="2025-07-21T17:51:00Z" w16du:dateUtc="2025-07-21T22:51:00Z">
                <w:pPr>
                  <w:jc w:val="right"/>
                </w:pPr>
              </w:pPrChange>
            </w:pPr>
            <w:r w:rsidRPr="008C68DD">
              <w:rPr>
                <w:rFonts w:ascii="Times New Roman" w:hAnsi="Times New Roman" w:cs="Times New Roman"/>
              </w:rPr>
              <w:t>0.0</w:t>
            </w:r>
            <w:r w:rsidR="00B77D2F">
              <w:rPr>
                <w:rFonts w:ascii="Times New Roman" w:hAnsi="Times New Roman" w:cs="Times New Roman"/>
              </w:rPr>
              <w:t>70</w:t>
            </w:r>
          </w:p>
        </w:tc>
        <w:tc>
          <w:tcPr>
            <w:tcW w:w="1674" w:type="dxa"/>
            <w:tcBorders>
              <w:top w:val="single" w:sz="4" w:space="0" w:color="auto"/>
            </w:tcBorders>
            <w:vAlign w:val="bottom"/>
          </w:tcPr>
          <w:p w14:paraId="1F89E50B" w14:textId="01E80AC7" w:rsidR="00262AFE" w:rsidRPr="008C68DD" w:rsidRDefault="00262AFE">
            <w:pPr>
              <w:spacing w:after="120" w:line="360" w:lineRule="auto"/>
              <w:contextualSpacing/>
              <w:jc w:val="right"/>
              <w:rPr>
                <w:rFonts w:ascii="Times New Roman" w:hAnsi="Times New Roman" w:cs="Times New Roman"/>
              </w:rPr>
              <w:pPrChange w:id="4510"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tcBorders>
              <w:top w:val="single" w:sz="4" w:space="0" w:color="auto"/>
            </w:tcBorders>
            <w:vAlign w:val="bottom"/>
          </w:tcPr>
          <w:p w14:paraId="0824A9B8" w14:textId="0AC1E6B7" w:rsidR="00262AFE" w:rsidRPr="008C68DD" w:rsidRDefault="00262AFE">
            <w:pPr>
              <w:spacing w:after="120" w:line="360" w:lineRule="auto"/>
              <w:contextualSpacing/>
              <w:jc w:val="right"/>
              <w:rPr>
                <w:rFonts w:ascii="Times New Roman" w:hAnsi="Times New Roman" w:cs="Times New Roman"/>
              </w:rPr>
              <w:pPrChange w:id="4511" w:author="Jujia Li" w:date="2025-07-21T17:51:00Z" w16du:dateUtc="2025-07-21T22:51:00Z">
                <w:pPr>
                  <w:jc w:val="right"/>
                </w:pPr>
              </w:pPrChange>
            </w:pPr>
            <w:r w:rsidRPr="008C68DD">
              <w:rPr>
                <w:rFonts w:ascii="Times New Roman" w:hAnsi="Times New Roman" w:cs="Times New Roman"/>
              </w:rPr>
              <w:t>0.192</w:t>
            </w:r>
          </w:p>
        </w:tc>
      </w:tr>
      <w:tr w:rsidR="00262AFE" w:rsidRPr="008C68DD" w14:paraId="60A7DCE7" w14:textId="27FC546C" w:rsidTr="00094FCA">
        <w:trPr>
          <w:trHeight w:val="288"/>
        </w:trPr>
        <w:tc>
          <w:tcPr>
            <w:tcW w:w="1799" w:type="dxa"/>
            <w:vAlign w:val="center"/>
          </w:tcPr>
          <w:p w14:paraId="02BA174A" w14:textId="656AC7E8" w:rsidR="00262AFE" w:rsidRPr="008C68DD" w:rsidRDefault="00262AFE">
            <w:pPr>
              <w:spacing w:after="120" w:line="360" w:lineRule="auto"/>
              <w:contextualSpacing/>
              <w:jc w:val="right"/>
              <w:rPr>
                <w:rFonts w:ascii="Times New Roman" w:hAnsi="Times New Roman" w:cs="Times New Roman"/>
              </w:rPr>
              <w:pPrChange w:id="4512" w:author="Jujia Li" w:date="2025-07-21T17:51:00Z" w16du:dateUtc="2025-07-21T22:51:00Z">
                <w:pPr>
                  <w:jc w:val="right"/>
                </w:pPr>
              </w:pPrChange>
            </w:pPr>
            <w:r w:rsidRPr="008C68DD">
              <w:rPr>
                <w:rFonts w:ascii="Times New Roman" w:hAnsi="Times New Roman" w:cs="Times New Roman"/>
              </w:rPr>
              <w:t>Expected Index</w:t>
            </w:r>
          </w:p>
        </w:tc>
        <w:tc>
          <w:tcPr>
            <w:tcW w:w="1786" w:type="dxa"/>
          </w:tcPr>
          <w:p w14:paraId="381C1C85" w14:textId="3BF0FB87" w:rsidR="00262AFE" w:rsidRPr="008C68DD" w:rsidRDefault="00262AFE">
            <w:pPr>
              <w:spacing w:after="120" w:line="360" w:lineRule="auto"/>
              <w:contextualSpacing/>
              <w:jc w:val="right"/>
              <w:rPr>
                <w:rFonts w:ascii="Times New Roman" w:hAnsi="Times New Roman" w:cs="Times New Roman"/>
              </w:rPr>
              <w:pPrChange w:id="4513"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708" w:type="dxa"/>
            <w:vAlign w:val="bottom"/>
          </w:tcPr>
          <w:p w14:paraId="297EE6DB" w14:textId="07CB8BBC" w:rsidR="00262AFE" w:rsidRPr="008C68DD" w:rsidRDefault="00262AFE">
            <w:pPr>
              <w:spacing w:after="120" w:line="360" w:lineRule="auto"/>
              <w:contextualSpacing/>
              <w:jc w:val="right"/>
              <w:rPr>
                <w:rFonts w:ascii="Times New Roman" w:hAnsi="Times New Roman" w:cs="Times New Roman"/>
              </w:rPr>
              <w:pPrChange w:id="4514"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4" w:type="dxa"/>
            <w:vAlign w:val="bottom"/>
          </w:tcPr>
          <w:p w14:paraId="046B2432" w14:textId="61BE7950" w:rsidR="00262AFE" w:rsidRPr="008C68DD" w:rsidRDefault="00262AFE">
            <w:pPr>
              <w:spacing w:after="120" w:line="360" w:lineRule="auto"/>
              <w:contextualSpacing/>
              <w:jc w:val="right"/>
              <w:rPr>
                <w:rFonts w:ascii="Times New Roman" w:hAnsi="Times New Roman" w:cs="Times New Roman"/>
              </w:rPr>
              <w:pPrChange w:id="4515"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vAlign w:val="bottom"/>
          </w:tcPr>
          <w:p w14:paraId="1D585454" w14:textId="01334C22" w:rsidR="00262AFE" w:rsidRPr="008C68DD" w:rsidRDefault="00262AFE">
            <w:pPr>
              <w:spacing w:after="120" w:line="360" w:lineRule="auto"/>
              <w:contextualSpacing/>
              <w:jc w:val="right"/>
              <w:rPr>
                <w:rFonts w:ascii="Times New Roman" w:hAnsi="Times New Roman" w:cs="Times New Roman"/>
              </w:rPr>
              <w:pPrChange w:id="4516"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r>
      <w:tr w:rsidR="00262AFE" w:rsidRPr="008C68DD" w14:paraId="7BF24EAD" w14:textId="59A3EEEA" w:rsidTr="00094FCA">
        <w:trPr>
          <w:trHeight w:val="288"/>
        </w:trPr>
        <w:tc>
          <w:tcPr>
            <w:tcW w:w="1799" w:type="dxa"/>
            <w:vAlign w:val="center"/>
          </w:tcPr>
          <w:p w14:paraId="22D26136" w14:textId="1D988026" w:rsidR="00262AFE" w:rsidRPr="008C68DD" w:rsidRDefault="00262AFE">
            <w:pPr>
              <w:spacing w:after="120" w:line="360" w:lineRule="auto"/>
              <w:contextualSpacing/>
              <w:jc w:val="right"/>
              <w:rPr>
                <w:rFonts w:ascii="Times New Roman" w:hAnsi="Times New Roman" w:cs="Times New Roman"/>
              </w:rPr>
              <w:pPrChange w:id="4517" w:author="Jujia Li" w:date="2025-07-21T17:51:00Z" w16du:dateUtc="2025-07-21T22:51:00Z">
                <w:pPr>
                  <w:jc w:val="right"/>
                </w:pPr>
              </w:pPrChange>
            </w:pPr>
            <w:r w:rsidRPr="008C68DD">
              <w:rPr>
                <w:rFonts w:ascii="Times New Roman" w:hAnsi="Times New Roman" w:cs="Times New Roman"/>
              </w:rPr>
              <w:t>Variance</w:t>
            </w:r>
          </w:p>
        </w:tc>
        <w:tc>
          <w:tcPr>
            <w:tcW w:w="1786" w:type="dxa"/>
          </w:tcPr>
          <w:p w14:paraId="7BE81F8B" w14:textId="0229F86D" w:rsidR="00262AFE" w:rsidRPr="008C68DD" w:rsidRDefault="00262AFE">
            <w:pPr>
              <w:spacing w:after="120" w:line="360" w:lineRule="auto"/>
              <w:contextualSpacing/>
              <w:jc w:val="right"/>
              <w:rPr>
                <w:rFonts w:ascii="Times New Roman" w:hAnsi="Times New Roman" w:cs="Times New Roman"/>
              </w:rPr>
              <w:pPrChange w:id="4518" w:author="Jujia Li" w:date="2025-07-21T17:51:00Z" w16du:dateUtc="2025-07-21T22:51:00Z">
                <w:pPr>
                  <w:jc w:val="right"/>
                </w:pPr>
              </w:pPrChange>
            </w:pPr>
            <w:r w:rsidRPr="008C68DD">
              <w:rPr>
                <w:rFonts w:ascii="Times New Roman" w:hAnsi="Times New Roman" w:cs="Times New Roman"/>
              </w:rPr>
              <w:t>0.013</w:t>
            </w:r>
          </w:p>
        </w:tc>
        <w:tc>
          <w:tcPr>
            <w:tcW w:w="1708" w:type="dxa"/>
            <w:vAlign w:val="bottom"/>
          </w:tcPr>
          <w:p w14:paraId="130F09EA" w14:textId="7C6D9705" w:rsidR="00262AFE" w:rsidRPr="008C68DD" w:rsidRDefault="00262AFE">
            <w:pPr>
              <w:spacing w:after="120" w:line="360" w:lineRule="auto"/>
              <w:contextualSpacing/>
              <w:jc w:val="right"/>
              <w:rPr>
                <w:rFonts w:ascii="Times New Roman" w:hAnsi="Times New Roman" w:cs="Times New Roman"/>
              </w:rPr>
              <w:pPrChange w:id="4519" w:author="Jujia Li" w:date="2025-07-21T17:51:00Z" w16du:dateUtc="2025-07-21T22:51:00Z">
                <w:pPr>
                  <w:jc w:val="right"/>
                </w:pPr>
              </w:pPrChange>
            </w:pPr>
            <w:r w:rsidRPr="008C68DD">
              <w:rPr>
                <w:rFonts w:ascii="Times New Roman" w:hAnsi="Times New Roman" w:cs="Times New Roman"/>
              </w:rPr>
              <w:t>0.017</w:t>
            </w:r>
          </w:p>
        </w:tc>
        <w:tc>
          <w:tcPr>
            <w:tcW w:w="1674" w:type="dxa"/>
            <w:vAlign w:val="bottom"/>
          </w:tcPr>
          <w:p w14:paraId="42FC1792" w14:textId="57669FE0" w:rsidR="00262AFE" w:rsidRPr="008C68DD" w:rsidRDefault="00262AFE">
            <w:pPr>
              <w:spacing w:after="120" w:line="360" w:lineRule="auto"/>
              <w:contextualSpacing/>
              <w:jc w:val="right"/>
              <w:rPr>
                <w:rFonts w:ascii="Times New Roman" w:hAnsi="Times New Roman" w:cs="Times New Roman"/>
              </w:rPr>
              <w:pPrChange w:id="4520"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6</w:t>
            </w:r>
          </w:p>
        </w:tc>
        <w:tc>
          <w:tcPr>
            <w:tcW w:w="1673" w:type="dxa"/>
            <w:vAlign w:val="bottom"/>
          </w:tcPr>
          <w:p w14:paraId="5C211367" w14:textId="75BC7365" w:rsidR="00262AFE" w:rsidRPr="008C68DD" w:rsidRDefault="00262AFE">
            <w:pPr>
              <w:spacing w:after="120" w:line="360" w:lineRule="auto"/>
              <w:contextualSpacing/>
              <w:jc w:val="right"/>
              <w:rPr>
                <w:rFonts w:ascii="Times New Roman" w:hAnsi="Times New Roman" w:cs="Times New Roman"/>
              </w:rPr>
              <w:pPrChange w:id="4521"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3</w:t>
            </w:r>
          </w:p>
        </w:tc>
      </w:tr>
      <w:tr w:rsidR="00262AFE" w:rsidRPr="008C68DD" w14:paraId="6AE21D66" w14:textId="687F97D5" w:rsidTr="00094FCA">
        <w:trPr>
          <w:trHeight w:val="288"/>
        </w:trPr>
        <w:tc>
          <w:tcPr>
            <w:tcW w:w="1799" w:type="dxa"/>
            <w:vAlign w:val="center"/>
          </w:tcPr>
          <w:p w14:paraId="19C13125" w14:textId="1283B918" w:rsidR="00262AFE" w:rsidRPr="008C68DD" w:rsidRDefault="00262AFE">
            <w:pPr>
              <w:spacing w:after="120" w:line="360" w:lineRule="auto"/>
              <w:contextualSpacing/>
              <w:jc w:val="right"/>
              <w:rPr>
                <w:rFonts w:ascii="Times New Roman" w:hAnsi="Times New Roman" w:cs="Times New Roman"/>
              </w:rPr>
              <w:pPrChange w:id="4522" w:author="Jujia Li" w:date="2025-07-21T17:51:00Z" w16du:dateUtc="2025-07-21T22:51:00Z">
                <w:pPr>
                  <w:jc w:val="right"/>
                </w:pPr>
              </w:pPrChange>
            </w:pPr>
            <w:r w:rsidRPr="008C68DD">
              <w:rPr>
                <w:rFonts w:ascii="Times New Roman" w:hAnsi="Times New Roman" w:cs="Times New Roman"/>
              </w:rPr>
              <w:t>z-score</w:t>
            </w:r>
          </w:p>
        </w:tc>
        <w:tc>
          <w:tcPr>
            <w:tcW w:w="1786" w:type="dxa"/>
          </w:tcPr>
          <w:p w14:paraId="23871A4E" w14:textId="5A441796" w:rsidR="00262AFE" w:rsidRPr="008C68DD" w:rsidRDefault="00262AFE">
            <w:pPr>
              <w:spacing w:after="120" w:line="360" w:lineRule="auto"/>
              <w:contextualSpacing/>
              <w:jc w:val="right"/>
              <w:rPr>
                <w:rFonts w:ascii="Times New Roman" w:hAnsi="Times New Roman" w:cs="Times New Roman"/>
              </w:rPr>
              <w:pPrChange w:id="4523" w:author="Jujia Li" w:date="2025-07-21T17:51:00Z" w16du:dateUtc="2025-07-21T22:51:00Z">
                <w:pPr>
                  <w:jc w:val="right"/>
                </w:pPr>
              </w:pPrChange>
            </w:pPr>
            <w:r w:rsidRPr="008C68DD">
              <w:rPr>
                <w:rFonts w:ascii="Times New Roman" w:hAnsi="Times New Roman" w:cs="Times New Roman"/>
              </w:rPr>
              <w:t>2.03</w:t>
            </w:r>
            <w:r w:rsidR="00B77D2F">
              <w:rPr>
                <w:rFonts w:ascii="Times New Roman" w:hAnsi="Times New Roman" w:cs="Times New Roman"/>
              </w:rPr>
              <w:t>6</w:t>
            </w:r>
          </w:p>
        </w:tc>
        <w:tc>
          <w:tcPr>
            <w:tcW w:w="1708" w:type="dxa"/>
            <w:vAlign w:val="bottom"/>
          </w:tcPr>
          <w:p w14:paraId="1108EF37" w14:textId="0772AC88" w:rsidR="00262AFE" w:rsidRPr="008C68DD" w:rsidRDefault="00262AFE">
            <w:pPr>
              <w:spacing w:after="120" w:line="360" w:lineRule="auto"/>
              <w:contextualSpacing/>
              <w:jc w:val="right"/>
              <w:rPr>
                <w:rFonts w:ascii="Times New Roman" w:hAnsi="Times New Roman" w:cs="Times New Roman"/>
              </w:rPr>
              <w:pPrChange w:id="4524" w:author="Jujia Li" w:date="2025-07-21T17:51:00Z" w16du:dateUtc="2025-07-21T22:51:00Z">
                <w:pPr>
                  <w:jc w:val="right"/>
                </w:pPr>
              </w:pPrChange>
            </w:pPr>
            <w:r w:rsidRPr="008C68DD">
              <w:rPr>
                <w:rFonts w:ascii="Times New Roman" w:hAnsi="Times New Roman" w:cs="Times New Roman"/>
              </w:rPr>
              <w:t>0.898</w:t>
            </w:r>
          </w:p>
        </w:tc>
        <w:tc>
          <w:tcPr>
            <w:tcW w:w="1674" w:type="dxa"/>
            <w:vAlign w:val="bottom"/>
          </w:tcPr>
          <w:p w14:paraId="1ECDD265" w14:textId="34DF8EE6" w:rsidR="00262AFE" w:rsidRPr="008C68DD" w:rsidRDefault="00262AFE">
            <w:pPr>
              <w:spacing w:after="120" w:line="360" w:lineRule="auto"/>
              <w:contextualSpacing/>
              <w:jc w:val="right"/>
              <w:rPr>
                <w:rFonts w:ascii="Times New Roman" w:hAnsi="Times New Roman" w:cs="Times New Roman"/>
              </w:rPr>
              <w:pPrChange w:id="4525" w:author="Jujia Li" w:date="2025-07-21T17:51:00Z" w16du:dateUtc="2025-07-21T22:51:00Z">
                <w:pPr>
                  <w:jc w:val="right"/>
                </w:pPr>
              </w:pPrChange>
            </w:pPr>
            <w:r w:rsidRPr="008C68DD">
              <w:rPr>
                <w:rFonts w:ascii="Times New Roman" w:hAnsi="Times New Roman" w:cs="Times New Roman"/>
              </w:rPr>
              <w:t>0.591</w:t>
            </w:r>
          </w:p>
        </w:tc>
        <w:tc>
          <w:tcPr>
            <w:tcW w:w="1673" w:type="dxa"/>
            <w:vAlign w:val="bottom"/>
          </w:tcPr>
          <w:p w14:paraId="590D361F" w14:textId="1FFDD921" w:rsidR="00262AFE" w:rsidRPr="008C68DD" w:rsidRDefault="00262AFE">
            <w:pPr>
              <w:spacing w:after="120" w:line="360" w:lineRule="auto"/>
              <w:contextualSpacing/>
              <w:jc w:val="right"/>
              <w:rPr>
                <w:rFonts w:ascii="Times New Roman" w:hAnsi="Times New Roman" w:cs="Times New Roman"/>
              </w:rPr>
              <w:pPrChange w:id="4526" w:author="Jujia Li" w:date="2025-07-21T17:51:00Z" w16du:dateUtc="2025-07-21T22:51:00Z">
                <w:pPr>
                  <w:jc w:val="right"/>
                </w:pPr>
              </w:pPrChange>
            </w:pPr>
            <w:r w:rsidRPr="008C68DD">
              <w:rPr>
                <w:rFonts w:ascii="Times New Roman" w:hAnsi="Times New Roman" w:cs="Times New Roman"/>
              </w:rPr>
              <w:t>1.58</w:t>
            </w:r>
            <w:r w:rsidR="00B77D2F">
              <w:rPr>
                <w:rFonts w:ascii="Times New Roman" w:hAnsi="Times New Roman" w:cs="Times New Roman"/>
              </w:rPr>
              <w:t>4</w:t>
            </w:r>
          </w:p>
        </w:tc>
      </w:tr>
      <w:tr w:rsidR="00262AFE" w:rsidRPr="008C68DD" w14:paraId="26EFFF6C" w14:textId="1E9FFE88" w:rsidTr="00094FCA">
        <w:trPr>
          <w:trHeight w:val="288"/>
        </w:trPr>
        <w:tc>
          <w:tcPr>
            <w:tcW w:w="1799" w:type="dxa"/>
            <w:vAlign w:val="center"/>
          </w:tcPr>
          <w:p w14:paraId="7F8EBF99" w14:textId="0CF0B473" w:rsidR="00262AFE" w:rsidRPr="008C68DD" w:rsidRDefault="00262AFE">
            <w:pPr>
              <w:spacing w:after="120" w:line="360" w:lineRule="auto"/>
              <w:contextualSpacing/>
              <w:jc w:val="right"/>
              <w:rPr>
                <w:rFonts w:ascii="Times New Roman" w:hAnsi="Times New Roman" w:cs="Times New Roman"/>
              </w:rPr>
              <w:pPrChange w:id="4527" w:author="Jujia Li" w:date="2025-07-21T17:51:00Z" w16du:dateUtc="2025-07-21T22:51:00Z">
                <w:pPr>
                  <w:jc w:val="right"/>
                </w:pPr>
              </w:pPrChange>
            </w:pPr>
            <w:r w:rsidRPr="008C68DD">
              <w:rPr>
                <w:rFonts w:ascii="Times New Roman" w:hAnsi="Times New Roman" w:cs="Times New Roman"/>
              </w:rPr>
              <w:t>p-value</w:t>
            </w:r>
          </w:p>
        </w:tc>
        <w:tc>
          <w:tcPr>
            <w:tcW w:w="1786" w:type="dxa"/>
          </w:tcPr>
          <w:p w14:paraId="22594001" w14:textId="0D3A48D0" w:rsidR="00262AFE" w:rsidRPr="008C68DD" w:rsidRDefault="00262AFE">
            <w:pPr>
              <w:spacing w:after="120" w:line="360" w:lineRule="auto"/>
              <w:contextualSpacing/>
              <w:jc w:val="right"/>
              <w:rPr>
                <w:rFonts w:ascii="Times New Roman" w:hAnsi="Times New Roman" w:cs="Times New Roman"/>
              </w:rPr>
              <w:pPrChange w:id="4528"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2</w:t>
            </w:r>
          </w:p>
        </w:tc>
        <w:tc>
          <w:tcPr>
            <w:tcW w:w="1708" w:type="dxa"/>
            <w:vAlign w:val="bottom"/>
          </w:tcPr>
          <w:p w14:paraId="54F91DBC" w14:textId="21CBBC3C" w:rsidR="00262AFE" w:rsidRPr="008C68DD" w:rsidRDefault="00262AFE">
            <w:pPr>
              <w:spacing w:after="120" w:line="360" w:lineRule="auto"/>
              <w:contextualSpacing/>
              <w:jc w:val="right"/>
              <w:rPr>
                <w:rFonts w:ascii="Times New Roman" w:hAnsi="Times New Roman" w:cs="Times New Roman"/>
              </w:rPr>
              <w:pPrChange w:id="4529" w:author="Jujia Li" w:date="2025-07-21T17:51:00Z" w16du:dateUtc="2025-07-21T22:51:00Z">
                <w:pPr>
                  <w:jc w:val="right"/>
                </w:pPr>
              </w:pPrChange>
            </w:pPr>
            <w:r w:rsidRPr="008C68DD">
              <w:rPr>
                <w:rFonts w:ascii="Times New Roman" w:hAnsi="Times New Roman" w:cs="Times New Roman"/>
              </w:rPr>
              <w:t>0.369</w:t>
            </w:r>
          </w:p>
        </w:tc>
        <w:tc>
          <w:tcPr>
            <w:tcW w:w="1674" w:type="dxa"/>
            <w:vAlign w:val="bottom"/>
          </w:tcPr>
          <w:p w14:paraId="73F6980D" w14:textId="6300E114" w:rsidR="00262AFE" w:rsidRPr="008C68DD" w:rsidRDefault="00262AFE">
            <w:pPr>
              <w:spacing w:after="120" w:line="360" w:lineRule="auto"/>
              <w:contextualSpacing/>
              <w:jc w:val="right"/>
              <w:rPr>
                <w:rFonts w:ascii="Times New Roman" w:hAnsi="Times New Roman" w:cs="Times New Roman"/>
              </w:rPr>
              <w:pPrChange w:id="4530" w:author="Jujia Li" w:date="2025-07-21T17:51:00Z" w16du:dateUtc="2025-07-21T22:51:00Z">
                <w:pPr>
                  <w:jc w:val="right"/>
                </w:pPr>
              </w:pPrChange>
            </w:pPr>
            <w:r w:rsidRPr="008C68DD">
              <w:rPr>
                <w:rFonts w:ascii="Times New Roman" w:hAnsi="Times New Roman" w:cs="Times New Roman"/>
              </w:rPr>
              <w:t>0.554</w:t>
            </w:r>
          </w:p>
        </w:tc>
        <w:tc>
          <w:tcPr>
            <w:tcW w:w="1673" w:type="dxa"/>
            <w:vAlign w:val="bottom"/>
          </w:tcPr>
          <w:p w14:paraId="563413FF" w14:textId="0FD2A210" w:rsidR="00262AFE" w:rsidRPr="008C68DD" w:rsidRDefault="00262AFE">
            <w:pPr>
              <w:spacing w:after="120" w:line="360" w:lineRule="auto"/>
              <w:contextualSpacing/>
              <w:jc w:val="right"/>
              <w:rPr>
                <w:rFonts w:ascii="Times New Roman" w:hAnsi="Times New Roman" w:cs="Times New Roman"/>
              </w:rPr>
              <w:pPrChange w:id="4531" w:author="Jujia Li" w:date="2025-07-21T17:51:00Z" w16du:dateUtc="2025-07-21T22:51:00Z">
                <w:pPr>
                  <w:jc w:val="right"/>
                </w:pPr>
              </w:pPrChange>
            </w:pPr>
            <w:r w:rsidRPr="008C68DD">
              <w:rPr>
                <w:rFonts w:ascii="Times New Roman" w:hAnsi="Times New Roman" w:cs="Times New Roman"/>
              </w:rPr>
              <w:t>0.113</w:t>
            </w:r>
          </w:p>
        </w:tc>
      </w:tr>
    </w:tbl>
    <w:p w14:paraId="60268748" w14:textId="47903AE9" w:rsidR="00F34DC7" w:rsidRDefault="00094FCA">
      <w:pPr>
        <w:spacing w:after="120" w:line="360" w:lineRule="auto"/>
        <w:ind w:firstLine="720"/>
        <w:contextualSpacing/>
        <w:rPr>
          <w:rFonts w:ascii="Times New Roman" w:hAnsi="Times New Roman" w:cs="Times New Roman"/>
        </w:rPr>
        <w:pPrChange w:id="4532" w:author="Jujia Li" w:date="2025-07-21T17:51:00Z" w16du:dateUtc="2025-07-21T22:51:00Z">
          <w:pPr>
            <w:ind w:firstLine="720"/>
          </w:pPr>
        </w:pPrChange>
      </w:pPr>
      <w:r w:rsidRPr="00094FCA">
        <w:rPr>
          <w:rFonts w:ascii="Times New Roman" w:hAnsi="Times New Roman" w:cs="Times New Roman"/>
        </w:rPr>
        <w:t xml:space="preserve">Table </w:t>
      </w:r>
      <w:del w:id="4533" w:author="Jujia Li" w:date="2025-07-21T17:34:00Z" w16du:dateUtc="2025-07-21T22:34:00Z">
        <w:r w:rsidDel="00AD2C31">
          <w:rPr>
            <w:rFonts w:ascii="Times New Roman" w:hAnsi="Times New Roman" w:cs="Times New Roman"/>
          </w:rPr>
          <w:delText>x</w:delText>
        </w:r>
        <w:r w:rsidRPr="00094FCA" w:rsidDel="00AD2C31">
          <w:rPr>
            <w:rFonts w:ascii="Times New Roman" w:hAnsi="Times New Roman" w:cs="Times New Roman"/>
          </w:rPr>
          <w:delText xml:space="preserve"> </w:delText>
        </w:r>
      </w:del>
      <w:ins w:id="4534" w:author="Jujia Li" w:date="2025-07-21T17:34:00Z" w16du:dateUtc="2025-07-21T22:34:00Z">
        <w:r w:rsidR="00AD2C31">
          <w:rPr>
            <w:rFonts w:ascii="Times New Roman" w:hAnsi="Times New Roman" w:cs="Times New Roman"/>
          </w:rPr>
          <w:t>2</w:t>
        </w:r>
        <w:r w:rsidR="00AD2C31" w:rsidRPr="00094FCA">
          <w:rPr>
            <w:rFonts w:ascii="Times New Roman" w:hAnsi="Times New Roman" w:cs="Times New Roman"/>
          </w:rPr>
          <w:t xml:space="preserve"> </w:t>
        </w:r>
      </w:ins>
      <w:r w:rsidRPr="00094FCA">
        <w:rPr>
          <w:rFonts w:ascii="Times New Roman" w:hAnsi="Times New Roman" w:cs="Times New Roman"/>
        </w:rPr>
        <w:t>presents the results of Global Moran’s I analysis for the total consumption of four major opioid medications across counties in Northwest Alabama. Among the four drugs, only buprenorphine exhibited a statistically significant spatial autocorrelation, with a Moran’s I of 0.188 and a p-value of 0.042. This suggests a moderate positive spatial clustering of buprenorphine consumption—counties with high (or low) consumption are likely near other counties with similar levels.</w:t>
      </w:r>
      <w:r>
        <w:rPr>
          <w:rFonts w:ascii="Times New Roman" w:hAnsi="Times New Roman" w:cs="Times New Roman"/>
        </w:rPr>
        <w:t xml:space="preserve"> </w:t>
      </w:r>
      <w:r w:rsidRPr="00094FCA">
        <w:rPr>
          <w:rFonts w:ascii="Times New Roman" w:hAnsi="Times New Roman" w:cs="Times New Roman"/>
        </w:rPr>
        <w:t>In contrast, hydrocodone, methadone, and oxycodone all showed non-significant Moran’s I values (p &gt; 0.05), indicating that their consumption patterns were not significantly clustered across the region.</w:t>
      </w:r>
      <w:r>
        <w:rPr>
          <w:rFonts w:ascii="Times New Roman" w:hAnsi="Times New Roman" w:cs="Times New Roman"/>
        </w:rPr>
        <w:t xml:space="preserve"> </w:t>
      </w:r>
      <w:r w:rsidRPr="00094FCA">
        <w:rPr>
          <w:rFonts w:ascii="Times New Roman" w:hAnsi="Times New Roman" w:cs="Times New Roman"/>
        </w:rPr>
        <w:t xml:space="preserve">These results imply that buprenorphine use may be influenced by localized factors, such as treatment access, provider availability, or targeted public </w:t>
      </w:r>
      <w:r w:rsidRPr="00094FCA">
        <w:rPr>
          <w:rFonts w:ascii="Times New Roman" w:hAnsi="Times New Roman" w:cs="Times New Roman"/>
        </w:rPr>
        <w:lastRenderedPageBreak/>
        <w:t>health interventions, while the other drugs show a more diffuse or random spatial pattern in this region.</w:t>
      </w:r>
      <w:r>
        <w:rPr>
          <w:rFonts w:ascii="Times New Roman" w:hAnsi="Times New Roman" w:cs="Times New Roman"/>
        </w:rPr>
        <w:t xml:space="preserve"> Sequentially, the monthly Buprenorphine consumption and hot spot graph will be demonstrated for future study.</w:t>
      </w:r>
      <w:commentRangeEnd w:id="4499"/>
      <w:r w:rsidR="00EF5DDC">
        <w:rPr>
          <w:rStyle w:val="CommentReference"/>
        </w:rPr>
        <w:commentReference w:id="4499"/>
      </w:r>
    </w:p>
    <w:p w14:paraId="4FE7906D" w14:textId="70E9E161" w:rsidR="00D52DBA" w:rsidDel="000174F9" w:rsidRDefault="00D52DBA">
      <w:pPr>
        <w:spacing w:after="120" w:line="360" w:lineRule="auto"/>
        <w:contextualSpacing/>
        <w:rPr>
          <w:del w:id="4535" w:author="Jujia Li" w:date="2025-07-01T18:52:00Z" w16du:dateUtc="2025-07-01T23:52:00Z"/>
          <w:rFonts w:ascii="Times New Roman" w:hAnsi="Times New Roman" w:cs="Times New Roman"/>
        </w:rPr>
        <w:pPrChange w:id="4536" w:author="Jujia Li" w:date="2025-07-21T17:51:00Z" w16du:dateUtc="2025-07-21T22:51:00Z">
          <w:pPr>
            <w:spacing w:after="0" w:line="480" w:lineRule="auto"/>
          </w:pPr>
        </w:pPrChange>
      </w:pPr>
      <w:del w:id="4537" w:author="Jujia Li" w:date="2025-07-01T18:52:00Z" w16du:dateUtc="2025-07-01T23:52:00Z">
        <w:r w:rsidDel="000174F9">
          <w:rPr>
            <w:rFonts w:ascii="Times New Roman" w:hAnsi="Times New Roman" w:cs="Times New Roman"/>
          </w:rPr>
          <w:delText xml:space="preserve">Figure </w:delText>
        </w:r>
      </w:del>
      <w:del w:id="4538" w:author="Jujia Li" w:date="2025-07-01T16:04:00Z" w16du:dateUtc="2025-07-01T21:04:00Z">
        <w:r w:rsidDel="00503425">
          <w:rPr>
            <w:rFonts w:ascii="Times New Roman" w:hAnsi="Times New Roman" w:cs="Times New Roman"/>
          </w:rPr>
          <w:delText>x</w:delText>
        </w:r>
      </w:del>
      <w:del w:id="4539" w:author="Jujia Li" w:date="2025-07-01T18:52:00Z" w16du:dateUtc="2025-07-01T23:52:00Z">
        <w:r w:rsidDel="000174F9">
          <w:rPr>
            <w:rFonts w:ascii="Times New Roman" w:hAnsi="Times New Roman" w:cs="Times New Roman"/>
          </w:rPr>
          <w:delText xml:space="preserve">. Monthly </w:delText>
        </w:r>
        <w:r w:rsidR="00196D7B" w:rsidDel="000174F9">
          <w:rPr>
            <w:rFonts w:ascii="Times New Roman" w:hAnsi="Times New Roman" w:cs="Times New Roman"/>
          </w:rPr>
          <w:delText>Buprenorphine</w:delText>
        </w:r>
        <w:r w:rsidDel="000174F9">
          <w:rPr>
            <w:rFonts w:ascii="Times New Roman" w:hAnsi="Times New Roman" w:cs="Times New Roman"/>
          </w:rPr>
          <w:delText xml:space="preserve"> Consumption by County</w:delText>
        </w:r>
      </w:del>
    </w:p>
    <w:p w14:paraId="192210CB" w14:textId="3862E15C" w:rsidR="00B03496" w:rsidDel="000174F9" w:rsidRDefault="00B8734B">
      <w:pPr>
        <w:spacing w:after="120" w:line="360" w:lineRule="auto"/>
        <w:contextualSpacing/>
        <w:rPr>
          <w:del w:id="4540" w:author="Jujia Li" w:date="2025-07-01T18:52:00Z" w16du:dateUtc="2025-07-01T23:52:00Z"/>
          <w:rFonts w:ascii="Times New Roman" w:hAnsi="Times New Roman" w:cs="Times New Roman"/>
        </w:rPr>
        <w:pPrChange w:id="4541" w:author="Jujia Li" w:date="2025-07-21T17:51:00Z" w16du:dateUtc="2025-07-21T22:51:00Z">
          <w:pPr>
            <w:spacing w:after="0" w:line="480" w:lineRule="auto"/>
          </w:pPr>
        </w:pPrChange>
      </w:pPr>
      <w:del w:id="4542" w:author="Jujia Li" w:date="2025-07-01T18:49:00Z" w16du:dateUtc="2025-07-01T23:49:00Z">
        <w:r w:rsidDel="00B03496">
          <w:rPr>
            <w:noProof/>
          </w:rPr>
          <w:drawing>
            <wp:inline distT="0" distB="0" distL="0" distR="0" wp14:anchorId="7C3B3D37" wp14:editId="187C76CD">
              <wp:extent cx="5029200" cy="2950400"/>
              <wp:effectExtent l="0" t="0" r="0" b="2540"/>
              <wp:docPr id="1744234641" name="Picture 1"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4641" name="Picture 1" descr="A chart of numbers and lines&#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6119"/>
                      <a:stretch>
                        <a:fillRect/>
                      </a:stretch>
                    </pic:blipFill>
                    <pic:spPr bwMode="auto">
                      <a:xfrm>
                        <a:off x="0" y="0"/>
                        <a:ext cx="5029200" cy="29504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14C85C1" w14:textId="276E08D4" w:rsidR="00477C16" w:rsidDel="000174F9" w:rsidRDefault="00477C16">
      <w:pPr>
        <w:spacing w:after="120" w:line="360" w:lineRule="auto"/>
        <w:ind w:firstLine="720"/>
        <w:contextualSpacing/>
        <w:rPr>
          <w:del w:id="4543" w:author="Jujia Li" w:date="2025-07-01T18:52:00Z" w16du:dateUtc="2025-07-01T23:52:00Z"/>
          <w:rFonts w:ascii="Times New Roman" w:hAnsi="Times New Roman" w:cs="Times New Roman"/>
        </w:rPr>
        <w:pPrChange w:id="4544" w:author="Jujia Li" w:date="2025-07-21T17:51:00Z" w16du:dateUtc="2025-07-21T22:51:00Z">
          <w:pPr>
            <w:ind w:firstLine="720"/>
          </w:pPr>
        </w:pPrChange>
      </w:pPr>
      <w:del w:id="4545" w:author="Jujia Li" w:date="2025-07-01T18:52:00Z" w16du:dateUtc="2025-07-01T23:52:00Z">
        <w:r w:rsidRPr="00477C16" w:rsidDel="000174F9">
          <w:rPr>
            <w:rFonts w:ascii="Times New Roman" w:hAnsi="Times New Roman" w:cs="Times New Roman"/>
          </w:rPr>
          <w:delText xml:space="preserve">Figure </w:delText>
        </w:r>
      </w:del>
      <w:del w:id="4546" w:author="Jujia Li" w:date="2025-07-01T16:04:00Z" w16du:dateUtc="2025-07-01T21:04:00Z">
        <w:r w:rsidDel="00503425">
          <w:rPr>
            <w:rFonts w:ascii="Times New Roman" w:hAnsi="Times New Roman" w:cs="Times New Roman"/>
          </w:rPr>
          <w:delText>x</w:delText>
        </w:r>
        <w:r w:rsidRPr="00477C16" w:rsidDel="00503425">
          <w:rPr>
            <w:rFonts w:ascii="Times New Roman" w:hAnsi="Times New Roman" w:cs="Times New Roman"/>
          </w:rPr>
          <w:delText xml:space="preserve"> </w:delText>
        </w:r>
      </w:del>
      <w:del w:id="4547" w:author="Jujia Li" w:date="2025-07-01T18:52:00Z" w16du:dateUtc="2025-07-01T23:52:00Z">
        <w:r w:rsidR="00066F80" w:rsidRPr="00477C16" w:rsidDel="000174F9">
          <w:rPr>
            <w:rFonts w:ascii="Times New Roman" w:hAnsi="Times New Roman" w:cs="Times New Roman"/>
          </w:rPr>
          <w:delText>shows</w:delText>
        </w:r>
        <w:r w:rsidR="00066F80" w:rsidDel="000174F9">
          <w:rPr>
            <w:rFonts w:ascii="Times New Roman" w:hAnsi="Times New Roman" w:cs="Times New Roman"/>
          </w:rPr>
          <w:delText xml:space="preserve"> that</w:delText>
        </w:r>
        <w:r w:rsidRPr="00477C16" w:rsidDel="000174F9">
          <w:rPr>
            <w:rFonts w:ascii="Times New Roman" w:hAnsi="Times New Roman" w:cs="Times New Roman"/>
          </w:rPr>
          <w:delText xml:space="preserve"> </w:delText>
        </w:r>
        <w:r w:rsidR="00066F80" w:rsidDel="000174F9">
          <w:rPr>
            <w:rFonts w:ascii="Times New Roman" w:hAnsi="Times New Roman" w:cs="Times New Roman"/>
          </w:rPr>
          <w:delText>a</w:delText>
        </w:r>
        <w:r w:rsidRPr="00477C16" w:rsidDel="000174F9">
          <w:rPr>
            <w:rFonts w:ascii="Times New Roman" w:hAnsi="Times New Roman" w:cs="Times New Roman"/>
          </w:rPr>
          <w:delText xml:space="preserve"> consistent upward trend </w:delText>
        </w:r>
        <w:r w:rsidR="00066F80" w:rsidDel="000174F9">
          <w:rPr>
            <w:rFonts w:ascii="Times New Roman" w:hAnsi="Times New Roman" w:cs="Times New Roman"/>
          </w:rPr>
          <w:delText xml:space="preserve">of </w:delText>
        </w:r>
        <w:r w:rsidR="00066F80" w:rsidRPr="00477C16" w:rsidDel="000174F9">
          <w:rPr>
            <w:rFonts w:ascii="Times New Roman" w:hAnsi="Times New Roman" w:cs="Times New Roman"/>
          </w:rPr>
          <w:delText xml:space="preserve">monthly </w:delText>
        </w:r>
        <w:r w:rsidR="00066F80" w:rsidDel="000174F9">
          <w:rPr>
            <w:rFonts w:ascii="Times New Roman" w:hAnsi="Times New Roman" w:cs="Times New Roman"/>
          </w:rPr>
          <w:delText>B</w:delText>
        </w:r>
        <w:r w:rsidR="00066F80" w:rsidRPr="00477C16" w:rsidDel="000174F9">
          <w:rPr>
            <w:rFonts w:ascii="Times New Roman" w:hAnsi="Times New Roman" w:cs="Times New Roman"/>
          </w:rPr>
          <w:delText xml:space="preserve">uprenorphine consumption </w:delText>
        </w:r>
        <w:r w:rsidRPr="00477C16" w:rsidDel="000174F9">
          <w:rPr>
            <w:rFonts w:ascii="Times New Roman" w:hAnsi="Times New Roman" w:cs="Times New Roman"/>
          </w:rPr>
          <w:delText>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delText>
        </w:r>
      </w:del>
    </w:p>
    <w:p w14:paraId="2C39460C" w14:textId="03DB5093" w:rsidR="00994647" w:rsidRPr="004157A8" w:rsidDel="000174F9" w:rsidRDefault="00994647">
      <w:pPr>
        <w:spacing w:after="120" w:line="360" w:lineRule="auto"/>
        <w:ind w:firstLine="720"/>
        <w:contextualSpacing/>
        <w:rPr>
          <w:del w:id="4548" w:author="Jujia Li" w:date="2025-07-01T18:52:00Z" w16du:dateUtc="2025-07-01T23:52:00Z"/>
          <w:rFonts w:ascii="Times New Roman" w:hAnsi="Times New Roman" w:cs="Times New Roman"/>
        </w:rPr>
        <w:pPrChange w:id="4549" w:author="Jujia Li" w:date="2025-07-21T17:51:00Z" w16du:dateUtc="2025-07-21T22:51:00Z">
          <w:pPr>
            <w:ind w:firstLine="720"/>
          </w:pPr>
        </w:pPrChange>
      </w:pPr>
      <w:del w:id="4550" w:author="Jujia Li" w:date="2025-07-01T18:52:00Z" w16du:dateUtc="2025-07-01T23:52:00Z">
        <w:r w:rsidRPr="00994647" w:rsidDel="000174F9">
          <w:rPr>
            <w:rFonts w:ascii="Times New Roman" w:hAnsi="Times New Roman" w:cs="Times New Roman"/>
          </w:rPr>
          <w:delTex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delText>
        </w:r>
        <w:r w:rsidR="00CC6ACC" w:rsidRPr="00CC6ACC" w:rsidDel="000174F9">
          <w:rPr>
            <w:rFonts w:ascii="Times New Roman" w:hAnsi="Times New Roman" w:cs="Times New Roman"/>
            <w:b/>
            <w:bCs/>
            <w:color w:val="EE0000"/>
          </w:rPr>
          <w:delText xml:space="preserve"> Check CDC for Morgan</w:delText>
        </w:r>
        <w:r w:rsidR="00CC6ACC" w:rsidDel="000174F9">
          <w:rPr>
            <w:rFonts w:ascii="Times New Roman" w:hAnsi="Times New Roman" w:cs="Times New Roman"/>
            <w:b/>
            <w:bCs/>
            <w:color w:val="EE0000"/>
          </w:rPr>
          <w:delText xml:space="preserve">. </w:delText>
        </w:r>
      </w:del>
    </w:p>
    <w:p w14:paraId="738DAF3A" w14:textId="6AD9188A" w:rsidR="00CF340A" w:rsidRPr="00DE3ECF" w:rsidDel="000174F9" w:rsidRDefault="00CF340A">
      <w:pPr>
        <w:spacing w:after="120" w:line="360" w:lineRule="auto"/>
        <w:contextualSpacing/>
        <w:rPr>
          <w:del w:id="4551" w:author="Jujia Li" w:date="2025-07-01T18:52:00Z" w16du:dateUtc="2025-07-01T23:52:00Z"/>
          <w:rFonts w:ascii="Times New Roman" w:hAnsi="Times New Roman" w:cs="Times New Roman"/>
        </w:rPr>
        <w:pPrChange w:id="4552" w:author="Jujia Li" w:date="2025-07-21T17:51:00Z" w16du:dateUtc="2025-07-21T22:51:00Z">
          <w:pPr/>
        </w:pPrChange>
      </w:pPr>
      <w:del w:id="4553" w:author="Jujia Li" w:date="2025-07-01T18:52:00Z" w16du:dateUtc="2025-07-01T23:52:00Z">
        <w:r w:rsidDel="000174F9">
          <w:rPr>
            <w:rFonts w:ascii="Times New Roman" w:hAnsi="Times New Roman" w:cs="Times New Roman"/>
          </w:rPr>
          <w:delText xml:space="preserve">Figure. </w:delText>
        </w:r>
        <w:r w:rsidRPr="00DE3ECF" w:rsidDel="000174F9">
          <w:rPr>
            <w:rFonts w:ascii="Times New Roman" w:hAnsi="Times New Roman" w:cs="Times New Roman"/>
          </w:rPr>
          <w:delText>Hot Spot Analysis (Geti-Ord Gi*)</w:delText>
        </w:r>
        <w:r w:rsidDel="000174F9">
          <w:rPr>
            <w:rFonts w:ascii="Times New Roman" w:hAnsi="Times New Roman" w:cs="Times New Roman"/>
          </w:rPr>
          <w:delText xml:space="preserve"> of </w:delText>
        </w:r>
        <w:r w:rsidR="0037066E" w:rsidDel="000174F9">
          <w:rPr>
            <w:rFonts w:ascii="Times New Roman" w:hAnsi="Times New Roman" w:cs="Times New Roman"/>
          </w:rPr>
          <w:delText>Medication</w:delText>
        </w:r>
        <w:r w:rsidDel="000174F9">
          <w:rPr>
            <w:rFonts w:ascii="Times New Roman" w:hAnsi="Times New Roman" w:cs="Times New Roman"/>
          </w:rPr>
          <w:delText xml:space="preserve"> Consumption</w:delText>
        </w:r>
        <w:r w:rsidRPr="00985680" w:rsidDel="000174F9">
          <w:rPr>
            <w:rFonts w:ascii="Times New Roman" w:hAnsi="Times New Roman" w:cs="Times New Roman"/>
          </w:rPr>
          <w:delText xml:space="preserve"> </w:delText>
        </w:r>
        <w:r w:rsidDel="000174F9">
          <w:rPr>
            <w:rFonts w:ascii="Times New Roman" w:hAnsi="Times New Roman" w:cs="Times New Roman"/>
          </w:rPr>
          <w:delText>(Total)</w:delText>
        </w:r>
      </w:del>
    </w:p>
    <w:p w14:paraId="3578B135" w14:textId="22320A08" w:rsidR="00CF340A" w:rsidDel="000174F9" w:rsidRDefault="00CF340A">
      <w:pPr>
        <w:spacing w:after="120" w:line="360" w:lineRule="auto"/>
        <w:contextualSpacing/>
        <w:rPr>
          <w:del w:id="4554" w:author="Jujia Li" w:date="2025-07-01T18:52:00Z" w16du:dateUtc="2025-07-01T23:52:00Z"/>
          <w:rFonts w:ascii="Times New Roman" w:hAnsi="Times New Roman" w:cs="Times New Roman"/>
          <w:noProof/>
        </w:rPr>
        <w:pPrChange w:id="4555" w:author="Jujia Li" w:date="2025-07-21T17:51:00Z" w16du:dateUtc="2025-07-21T22:51:00Z">
          <w:pPr/>
        </w:pPrChange>
      </w:pPr>
      <w:del w:id="4556" w:author="Jujia Li" w:date="2025-07-01T18:52:00Z" w16du:dateUtc="2025-07-01T23:52:00Z">
        <w:r w:rsidDel="000174F9">
          <w:rPr>
            <w:noProof/>
          </w:rPr>
          <w:drawing>
            <wp:inline distT="0" distB="0" distL="0" distR="0" wp14:anchorId="31C5FB3B" wp14:editId="69D0CE10">
              <wp:extent cx="2774731" cy="1828800"/>
              <wp:effectExtent l="0" t="0" r="6985" b="0"/>
              <wp:docPr id="595255710"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61E80FD" wp14:editId="4DECEF31">
              <wp:extent cx="2731009" cy="1828800"/>
              <wp:effectExtent l="0" t="0" r="0" b="0"/>
              <wp:docPr id="55015289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8F8EF02" w14:textId="16FAB03E" w:rsidR="00CF340A" w:rsidRPr="004157A8" w:rsidDel="000174F9" w:rsidRDefault="00CF340A">
      <w:pPr>
        <w:spacing w:after="120" w:line="360" w:lineRule="auto"/>
        <w:ind w:left="720" w:firstLine="720"/>
        <w:contextualSpacing/>
        <w:rPr>
          <w:del w:id="4557" w:author="Jujia Li" w:date="2025-07-01T18:52:00Z" w16du:dateUtc="2025-07-01T23:52:00Z"/>
          <w:rFonts w:ascii="Times New Roman" w:hAnsi="Times New Roman" w:cs="Times New Roman"/>
          <w:noProof/>
        </w:rPr>
        <w:pPrChange w:id="4558" w:author="Jujia Li" w:date="2025-07-21T17:51:00Z" w16du:dateUtc="2025-07-21T22:51:00Z">
          <w:pPr>
            <w:ind w:left="720" w:firstLine="720"/>
          </w:pPr>
        </w:pPrChange>
      </w:pPr>
      <w:del w:id="4559" w:author="Jujia Li" w:date="2025-07-01T18:52:00Z" w16du:dateUtc="2025-07-01T23:52:00Z">
        <w:r w:rsidDel="000174F9">
          <w:rPr>
            <w:rFonts w:ascii="Times New Roman" w:hAnsi="Times New Roman" w:cs="Times New Roman"/>
          </w:rPr>
          <w:delText xml:space="preserve">(a) </w:delText>
        </w:r>
        <w:r w:rsidRPr="00985680" w:rsidDel="000174F9">
          <w:rPr>
            <w:rFonts w:ascii="Times New Roman" w:hAnsi="Times New Roman" w:cs="Times New Roman"/>
          </w:rPr>
          <w:delText>Buprenorphine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(b) </w:delText>
        </w:r>
        <w:r w:rsidRPr="003F3C02" w:rsidDel="000174F9">
          <w:rPr>
            <w:rFonts w:ascii="Times New Roman" w:hAnsi="Times New Roman" w:cs="Times New Roman"/>
          </w:rPr>
          <w:delText>Hydrocodone</w:delText>
        </w:r>
      </w:del>
    </w:p>
    <w:p w14:paraId="1266565B" w14:textId="26EA9A7A" w:rsidR="00CF340A" w:rsidDel="000174F9" w:rsidRDefault="00CF340A">
      <w:pPr>
        <w:spacing w:after="120" w:line="360" w:lineRule="auto"/>
        <w:contextualSpacing/>
        <w:rPr>
          <w:del w:id="4560" w:author="Jujia Li" w:date="2025-07-01T18:52:00Z" w16du:dateUtc="2025-07-01T23:52:00Z"/>
          <w:rFonts w:ascii="Times New Roman" w:hAnsi="Times New Roman" w:cs="Times New Roman"/>
          <w:noProof/>
        </w:rPr>
        <w:pPrChange w:id="4561" w:author="Jujia Li" w:date="2025-07-21T17:51:00Z" w16du:dateUtc="2025-07-21T22:51:00Z">
          <w:pPr/>
        </w:pPrChange>
      </w:pPr>
      <w:del w:id="4562" w:author="Jujia Li" w:date="2025-07-01T18:52:00Z" w16du:dateUtc="2025-07-01T23:52:00Z">
        <w:r w:rsidDel="000174F9">
          <w:rPr>
            <w:rFonts w:ascii="Times New Roman" w:hAnsi="Times New Roman" w:cs="Times New Roman"/>
            <w:noProof/>
          </w:rPr>
          <w:drawing>
            <wp:inline distT="0" distB="0" distL="0" distR="0" wp14:anchorId="01D8F25B" wp14:editId="22550C8B">
              <wp:extent cx="2730844" cy="1828800"/>
              <wp:effectExtent l="0" t="0" r="0" b="0"/>
              <wp:docPr id="943777876"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E75BA12" wp14:editId="368795CD">
              <wp:extent cx="2825181" cy="1828800"/>
              <wp:effectExtent l="0" t="0" r="0" b="0"/>
              <wp:docPr id="832284153"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727ED43" w14:textId="3C6C4EA5" w:rsidR="00CF340A" w:rsidRPr="004157A8" w:rsidDel="000174F9" w:rsidRDefault="00CF340A">
      <w:pPr>
        <w:spacing w:after="120" w:line="360" w:lineRule="auto"/>
        <w:ind w:left="720" w:firstLine="720"/>
        <w:contextualSpacing/>
        <w:rPr>
          <w:del w:id="4563" w:author="Jujia Li" w:date="2025-07-01T18:52:00Z" w16du:dateUtc="2025-07-01T23:52:00Z"/>
          <w:rFonts w:ascii="Times New Roman" w:hAnsi="Times New Roman" w:cs="Times New Roman"/>
          <w:noProof/>
        </w:rPr>
        <w:pPrChange w:id="4564" w:author="Jujia Li" w:date="2025-07-21T17:51:00Z" w16du:dateUtc="2025-07-21T22:51:00Z">
          <w:pPr>
            <w:ind w:left="720" w:firstLine="720"/>
          </w:pPr>
        </w:pPrChange>
      </w:pPr>
      <w:del w:id="4565" w:author="Jujia Li" w:date="2025-07-01T18:52:00Z" w16du:dateUtc="2025-07-01T23:52:00Z">
        <w:r w:rsidDel="000174F9">
          <w:rPr>
            <w:rFonts w:ascii="Times New Roman" w:hAnsi="Times New Roman" w:cs="Times New Roman"/>
          </w:rPr>
          <w:delText xml:space="preserve">(c) </w:delText>
        </w:r>
        <w:r w:rsidRPr="003F3C02" w:rsidDel="000174F9">
          <w:rPr>
            <w:rFonts w:ascii="Times New Roman" w:hAnsi="Times New Roman" w:cs="Times New Roman"/>
          </w:rPr>
          <w:delText>Methadone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(d) </w:delText>
        </w:r>
        <w:r w:rsidRPr="00AE4440" w:rsidDel="000174F9">
          <w:rPr>
            <w:rFonts w:ascii="Times New Roman" w:hAnsi="Times New Roman" w:cs="Times New Roman"/>
          </w:rPr>
          <w:delText>Oxycodone</w:delText>
        </w:r>
      </w:del>
    </w:p>
    <w:p w14:paraId="465EF5D3" w14:textId="4FB685D6" w:rsidR="00C537D9" w:rsidDel="000174F9" w:rsidRDefault="007B670C">
      <w:pPr>
        <w:spacing w:after="120" w:line="360" w:lineRule="auto"/>
        <w:ind w:firstLine="720"/>
        <w:contextualSpacing/>
        <w:rPr>
          <w:del w:id="4566" w:author="Jujia Li" w:date="2025-07-01T18:52:00Z" w16du:dateUtc="2025-07-01T23:52:00Z"/>
          <w:rFonts w:ascii="Times New Roman" w:hAnsi="Times New Roman" w:cs="Times New Roman"/>
        </w:rPr>
        <w:pPrChange w:id="4567" w:author="Jujia Li" w:date="2025-07-21T17:51:00Z" w16du:dateUtc="2025-07-21T22:51:00Z">
          <w:pPr>
            <w:ind w:firstLine="720"/>
          </w:pPr>
        </w:pPrChange>
      </w:pPr>
      <w:del w:id="4568" w:author="Jujia Li" w:date="2025-07-01T18:52:00Z" w16du:dateUtc="2025-07-01T23:52:00Z">
        <w:r w:rsidRPr="007B670C" w:rsidDel="000174F9">
          <w:rPr>
            <w:rFonts w:ascii="Times New Roman" w:hAnsi="Times New Roman" w:cs="Times New Roman"/>
          </w:rPr>
          <w:delText xml:space="preserve">Figure </w:delText>
        </w:r>
      </w:del>
      <w:del w:id="4569" w:author="Jujia Li" w:date="2025-07-01T16:04:00Z" w16du:dateUtc="2025-07-01T21:04:00Z">
        <w:r w:rsidDel="00503425">
          <w:rPr>
            <w:rFonts w:ascii="Times New Roman" w:hAnsi="Times New Roman" w:cs="Times New Roman"/>
          </w:rPr>
          <w:delText xml:space="preserve">x </w:delText>
        </w:r>
      </w:del>
      <w:del w:id="4570" w:author="Jujia Li" w:date="2025-07-01T18:52:00Z" w16du:dateUtc="2025-07-01T23:52:00Z">
        <w:r w:rsidDel="000174F9">
          <w:rPr>
            <w:rFonts w:ascii="Times New Roman" w:hAnsi="Times New Roman" w:cs="Times New Roman"/>
          </w:rPr>
          <w:delText>(a)</w:delText>
        </w:r>
        <w:r w:rsidRPr="007B670C" w:rsidDel="000174F9">
          <w:rPr>
            <w:rFonts w:ascii="Times New Roman" w:hAnsi="Times New Roman" w:cs="Times New Roman"/>
          </w:rPr>
          <w:delText xml:space="preserve"> presents the spatial distribution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delText>
        </w:r>
        <w:r w:rsidR="00F448A5" w:rsidDel="000174F9">
          <w:rPr>
            <w:rFonts w:ascii="Times New Roman" w:hAnsi="Times New Roman" w:cs="Times New Roman"/>
          </w:rPr>
          <w:delText xml:space="preserve"> </w:delText>
        </w:r>
        <w:r w:rsidRPr="007B670C" w:rsidDel="000174F9">
          <w:rPr>
            <w:rFonts w:ascii="Times New Roman" w:hAnsi="Times New Roman" w:cs="Times New Roman"/>
          </w:rPr>
          <w:delTex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delText>
        </w:r>
        <w:r w:rsidR="00153F54" w:rsidRPr="00153F54" w:rsidDel="000174F9">
          <w:rPr>
            <w:rFonts w:ascii="Times New Roman" w:hAnsi="Times New Roman" w:cs="Times New Roman"/>
          </w:rPr>
          <w:delText xml:space="preserve">In Figure </w:delText>
        </w:r>
        <w:r w:rsidR="00FC45F0" w:rsidDel="000174F9">
          <w:rPr>
            <w:rFonts w:ascii="Times New Roman" w:hAnsi="Times New Roman" w:cs="Times New Roman"/>
          </w:rPr>
          <w:delText>x</w:delText>
        </w:r>
        <w:r w:rsidR="00153F54" w:rsidRPr="00153F54" w:rsidDel="000174F9">
          <w:rPr>
            <w:rFonts w:ascii="Times New Roman" w:hAnsi="Times New Roman" w:cs="Times New Roman"/>
          </w:rPr>
          <w:delText xml:space="preserve">, we also present the spatial distribution of the other three opioid medications for comparison. Although the Moran’s I statistics for these drugs were not statistically significant, the maps still reveal notable concentrations of consumption in Jefferson and Shelby counties. </w:delText>
        </w:r>
      </w:del>
    </w:p>
    <w:p w14:paraId="3BC899F6" w14:textId="724063F7" w:rsidR="00C537D9" w:rsidDel="00AD2C31" w:rsidRDefault="00C537D9">
      <w:pPr>
        <w:spacing w:after="120" w:line="360" w:lineRule="auto"/>
        <w:contextualSpacing/>
        <w:rPr>
          <w:del w:id="4571" w:author="Jujia Li" w:date="2025-07-21T17:33:00Z" w16du:dateUtc="2025-07-21T22:33:00Z"/>
          <w:rFonts w:ascii="Times New Roman" w:hAnsi="Times New Roman" w:cs="Times New Roman"/>
        </w:rPr>
        <w:pPrChange w:id="4572" w:author="Jujia Li" w:date="2025-07-21T17:51:00Z" w16du:dateUtc="2025-07-21T22:51:00Z">
          <w:pPr/>
        </w:pPrChange>
      </w:pPr>
    </w:p>
    <w:p w14:paraId="7238F09E" w14:textId="34270420" w:rsidR="00864B74" w:rsidRPr="00864B74" w:rsidDel="00522F02" w:rsidRDefault="00864B74">
      <w:pPr>
        <w:spacing w:after="120" w:line="360" w:lineRule="auto"/>
        <w:contextualSpacing/>
        <w:rPr>
          <w:del w:id="4573" w:author="Jujia Li" w:date="2025-07-21T17:47:00Z" w16du:dateUtc="2025-07-21T22:47:00Z"/>
          <w:rFonts w:ascii="Times New Roman" w:hAnsi="Times New Roman" w:cs="Times New Roman"/>
          <w:b/>
          <w:bCs/>
          <w:i/>
          <w:iCs/>
        </w:rPr>
        <w:pPrChange w:id="4574" w:author="Jujia Li" w:date="2025-07-21T17:51:00Z" w16du:dateUtc="2025-07-21T22:51:00Z">
          <w:pPr/>
        </w:pPrChange>
      </w:pPr>
      <w:del w:id="4575" w:author="Jujia Li" w:date="2025-07-21T17:33:00Z" w16du:dateUtc="2025-07-21T22:33:00Z">
        <w:r w:rsidRPr="00864B74" w:rsidDel="00AD2C31">
          <w:rPr>
            <w:rFonts w:ascii="Times New Roman" w:hAnsi="Times New Roman" w:cs="Times New Roman"/>
            <w:b/>
            <w:bCs/>
            <w:i/>
            <w:iCs/>
          </w:rPr>
          <w:delText xml:space="preserve">Per Capita </w:delText>
        </w:r>
      </w:del>
      <w:del w:id="4576" w:author="Jujia Li" w:date="2025-07-21T17:47:00Z" w16du:dateUtc="2025-07-21T22:47:00Z">
        <w:r w:rsidRPr="00864B74" w:rsidDel="00522F02">
          <w:rPr>
            <w:rFonts w:ascii="Times New Roman" w:hAnsi="Times New Roman" w:cs="Times New Roman"/>
            <w:b/>
            <w:bCs/>
            <w:i/>
            <w:iCs/>
          </w:rPr>
          <w:delText xml:space="preserve">Opioid Medication </w:delText>
        </w:r>
      </w:del>
      <w:ins w:id="4577" w:author="Yuhui Yao" w:date="2025-07-08T09:56:00Z" w16du:dateUtc="2025-07-08T14:56:00Z">
        <w:del w:id="4578" w:author="Jujia Li" w:date="2025-07-21T17:33:00Z" w16du:dateUtc="2025-07-21T22:33:00Z">
          <w:r w:rsidR="009019E8" w:rsidDel="00AD2C31">
            <w:rPr>
              <w:rFonts w:ascii="Times New Roman" w:hAnsi="Times New Roman" w:cs="Times New Roman"/>
              <w:b/>
              <w:bCs/>
              <w:i/>
              <w:iCs/>
            </w:rPr>
            <w:delText>Drug</w:delText>
          </w:r>
        </w:del>
        <w:del w:id="4579" w:author="Jujia Li" w:date="2025-07-21T17:47:00Z" w16du:dateUtc="2025-07-21T22:47:00Z">
          <w:r w:rsidR="009019E8" w:rsidRPr="00864B74" w:rsidDel="00522F02">
            <w:rPr>
              <w:rFonts w:ascii="Times New Roman" w:hAnsi="Times New Roman" w:cs="Times New Roman"/>
              <w:b/>
              <w:bCs/>
              <w:i/>
              <w:iCs/>
            </w:rPr>
            <w:delText xml:space="preserve"> </w:delText>
          </w:r>
        </w:del>
      </w:ins>
      <w:del w:id="4580" w:author="Jujia Li" w:date="2025-07-01T19:00:00Z" w16du:dateUtc="2025-07-02T00:00:00Z">
        <w:r w:rsidRPr="00864B74" w:rsidDel="008037B8">
          <w:rPr>
            <w:rFonts w:ascii="Times New Roman" w:hAnsi="Times New Roman" w:cs="Times New Roman"/>
            <w:b/>
            <w:bCs/>
            <w:i/>
            <w:iCs/>
          </w:rPr>
          <w:delText xml:space="preserve">Consumption </w:delText>
        </w:r>
      </w:del>
      <w:del w:id="4581" w:author="Jujia Li" w:date="2025-07-21T17:47:00Z" w16du:dateUtc="2025-07-21T22:47:00Z">
        <w:r w:rsidRPr="00864B74" w:rsidDel="00522F02">
          <w:rPr>
            <w:rFonts w:ascii="Times New Roman" w:hAnsi="Times New Roman" w:cs="Times New Roman"/>
            <w:b/>
            <w:bCs/>
            <w:i/>
            <w:iCs/>
          </w:rPr>
          <w:delText>Analysis</w:delText>
        </w:r>
      </w:del>
    </w:p>
    <w:p w14:paraId="31891552" w14:textId="6C3B319E" w:rsidR="00CC2C37" w:rsidRPr="004157A8" w:rsidRDefault="00CC2C37">
      <w:pPr>
        <w:spacing w:after="120" w:line="360" w:lineRule="auto"/>
        <w:contextualSpacing/>
        <w:rPr>
          <w:rFonts w:ascii="Times New Roman" w:hAnsi="Times New Roman" w:cs="Times New Roman"/>
        </w:rPr>
        <w:pPrChange w:id="4582" w:author="Jujia Li" w:date="2025-07-21T17:51:00Z" w16du:dateUtc="2025-07-21T22:51:00Z">
          <w:pPr>
            <w:spacing w:after="0" w:line="480" w:lineRule="auto"/>
          </w:pPr>
        </w:pPrChange>
      </w:pPr>
      <w:r w:rsidRPr="004157A8">
        <w:rPr>
          <w:rFonts w:ascii="Times New Roman" w:hAnsi="Times New Roman" w:cs="Times New Roman"/>
        </w:rPr>
        <w:t xml:space="preserve">Table </w:t>
      </w:r>
      <w:del w:id="4583" w:author="Jujia Li" w:date="2025-07-01T16:04:00Z" w16du:dateUtc="2025-07-01T21:04:00Z">
        <w:r w:rsidRPr="004157A8" w:rsidDel="00503425">
          <w:rPr>
            <w:rFonts w:ascii="Times New Roman" w:hAnsi="Times New Roman" w:cs="Times New Roman"/>
          </w:rPr>
          <w:delText>x</w:delText>
        </w:r>
      </w:del>
      <w:ins w:id="4584" w:author="Jujia Li" w:date="2025-07-21T17:34:00Z" w16du:dateUtc="2025-07-21T22:34:00Z">
        <w:r w:rsidR="00AD2C31">
          <w:rPr>
            <w:rFonts w:ascii="Times New Roman" w:hAnsi="Times New Roman" w:cs="Times New Roman"/>
          </w:rPr>
          <w:t>3</w:t>
        </w:r>
      </w:ins>
      <w:r w:rsidRPr="004157A8">
        <w:rPr>
          <w:rFonts w:ascii="Times New Roman" w:hAnsi="Times New Roman" w:cs="Times New Roman"/>
        </w:rPr>
        <w:t>. Global Moran's I Summary</w:t>
      </w:r>
      <w:r>
        <w:rPr>
          <w:rFonts w:ascii="Times New Roman" w:hAnsi="Times New Roman" w:cs="Times New Roman"/>
        </w:rPr>
        <w:t xml:space="preserve"> of </w:t>
      </w:r>
      <w:r w:rsidR="00864B74">
        <w:rPr>
          <w:rFonts w:ascii="Times New Roman" w:hAnsi="Times New Roman" w:cs="Times New Roman"/>
        </w:rPr>
        <w:t>Medication</w:t>
      </w:r>
      <w:r>
        <w:rPr>
          <w:rFonts w:ascii="Times New Roman" w:hAnsi="Times New Roman" w:cs="Times New Roman"/>
        </w:rPr>
        <w:t xml:space="preserve"> </w:t>
      </w:r>
      <w:del w:id="4585" w:author="Jujia Li" w:date="2025-07-01T19:01:00Z" w16du:dateUtc="2025-07-02T00:01:00Z">
        <w:r w:rsidDel="001A5DD9">
          <w:rPr>
            <w:rFonts w:ascii="Times New Roman" w:hAnsi="Times New Roman" w:cs="Times New Roman"/>
          </w:rPr>
          <w:delText xml:space="preserve">Consumption </w:delText>
        </w:r>
      </w:del>
      <w:ins w:id="4586" w:author="Jujia Li" w:date="2025-07-21T14:46:00Z" w16du:dateUtc="2025-07-21T19:46:00Z">
        <w:r w:rsidR="00333A1B">
          <w:rPr>
            <w:rFonts w:ascii="Times New Roman" w:hAnsi="Times New Roman" w:cs="Times New Roman"/>
          </w:rPr>
          <w:t>Consumption</w:t>
        </w:r>
      </w:ins>
      <w:ins w:id="4587" w:author="Jujia Li" w:date="2025-07-01T19:01:00Z" w16du:dateUtc="2025-07-02T00:01:00Z">
        <w:r w:rsidR="001A5DD9">
          <w:rPr>
            <w:rFonts w:ascii="Times New Roman" w:hAnsi="Times New Roman" w:cs="Times New Roman"/>
          </w:rPr>
          <w:t xml:space="preserve"> </w:t>
        </w:r>
      </w:ins>
      <w:r>
        <w:rPr>
          <w:rFonts w:ascii="Times New Roman" w:hAnsi="Times New Roman" w:cs="Times New Roman"/>
        </w:rPr>
        <w:t>(Per Capita)</w:t>
      </w:r>
      <w:r w:rsidRPr="00F34DC7">
        <w:rPr>
          <w:rFonts w:ascii="Times New Roman" w:hAnsi="Times New Roman" w:cs="Times New Roman"/>
        </w:rPr>
        <w:t xml:space="preserve"> </w:t>
      </w:r>
      <w:del w:id="4588" w:author="Jujia Li" w:date="2025-07-01T19:01:00Z" w16du:dateUtc="2025-07-02T00:01:00Z">
        <w:r w:rsidDel="00B61280">
          <w:rPr>
            <w:rFonts w:ascii="Times New Roman" w:hAnsi="Times New Roman" w:cs="Times New Roman"/>
          </w:rPr>
          <w:delText>for</w:delText>
        </w:r>
      </w:del>
      <w:ins w:id="4589" w:author="Jujia Li" w:date="2025-07-01T19:01:00Z" w16du:dateUtc="2025-07-02T00:01:00Z">
        <w:r w:rsidR="00B61280">
          <w:rPr>
            <w:rFonts w:ascii="Times New Roman" w:hAnsi="Times New Roman" w:cs="Times New Roman"/>
          </w:rPr>
          <w:t>across</w:t>
        </w:r>
      </w:ins>
      <w:r>
        <w:rPr>
          <w:rFonts w:ascii="Times New Roman" w:hAnsi="Times New Roman" w:cs="Times New Roman"/>
        </w:rPr>
        <w:t xml:space="preserve"> Counties in North</w:t>
      </w:r>
      <w:r w:rsidR="00CA262A">
        <w:rPr>
          <w:rFonts w:ascii="Times New Roman" w:hAnsi="Times New Roman" w:cs="Times New Roman"/>
        </w:rPr>
        <w:t>west</w:t>
      </w:r>
      <w:r>
        <w:rPr>
          <w:rFonts w:ascii="Times New Roman" w:hAnsi="Times New Roman" w:cs="Times New Roman"/>
        </w:rPr>
        <w:t xml:space="preserve"> A</w:t>
      </w:r>
      <w:r w:rsidR="0020492A">
        <w:rPr>
          <w:rFonts w:ascii="Times New Roman" w:hAnsi="Times New Roman" w:cs="Times New Roman"/>
        </w:rPr>
        <w:t>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0"/>
        <w:gridCol w:w="1786"/>
        <w:gridCol w:w="1714"/>
        <w:gridCol w:w="1702"/>
        <w:gridCol w:w="1688"/>
        <w:tblGridChange w:id="4590">
          <w:tblGrid>
            <w:gridCol w:w="1750"/>
            <w:gridCol w:w="1786"/>
            <w:gridCol w:w="1714"/>
            <w:gridCol w:w="1702"/>
            <w:gridCol w:w="1688"/>
          </w:tblGrid>
        </w:tblGridChange>
      </w:tblGrid>
      <w:tr w:rsidR="00CC2C37" w:rsidRPr="008C68DD" w14:paraId="2F00B103" w14:textId="77777777" w:rsidTr="00AD2764">
        <w:trPr>
          <w:trHeight w:val="288"/>
        </w:trPr>
        <w:tc>
          <w:tcPr>
            <w:tcW w:w="1800" w:type="dxa"/>
            <w:tcBorders>
              <w:top w:val="single" w:sz="4" w:space="0" w:color="auto"/>
              <w:bottom w:val="single" w:sz="4" w:space="0" w:color="auto"/>
            </w:tcBorders>
            <w:vAlign w:val="center"/>
          </w:tcPr>
          <w:p w14:paraId="7303CB25" w14:textId="77777777" w:rsidR="00CC2C37" w:rsidRPr="008C68DD" w:rsidRDefault="00CC2C37">
            <w:pPr>
              <w:spacing w:after="120" w:line="360" w:lineRule="auto"/>
              <w:contextualSpacing/>
              <w:jc w:val="center"/>
              <w:rPr>
                <w:rFonts w:ascii="Times New Roman" w:hAnsi="Times New Roman" w:cs="Times New Roman"/>
              </w:rPr>
              <w:pPrChange w:id="4591" w:author="Jujia Li" w:date="2025-07-21T17:51:00Z" w16du:dateUtc="2025-07-21T22:51:00Z">
                <w:pPr>
                  <w:jc w:val="center"/>
                </w:pPr>
              </w:pPrChange>
            </w:pPr>
          </w:p>
        </w:tc>
        <w:tc>
          <w:tcPr>
            <w:tcW w:w="1689" w:type="dxa"/>
            <w:tcBorders>
              <w:top w:val="single" w:sz="4" w:space="0" w:color="auto"/>
              <w:bottom w:val="single" w:sz="4" w:space="0" w:color="auto"/>
            </w:tcBorders>
            <w:vAlign w:val="center"/>
          </w:tcPr>
          <w:p w14:paraId="73953AE8" w14:textId="77777777" w:rsidR="00CC2C37" w:rsidRPr="008C68DD" w:rsidRDefault="00CC2C37">
            <w:pPr>
              <w:spacing w:after="120" w:line="360" w:lineRule="auto"/>
              <w:contextualSpacing/>
              <w:jc w:val="center"/>
              <w:rPr>
                <w:rFonts w:ascii="Times New Roman" w:hAnsi="Times New Roman" w:cs="Times New Roman"/>
                <w:b/>
                <w:bCs/>
              </w:rPr>
              <w:pPrChange w:id="4592" w:author="Jujia Li" w:date="2025-07-21T17:51:00Z" w16du:dateUtc="2025-07-21T22:51:00Z">
                <w:pPr>
                  <w:jc w:val="center"/>
                </w:pPr>
              </w:pPrChange>
            </w:pPr>
            <w:r w:rsidRPr="008C68DD">
              <w:rPr>
                <w:rFonts w:ascii="Times New Roman" w:hAnsi="Times New Roman" w:cs="Times New Roman"/>
                <w:b/>
                <w:bCs/>
              </w:rPr>
              <w:t>Buprenorphine</w:t>
            </w:r>
          </w:p>
        </w:tc>
        <w:tc>
          <w:tcPr>
            <w:tcW w:w="1723" w:type="dxa"/>
            <w:tcBorders>
              <w:top w:val="single" w:sz="4" w:space="0" w:color="auto"/>
              <w:bottom w:val="single" w:sz="4" w:space="0" w:color="auto"/>
            </w:tcBorders>
            <w:vAlign w:val="center"/>
          </w:tcPr>
          <w:p w14:paraId="3F01C8D9" w14:textId="77777777" w:rsidR="00CC2C37" w:rsidRPr="008C68DD" w:rsidRDefault="00CC2C37">
            <w:pPr>
              <w:spacing w:after="120" w:line="360" w:lineRule="auto"/>
              <w:contextualSpacing/>
              <w:jc w:val="center"/>
              <w:rPr>
                <w:rFonts w:ascii="Times New Roman" w:hAnsi="Times New Roman" w:cs="Times New Roman"/>
                <w:b/>
                <w:bCs/>
              </w:rPr>
              <w:pPrChange w:id="4593" w:author="Jujia Li" w:date="2025-07-21T17:51:00Z" w16du:dateUtc="2025-07-21T22:51:00Z">
                <w:pPr>
                  <w:jc w:val="center"/>
                </w:pPr>
              </w:pPrChange>
            </w:pPr>
            <w:r w:rsidRPr="008C68DD">
              <w:rPr>
                <w:rFonts w:ascii="Times New Roman" w:hAnsi="Times New Roman" w:cs="Times New Roman"/>
                <w:b/>
                <w:bCs/>
              </w:rPr>
              <w:t>Hydrocodone</w:t>
            </w:r>
          </w:p>
        </w:tc>
        <w:tc>
          <w:tcPr>
            <w:tcW w:w="1714" w:type="dxa"/>
            <w:tcBorders>
              <w:top w:val="single" w:sz="4" w:space="0" w:color="auto"/>
              <w:bottom w:val="single" w:sz="4" w:space="0" w:color="auto"/>
            </w:tcBorders>
            <w:vAlign w:val="center"/>
          </w:tcPr>
          <w:p w14:paraId="4282FC55" w14:textId="77777777" w:rsidR="00CC2C37" w:rsidRPr="008C68DD" w:rsidRDefault="00CC2C37">
            <w:pPr>
              <w:spacing w:after="120" w:line="360" w:lineRule="auto"/>
              <w:contextualSpacing/>
              <w:jc w:val="center"/>
              <w:rPr>
                <w:rFonts w:ascii="Times New Roman" w:hAnsi="Times New Roman" w:cs="Times New Roman"/>
                <w:b/>
                <w:bCs/>
              </w:rPr>
              <w:pPrChange w:id="4594" w:author="Jujia Li" w:date="2025-07-21T17:51:00Z" w16du:dateUtc="2025-07-21T22:51:00Z">
                <w:pPr>
                  <w:jc w:val="center"/>
                </w:pPr>
              </w:pPrChange>
            </w:pPr>
            <w:r w:rsidRPr="008C68DD">
              <w:rPr>
                <w:rFonts w:ascii="Times New Roman" w:hAnsi="Times New Roman" w:cs="Times New Roman"/>
                <w:b/>
                <w:bCs/>
              </w:rPr>
              <w:t>Methadone</w:t>
            </w:r>
          </w:p>
        </w:tc>
        <w:tc>
          <w:tcPr>
            <w:tcW w:w="1714" w:type="dxa"/>
            <w:tcBorders>
              <w:top w:val="single" w:sz="4" w:space="0" w:color="auto"/>
              <w:bottom w:val="single" w:sz="4" w:space="0" w:color="auto"/>
            </w:tcBorders>
            <w:vAlign w:val="center"/>
          </w:tcPr>
          <w:p w14:paraId="36171801" w14:textId="77777777" w:rsidR="00CC2C37" w:rsidRPr="008C68DD" w:rsidRDefault="00CC2C37">
            <w:pPr>
              <w:spacing w:after="120" w:line="360" w:lineRule="auto"/>
              <w:contextualSpacing/>
              <w:jc w:val="center"/>
              <w:rPr>
                <w:rFonts w:ascii="Times New Roman" w:hAnsi="Times New Roman" w:cs="Times New Roman"/>
                <w:b/>
                <w:bCs/>
              </w:rPr>
              <w:pPrChange w:id="4595" w:author="Jujia Li" w:date="2025-07-21T17:51:00Z" w16du:dateUtc="2025-07-21T22:51:00Z">
                <w:pPr>
                  <w:jc w:val="center"/>
                </w:pPr>
              </w:pPrChange>
            </w:pPr>
            <w:r w:rsidRPr="008C68DD">
              <w:rPr>
                <w:rFonts w:ascii="Times New Roman" w:hAnsi="Times New Roman" w:cs="Times New Roman"/>
                <w:b/>
                <w:bCs/>
              </w:rPr>
              <w:t>Oxycodone</w:t>
            </w:r>
          </w:p>
        </w:tc>
      </w:tr>
      <w:tr w:rsidR="00CC2C37" w:rsidRPr="008C68DD" w14:paraId="53CB367F" w14:textId="77777777" w:rsidTr="00AD2764">
        <w:trPr>
          <w:trHeight w:val="288"/>
        </w:trPr>
        <w:tc>
          <w:tcPr>
            <w:tcW w:w="1800" w:type="dxa"/>
            <w:tcBorders>
              <w:top w:val="single" w:sz="4" w:space="0" w:color="auto"/>
            </w:tcBorders>
            <w:vAlign w:val="center"/>
          </w:tcPr>
          <w:p w14:paraId="489380FA" w14:textId="77777777" w:rsidR="00CC2C37" w:rsidRPr="008C68DD" w:rsidRDefault="00CC2C37">
            <w:pPr>
              <w:spacing w:after="120" w:line="360" w:lineRule="auto"/>
              <w:contextualSpacing/>
              <w:jc w:val="right"/>
              <w:rPr>
                <w:rFonts w:ascii="Times New Roman" w:hAnsi="Times New Roman" w:cs="Times New Roman"/>
              </w:rPr>
              <w:pPrChange w:id="4596" w:author="Jujia Li" w:date="2025-07-21T17:51:00Z" w16du:dateUtc="2025-07-21T22:51:00Z">
                <w:pPr>
                  <w:jc w:val="right"/>
                </w:pPr>
              </w:pPrChange>
            </w:pPr>
            <w:r w:rsidRPr="008C68DD">
              <w:rPr>
                <w:rFonts w:ascii="Times New Roman" w:hAnsi="Times New Roman" w:cs="Times New Roman"/>
              </w:rPr>
              <w:t>Moran's Index</w:t>
            </w:r>
          </w:p>
        </w:tc>
        <w:tc>
          <w:tcPr>
            <w:tcW w:w="1689" w:type="dxa"/>
            <w:tcBorders>
              <w:top w:val="single" w:sz="4" w:space="0" w:color="auto"/>
            </w:tcBorders>
            <w:vAlign w:val="bottom"/>
          </w:tcPr>
          <w:p w14:paraId="5DC7DC32" w14:textId="77777777" w:rsidR="00CC2C37" w:rsidRPr="008C68DD" w:rsidRDefault="00CC2C37">
            <w:pPr>
              <w:spacing w:after="120" w:line="360" w:lineRule="auto"/>
              <w:contextualSpacing/>
              <w:jc w:val="right"/>
              <w:rPr>
                <w:rFonts w:ascii="Times New Roman" w:hAnsi="Times New Roman" w:cs="Times New Roman"/>
              </w:rPr>
              <w:pPrChange w:id="4597" w:author="Jujia Li" w:date="2025-07-21T17:51:00Z" w16du:dateUtc="2025-07-21T22:51:00Z">
                <w:pPr>
                  <w:jc w:val="right"/>
                </w:pPr>
              </w:pPrChange>
            </w:pPr>
            <w:r w:rsidRPr="008C68DD">
              <w:rPr>
                <w:rFonts w:ascii="Times New Roman" w:hAnsi="Times New Roman" w:cs="Times New Roman"/>
              </w:rPr>
              <w:t>0.088832</w:t>
            </w:r>
          </w:p>
        </w:tc>
        <w:tc>
          <w:tcPr>
            <w:tcW w:w="1723" w:type="dxa"/>
            <w:tcBorders>
              <w:top w:val="single" w:sz="4" w:space="0" w:color="auto"/>
            </w:tcBorders>
            <w:vAlign w:val="bottom"/>
          </w:tcPr>
          <w:p w14:paraId="57576126" w14:textId="77777777" w:rsidR="00CC2C37" w:rsidRPr="008C68DD" w:rsidRDefault="00CC2C37">
            <w:pPr>
              <w:spacing w:after="120" w:line="360" w:lineRule="auto"/>
              <w:contextualSpacing/>
              <w:jc w:val="right"/>
              <w:rPr>
                <w:rFonts w:ascii="Times New Roman" w:hAnsi="Times New Roman" w:cs="Times New Roman"/>
              </w:rPr>
              <w:pPrChange w:id="4598" w:author="Jujia Li" w:date="2025-07-21T17:51:00Z" w16du:dateUtc="2025-07-21T22:51:00Z">
                <w:pPr>
                  <w:jc w:val="right"/>
                </w:pPr>
              </w:pPrChange>
            </w:pPr>
            <w:r w:rsidRPr="008C68DD">
              <w:rPr>
                <w:rFonts w:ascii="Times New Roman" w:hAnsi="Times New Roman" w:cs="Times New Roman"/>
              </w:rPr>
              <w:t>0.062552</w:t>
            </w:r>
          </w:p>
        </w:tc>
        <w:tc>
          <w:tcPr>
            <w:tcW w:w="1714" w:type="dxa"/>
            <w:tcBorders>
              <w:top w:val="single" w:sz="4" w:space="0" w:color="auto"/>
            </w:tcBorders>
            <w:vAlign w:val="bottom"/>
          </w:tcPr>
          <w:p w14:paraId="4E36D9BA" w14:textId="77777777" w:rsidR="00CC2C37" w:rsidRPr="008C68DD" w:rsidRDefault="00CC2C37">
            <w:pPr>
              <w:spacing w:after="120" w:line="360" w:lineRule="auto"/>
              <w:contextualSpacing/>
              <w:jc w:val="right"/>
              <w:rPr>
                <w:rFonts w:ascii="Times New Roman" w:hAnsi="Times New Roman" w:cs="Times New Roman"/>
              </w:rPr>
              <w:pPrChange w:id="4599" w:author="Jujia Li" w:date="2025-07-21T17:51:00Z" w16du:dateUtc="2025-07-21T22:51:00Z">
                <w:pPr>
                  <w:jc w:val="right"/>
                </w:pPr>
              </w:pPrChange>
            </w:pPr>
            <w:r w:rsidRPr="008C68DD">
              <w:rPr>
                <w:rFonts w:ascii="Times New Roman" w:hAnsi="Times New Roman" w:cs="Times New Roman"/>
              </w:rPr>
              <w:t>0.455197</w:t>
            </w:r>
          </w:p>
        </w:tc>
        <w:tc>
          <w:tcPr>
            <w:tcW w:w="1714" w:type="dxa"/>
            <w:tcBorders>
              <w:top w:val="single" w:sz="4" w:space="0" w:color="auto"/>
            </w:tcBorders>
            <w:vAlign w:val="bottom"/>
          </w:tcPr>
          <w:p w14:paraId="294B9621" w14:textId="77777777" w:rsidR="00CC2C37" w:rsidRPr="008C68DD" w:rsidRDefault="00CC2C37">
            <w:pPr>
              <w:spacing w:after="120" w:line="360" w:lineRule="auto"/>
              <w:contextualSpacing/>
              <w:jc w:val="right"/>
              <w:rPr>
                <w:rFonts w:ascii="Times New Roman" w:hAnsi="Times New Roman" w:cs="Times New Roman"/>
              </w:rPr>
              <w:pPrChange w:id="4600" w:author="Jujia Li" w:date="2025-07-21T17:51:00Z" w16du:dateUtc="2025-07-21T22:51:00Z">
                <w:pPr>
                  <w:jc w:val="right"/>
                </w:pPr>
              </w:pPrChange>
            </w:pPr>
            <w:r w:rsidRPr="008C68DD">
              <w:rPr>
                <w:rFonts w:ascii="Times New Roman" w:hAnsi="Times New Roman" w:cs="Times New Roman"/>
              </w:rPr>
              <w:t>-0.072075</w:t>
            </w:r>
          </w:p>
        </w:tc>
      </w:tr>
      <w:tr w:rsidR="00CC2C37" w:rsidRPr="008C68DD" w14:paraId="46E3D619" w14:textId="77777777" w:rsidTr="00AD2764">
        <w:trPr>
          <w:trHeight w:val="288"/>
        </w:trPr>
        <w:tc>
          <w:tcPr>
            <w:tcW w:w="1800" w:type="dxa"/>
            <w:vAlign w:val="center"/>
          </w:tcPr>
          <w:p w14:paraId="35F67D0E" w14:textId="77777777" w:rsidR="00CC2C37" w:rsidRPr="008C68DD" w:rsidRDefault="00CC2C37">
            <w:pPr>
              <w:spacing w:after="120" w:line="360" w:lineRule="auto"/>
              <w:contextualSpacing/>
              <w:jc w:val="right"/>
              <w:rPr>
                <w:rFonts w:ascii="Times New Roman" w:hAnsi="Times New Roman" w:cs="Times New Roman"/>
              </w:rPr>
              <w:pPrChange w:id="4601" w:author="Jujia Li" w:date="2025-07-21T17:51:00Z" w16du:dateUtc="2025-07-21T22:51:00Z">
                <w:pPr>
                  <w:jc w:val="right"/>
                </w:pPr>
              </w:pPrChange>
            </w:pPr>
            <w:r w:rsidRPr="008C68DD">
              <w:rPr>
                <w:rFonts w:ascii="Times New Roman" w:hAnsi="Times New Roman" w:cs="Times New Roman"/>
              </w:rPr>
              <w:t>Expected Index</w:t>
            </w:r>
          </w:p>
        </w:tc>
        <w:tc>
          <w:tcPr>
            <w:tcW w:w="1689" w:type="dxa"/>
            <w:vAlign w:val="bottom"/>
          </w:tcPr>
          <w:p w14:paraId="4C285089" w14:textId="77777777" w:rsidR="00CC2C37" w:rsidRPr="008C68DD" w:rsidRDefault="00CC2C37">
            <w:pPr>
              <w:spacing w:after="120" w:line="360" w:lineRule="auto"/>
              <w:contextualSpacing/>
              <w:jc w:val="right"/>
              <w:rPr>
                <w:rFonts w:ascii="Times New Roman" w:hAnsi="Times New Roman" w:cs="Times New Roman"/>
              </w:rPr>
              <w:pPrChange w:id="4602" w:author="Jujia Li" w:date="2025-07-21T17:51:00Z" w16du:dateUtc="2025-07-21T22:51:00Z">
                <w:pPr>
                  <w:jc w:val="right"/>
                </w:pPr>
              </w:pPrChange>
            </w:pPr>
            <w:r w:rsidRPr="008C68DD">
              <w:rPr>
                <w:rFonts w:ascii="Times New Roman" w:hAnsi="Times New Roman" w:cs="Times New Roman"/>
              </w:rPr>
              <w:t>-0.047619</w:t>
            </w:r>
          </w:p>
        </w:tc>
        <w:tc>
          <w:tcPr>
            <w:tcW w:w="1723" w:type="dxa"/>
            <w:vAlign w:val="bottom"/>
          </w:tcPr>
          <w:p w14:paraId="41A6786D" w14:textId="77777777" w:rsidR="00CC2C37" w:rsidRPr="008C68DD" w:rsidRDefault="00CC2C37">
            <w:pPr>
              <w:spacing w:after="120" w:line="360" w:lineRule="auto"/>
              <w:contextualSpacing/>
              <w:jc w:val="right"/>
              <w:rPr>
                <w:rFonts w:ascii="Times New Roman" w:hAnsi="Times New Roman" w:cs="Times New Roman"/>
              </w:rPr>
              <w:pPrChange w:id="4603"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2A66D394" w14:textId="77777777" w:rsidR="00CC2C37" w:rsidRPr="008C68DD" w:rsidRDefault="00CC2C37">
            <w:pPr>
              <w:spacing w:after="120" w:line="360" w:lineRule="auto"/>
              <w:contextualSpacing/>
              <w:jc w:val="right"/>
              <w:rPr>
                <w:rFonts w:ascii="Times New Roman" w:hAnsi="Times New Roman" w:cs="Times New Roman"/>
              </w:rPr>
              <w:pPrChange w:id="4604"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45CF9069" w14:textId="77777777" w:rsidR="00CC2C37" w:rsidRPr="008C68DD" w:rsidRDefault="00CC2C37">
            <w:pPr>
              <w:spacing w:after="120" w:line="360" w:lineRule="auto"/>
              <w:contextualSpacing/>
              <w:jc w:val="right"/>
              <w:rPr>
                <w:rFonts w:ascii="Times New Roman" w:hAnsi="Times New Roman" w:cs="Times New Roman"/>
              </w:rPr>
              <w:pPrChange w:id="4605" w:author="Jujia Li" w:date="2025-07-21T17:51:00Z" w16du:dateUtc="2025-07-21T22:51:00Z">
                <w:pPr>
                  <w:jc w:val="right"/>
                </w:pPr>
              </w:pPrChange>
            </w:pPr>
            <w:r w:rsidRPr="008C68DD">
              <w:rPr>
                <w:rFonts w:ascii="Times New Roman" w:hAnsi="Times New Roman" w:cs="Times New Roman"/>
              </w:rPr>
              <w:t>-0.047619</w:t>
            </w:r>
          </w:p>
        </w:tc>
      </w:tr>
      <w:tr w:rsidR="00CC2C37" w:rsidRPr="008C68DD" w14:paraId="21AE1D1D" w14:textId="77777777" w:rsidTr="00AD2764">
        <w:trPr>
          <w:trHeight w:val="288"/>
        </w:trPr>
        <w:tc>
          <w:tcPr>
            <w:tcW w:w="1800" w:type="dxa"/>
            <w:vAlign w:val="center"/>
          </w:tcPr>
          <w:p w14:paraId="2D9961A3" w14:textId="77777777" w:rsidR="00CC2C37" w:rsidRPr="008C68DD" w:rsidRDefault="00CC2C37">
            <w:pPr>
              <w:spacing w:after="120" w:line="360" w:lineRule="auto"/>
              <w:contextualSpacing/>
              <w:jc w:val="right"/>
              <w:rPr>
                <w:rFonts w:ascii="Times New Roman" w:hAnsi="Times New Roman" w:cs="Times New Roman"/>
              </w:rPr>
              <w:pPrChange w:id="4606" w:author="Jujia Li" w:date="2025-07-21T17:51:00Z" w16du:dateUtc="2025-07-21T22:51:00Z">
                <w:pPr>
                  <w:jc w:val="right"/>
                </w:pPr>
              </w:pPrChange>
            </w:pPr>
            <w:r w:rsidRPr="008C68DD">
              <w:rPr>
                <w:rFonts w:ascii="Times New Roman" w:hAnsi="Times New Roman" w:cs="Times New Roman"/>
              </w:rPr>
              <w:t>Variance</w:t>
            </w:r>
          </w:p>
        </w:tc>
        <w:tc>
          <w:tcPr>
            <w:tcW w:w="1689" w:type="dxa"/>
            <w:vAlign w:val="bottom"/>
          </w:tcPr>
          <w:p w14:paraId="70437AE9" w14:textId="77777777" w:rsidR="00CC2C37" w:rsidRPr="008C68DD" w:rsidRDefault="00CC2C37">
            <w:pPr>
              <w:spacing w:after="120" w:line="360" w:lineRule="auto"/>
              <w:contextualSpacing/>
              <w:jc w:val="right"/>
              <w:rPr>
                <w:rFonts w:ascii="Times New Roman" w:hAnsi="Times New Roman" w:cs="Times New Roman"/>
              </w:rPr>
              <w:pPrChange w:id="4607" w:author="Jujia Li" w:date="2025-07-21T17:51:00Z" w16du:dateUtc="2025-07-21T22:51:00Z">
                <w:pPr>
                  <w:jc w:val="right"/>
                </w:pPr>
              </w:pPrChange>
            </w:pPr>
            <w:r w:rsidRPr="008C68DD">
              <w:rPr>
                <w:rFonts w:ascii="Times New Roman" w:hAnsi="Times New Roman" w:cs="Times New Roman"/>
              </w:rPr>
              <w:t>0.035280</w:t>
            </w:r>
          </w:p>
        </w:tc>
        <w:tc>
          <w:tcPr>
            <w:tcW w:w="1723" w:type="dxa"/>
            <w:vAlign w:val="bottom"/>
          </w:tcPr>
          <w:p w14:paraId="67CF2E89" w14:textId="77777777" w:rsidR="00CC2C37" w:rsidRPr="008C68DD" w:rsidRDefault="00CC2C37">
            <w:pPr>
              <w:spacing w:after="120" w:line="360" w:lineRule="auto"/>
              <w:contextualSpacing/>
              <w:jc w:val="right"/>
              <w:rPr>
                <w:rFonts w:ascii="Times New Roman" w:hAnsi="Times New Roman" w:cs="Times New Roman"/>
              </w:rPr>
              <w:pPrChange w:id="4608" w:author="Jujia Li" w:date="2025-07-21T17:51:00Z" w16du:dateUtc="2025-07-21T22:51:00Z">
                <w:pPr>
                  <w:jc w:val="right"/>
                </w:pPr>
              </w:pPrChange>
            </w:pPr>
            <w:r w:rsidRPr="008C68DD">
              <w:rPr>
                <w:rFonts w:ascii="Times New Roman" w:hAnsi="Times New Roman" w:cs="Times New Roman"/>
              </w:rPr>
              <w:t>0.036123</w:t>
            </w:r>
          </w:p>
        </w:tc>
        <w:tc>
          <w:tcPr>
            <w:tcW w:w="1714" w:type="dxa"/>
            <w:vAlign w:val="bottom"/>
          </w:tcPr>
          <w:p w14:paraId="12391B35" w14:textId="77777777" w:rsidR="00CC2C37" w:rsidRPr="008C68DD" w:rsidRDefault="00CC2C37">
            <w:pPr>
              <w:spacing w:after="120" w:line="360" w:lineRule="auto"/>
              <w:contextualSpacing/>
              <w:jc w:val="right"/>
              <w:rPr>
                <w:rFonts w:ascii="Times New Roman" w:hAnsi="Times New Roman" w:cs="Times New Roman"/>
              </w:rPr>
              <w:pPrChange w:id="4609" w:author="Jujia Li" w:date="2025-07-21T17:51:00Z" w16du:dateUtc="2025-07-21T22:51:00Z">
                <w:pPr>
                  <w:jc w:val="right"/>
                </w:pPr>
              </w:pPrChange>
            </w:pPr>
            <w:r w:rsidRPr="008C68DD">
              <w:rPr>
                <w:rFonts w:ascii="Times New Roman" w:hAnsi="Times New Roman" w:cs="Times New Roman"/>
              </w:rPr>
              <w:t>0.033704</w:t>
            </w:r>
          </w:p>
        </w:tc>
        <w:tc>
          <w:tcPr>
            <w:tcW w:w="1714" w:type="dxa"/>
            <w:vAlign w:val="bottom"/>
          </w:tcPr>
          <w:p w14:paraId="33D58723" w14:textId="77777777" w:rsidR="00CC2C37" w:rsidRPr="008C68DD" w:rsidRDefault="00CC2C37">
            <w:pPr>
              <w:spacing w:after="120" w:line="360" w:lineRule="auto"/>
              <w:contextualSpacing/>
              <w:jc w:val="right"/>
              <w:rPr>
                <w:rFonts w:ascii="Times New Roman" w:hAnsi="Times New Roman" w:cs="Times New Roman"/>
              </w:rPr>
              <w:pPrChange w:id="4610" w:author="Jujia Li" w:date="2025-07-21T17:51:00Z" w16du:dateUtc="2025-07-21T22:51:00Z">
                <w:pPr>
                  <w:jc w:val="right"/>
                </w:pPr>
              </w:pPrChange>
            </w:pPr>
            <w:r w:rsidRPr="008C68DD">
              <w:rPr>
                <w:rFonts w:ascii="Times New Roman" w:hAnsi="Times New Roman" w:cs="Times New Roman"/>
              </w:rPr>
              <w:t>0.033338</w:t>
            </w:r>
          </w:p>
        </w:tc>
      </w:tr>
      <w:tr w:rsidR="00CC2C37" w:rsidRPr="008C68DD" w14:paraId="3A8553D5" w14:textId="77777777" w:rsidTr="00AD2764">
        <w:trPr>
          <w:trHeight w:val="288"/>
        </w:trPr>
        <w:tc>
          <w:tcPr>
            <w:tcW w:w="1800" w:type="dxa"/>
            <w:vAlign w:val="center"/>
          </w:tcPr>
          <w:p w14:paraId="2F9F9B62" w14:textId="77777777" w:rsidR="00CC2C37" w:rsidRPr="008C68DD" w:rsidRDefault="00CC2C37">
            <w:pPr>
              <w:spacing w:after="120" w:line="360" w:lineRule="auto"/>
              <w:contextualSpacing/>
              <w:jc w:val="right"/>
              <w:rPr>
                <w:rFonts w:ascii="Times New Roman" w:hAnsi="Times New Roman" w:cs="Times New Roman"/>
              </w:rPr>
              <w:pPrChange w:id="4611" w:author="Jujia Li" w:date="2025-07-21T17:51:00Z" w16du:dateUtc="2025-07-21T22:51:00Z">
                <w:pPr>
                  <w:jc w:val="right"/>
                </w:pPr>
              </w:pPrChange>
            </w:pPr>
            <w:r w:rsidRPr="008C68DD">
              <w:rPr>
                <w:rFonts w:ascii="Times New Roman" w:hAnsi="Times New Roman" w:cs="Times New Roman"/>
              </w:rPr>
              <w:t>z-score</w:t>
            </w:r>
          </w:p>
        </w:tc>
        <w:tc>
          <w:tcPr>
            <w:tcW w:w="1689" w:type="dxa"/>
            <w:vAlign w:val="bottom"/>
          </w:tcPr>
          <w:p w14:paraId="1918BAC6" w14:textId="77777777" w:rsidR="00CC2C37" w:rsidRPr="008C68DD" w:rsidRDefault="00CC2C37">
            <w:pPr>
              <w:spacing w:after="120" w:line="360" w:lineRule="auto"/>
              <w:contextualSpacing/>
              <w:jc w:val="right"/>
              <w:rPr>
                <w:rFonts w:ascii="Times New Roman" w:hAnsi="Times New Roman" w:cs="Times New Roman"/>
              </w:rPr>
              <w:pPrChange w:id="4612" w:author="Jujia Li" w:date="2025-07-21T17:51:00Z" w16du:dateUtc="2025-07-21T22:51:00Z">
                <w:pPr>
                  <w:jc w:val="right"/>
                </w:pPr>
              </w:pPrChange>
            </w:pPr>
            <w:r w:rsidRPr="008C68DD">
              <w:rPr>
                <w:rFonts w:ascii="Times New Roman" w:hAnsi="Times New Roman" w:cs="Times New Roman"/>
              </w:rPr>
              <w:t>0.726468</w:t>
            </w:r>
          </w:p>
        </w:tc>
        <w:tc>
          <w:tcPr>
            <w:tcW w:w="1723" w:type="dxa"/>
            <w:vAlign w:val="bottom"/>
          </w:tcPr>
          <w:p w14:paraId="64C1EBEF" w14:textId="77777777" w:rsidR="00CC2C37" w:rsidRPr="008C68DD" w:rsidRDefault="00CC2C37">
            <w:pPr>
              <w:spacing w:after="120" w:line="360" w:lineRule="auto"/>
              <w:contextualSpacing/>
              <w:jc w:val="right"/>
              <w:rPr>
                <w:rFonts w:ascii="Times New Roman" w:hAnsi="Times New Roman" w:cs="Times New Roman"/>
              </w:rPr>
              <w:pPrChange w:id="4613" w:author="Jujia Li" w:date="2025-07-21T17:51:00Z" w16du:dateUtc="2025-07-21T22:51:00Z">
                <w:pPr>
                  <w:jc w:val="right"/>
                </w:pPr>
              </w:pPrChange>
            </w:pPr>
            <w:r w:rsidRPr="008C68DD">
              <w:rPr>
                <w:rFonts w:ascii="Times New Roman" w:hAnsi="Times New Roman" w:cs="Times New Roman"/>
              </w:rPr>
              <w:t>0.579659</w:t>
            </w:r>
          </w:p>
        </w:tc>
        <w:tc>
          <w:tcPr>
            <w:tcW w:w="1714" w:type="dxa"/>
            <w:vAlign w:val="bottom"/>
          </w:tcPr>
          <w:p w14:paraId="7E851DE4" w14:textId="77777777" w:rsidR="00CC2C37" w:rsidRPr="008C68DD" w:rsidRDefault="00CC2C37">
            <w:pPr>
              <w:spacing w:after="120" w:line="360" w:lineRule="auto"/>
              <w:contextualSpacing/>
              <w:jc w:val="right"/>
              <w:rPr>
                <w:rFonts w:ascii="Times New Roman" w:hAnsi="Times New Roman" w:cs="Times New Roman"/>
              </w:rPr>
              <w:pPrChange w:id="4614" w:author="Jujia Li" w:date="2025-07-21T17:51:00Z" w16du:dateUtc="2025-07-21T22:51:00Z">
                <w:pPr>
                  <w:jc w:val="right"/>
                </w:pPr>
              </w:pPrChange>
            </w:pPr>
            <w:r w:rsidRPr="008C68DD">
              <w:rPr>
                <w:rFonts w:ascii="Times New Roman" w:hAnsi="Times New Roman" w:cs="Times New Roman"/>
              </w:rPr>
              <w:t>2.738834</w:t>
            </w:r>
          </w:p>
        </w:tc>
        <w:tc>
          <w:tcPr>
            <w:tcW w:w="1714" w:type="dxa"/>
            <w:vAlign w:val="bottom"/>
          </w:tcPr>
          <w:p w14:paraId="53D8AD83" w14:textId="77777777" w:rsidR="00CC2C37" w:rsidRPr="008C68DD" w:rsidRDefault="00CC2C37">
            <w:pPr>
              <w:spacing w:after="120" w:line="360" w:lineRule="auto"/>
              <w:contextualSpacing/>
              <w:jc w:val="right"/>
              <w:rPr>
                <w:rFonts w:ascii="Times New Roman" w:hAnsi="Times New Roman" w:cs="Times New Roman"/>
              </w:rPr>
              <w:pPrChange w:id="4615" w:author="Jujia Li" w:date="2025-07-21T17:51:00Z" w16du:dateUtc="2025-07-21T22:51:00Z">
                <w:pPr>
                  <w:jc w:val="right"/>
                </w:pPr>
              </w:pPrChange>
            </w:pPr>
            <w:r w:rsidRPr="008C68DD">
              <w:rPr>
                <w:rFonts w:ascii="Times New Roman" w:hAnsi="Times New Roman" w:cs="Times New Roman"/>
              </w:rPr>
              <w:t>-0.133944</w:t>
            </w:r>
          </w:p>
        </w:tc>
      </w:tr>
      <w:tr w:rsidR="00CC2C37" w:rsidRPr="008C68DD" w14:paraId="63F1A5E6" w14:textId="77777777" w:rsidTr="00173051">
        <w:tblPrEx>
          <w:tblW w:w="8640" w:type="dxa"/>
          <w:tblBorders>
            <w:left w:val="none" w:sz="0" w:space="0" w:color="auto"/>
            <w:right w:val="none" w:sz="0" w:space="0" w:color="auto"/>
            <w:insideH w:val="none" w:sz="0" w:space="0" w:color="auto"/>
            <w:insideV w:val="none" w:sz="0" w:space="0" w:color="auto"/>
          </w:tblBorders>
          <w:tblPrExChange w:id="4616" w:author="Jujia Li" w:date="2025-07-21T11:40:00Z" w16du:dateUtc="2025-07-21T16:40:00Z">
            <w:tblPrEx>
              <w:tblW w:w="8640" w:type="dxa"/>
              <w:tblBorders>
                <w:left w:val="none" w:sz="0" w:space="0" w:color="auto"/>
                <w:right w:val="none" w:sz="0" w:space="0" w:color="auto"/>
                <w:insideH w:val="none" w:sz="0" w:space="0" w:color="auto"/>
                <w:insideV w:val="none" w:sz="0" w:space="0" w:color="auto"/>
              </w:tblBorders>
            </w:tblPrEx>
          </w:tblPrExChange>
        </w:tblPrEx>
        <w:trPr>
          <w:trHeight w:val="288"/>
          <w:trPrChange w:id="4617" w:author="Jujia Li" w:date="2025-07-21T11:40:00Z" w16du:dateUtc="2025-07-21T16:40:00Z">
            <w:trPr>
              <w:trHeight w:val="288"/>
            </w:trPr>
          </w:trPrChange>
        </w:trPr>
        <w:tc>
          <w:tcPr>
            <w:tcW w:w="1800" w:type="dxa"/>
            <w:vAlign w:val="center"/>
            <w:tcPrChange w:id="4618" w:author="Jujia Li" w:date="2025-07-21T11:40:00Z" w16du:dateUtc="2025-07-21T16:40:00Z">
              <w:tcPr>
                <w:tcW w:w="1800" w:type="dxa"/>
                <w:vAlign w:val="center"/>
              </w:tcPr>
            </w:tcPrChange>
          </w:tcPr>
          <w:p w14:paraId="27EDD2AB" w14:textId="77777777" w:rsidR="00CC2C37" w:rsidRPr="008C68DD" w:rsidRDefault="00CC2C37">
            <w:pPr>
              <w:spacing w:after="120" w:line="360" w:lineRule="auto"/>
              <w:contextualSpacing/>
              <w:jc w:val="right"/>
              <w:rPr>
                <w:rFonts w:ascii="Times New Roman" w:hAnsi="Times New Roman" w:cs="Times New Roman"/>
              </w:rPr>
              <w:pPrChange w:id="4619" w:author="Jujia Li" w:date="2025-07-21T17:51:00Z" w16du:dateUtc="2025-07-21T22:51:00Z">
                <w:pPr>
                  <w:jc w:val="right"/>
                </w:pPr>
              </w:pPrChange>
            </w:pPr>
            <w:r w:rsidRPr="008C68DD">
              <w:rPr>
                <w:rFonts w:ascii="Times New Roman" w:hAnsi="Times New Roman" w:cs="Times New Roman"/>
              </w:rPr>
              <w:t>p-value</w:t>
            </w:r>
          </w:p>
        </w:tc>
        <w:tc>
          <w:tcPr>
            <w:tcW w:w="1689" w:type="dxa"/>
            <w:vAlign w:val="center"/>
            <w:tcPrChange w:id="4620" w:author="Jujia Li" w:date="2025-07-21T11:40:00Z" w16du:dateUtc="2025-07-21T16:40:00Z">
              <w:tcPr>
                <w:tcW w:w="1689" w:type="dxa"/>
                <w:vAlign w:val="bottom"/>
              </w:tcPr>
            </w:tcPrChange>
          </w:tcPr>
          <w:p w14:paraId="69B7BE1D" w14:textId="77777777" w:rsidR="00CC2C37" w:rsidRPr="008C68DD" w:rsidRDefault="00CC2C37">
            <w:pPr>
              <w:spacing w:after="120" w:line="360" w:lineRule="auto"/>
              <w:contextualSpacing/>
              <w:jc w:val="right"/>
              <w:rPr>
                <w:rFonts w:ascii="Times New Roman" w:hAnsi="Times New Roman" w:cs="Times New Roman"/>
              </w:rPr>
              <w:pPrChange w:id="4621" w:author="Jujia Li" w:date="2025-07-21T17:51:00Z" w16du:dateUtc="2025-07-21T22:51:00Z">
                <w:pPr>
                  <w:jc w:val="right"/>
                </w:pPr>
              </w:pPrChange>
            </w:pPr>
            <w:r w:rsidRPr="008C68DD">
              <w:rPr>
                <w:rFonts w:ascii="Times New Roman" w:hAnsi="Times New Roman" w:cs="Times New Roman"/>
              </w:rPr>
              <w:t>0.467552</w:t>
            </w:r>
          </w:p>
        </w:tc>
        <w:tc>
          <w:tcPr>
            <w:tcW w:w="1723" w:type="dxa"/>
            <w:vAlign w:val="bottom"/>
            <w:tcPrChange w:id="4622" w:author="Jujia Li" w:date="2025-07-21T11:40:00Z" w16du:dateUtc="2025-07-21T16:40:00Z">
              <w:tcPr>
                <w:tcW w:w="1723" w:type="dxa"/>
                <w:vAlign w:val="bottom"/>
              </w:tcPr>
            </w:tcPrChange>
          </w:tcPr>
          <w:p w14:paraId="49055020" w14:textId="77777777" w:rsidR="00CC2C37" w:rsidRPr="008C68DD" w:rsidRDefault="00CC2C37">
            <w:pPr>
              <w:spacing w:after="120" w:line="360" w:lineRule="auto"/>
              <w:contextualSpacing/>
              <w:jc w:val="right"/>
              <w:rPr>
                <w:rFonts w:ascii="Times New Roman" w:hAnsi="Times New Roman" w:cs="Times New Roman"/>
              </w:rPr>
              <w:pPrChange w:id="4623" w:author="Jujia Li" w:date="2025-07-21T17:51:00Z" w16du:dateUtc="2025-07-21T22:51:00Z">
                <w:pPr>
                  <w:jc w:val="right"/>
                </w:pPr>
              </w:pPrChange>
            </w:pPr>
            <w:r w:rsidRPr="008C68DD">
              <w:rPr>
                <w:rFonts w:ascii="Times New Roman" w:hAnsi="Times New Roman" w:cs="Times New Roman"/>
              </w:rPr>
              <w:t>0.562144</w:t>
            </w:r>
          </w:p>
        </w:tc>
        <w:tc>
          <w:tcPr>
            <w:tcW w:w="1714" w:type="dxa"/>
            <w:vAlign w:val="bottom"/>
            <w:tcPrChange w:id="4624" w:author="Jujia Li" w:date="2025-07-21T11:40:00Z" w16du:dateUtc="2025-07-21T16:40:00Z">
              <w:tcPr>
                <w:tcW w:w="1714" w:type="dxa"/>
                <w:vAlign w:val="bottom"/>
              </w:tcPr>
            </w:tcPrChange>
          </w:tcPr>
          <w:p w14:paraId="6BDFC38C" w14:textId="77777777" w:rsidR="00CC2C37" w:rsidRPr="008C68DD" w:rsidRDefault="00CC2C37">
            <w:pPr>
              <w:spacing w:after="120" w:line="360" w:lineRule="auto"/>
              <w:contextualSpacing/>
              <w:jc w:val="right"/>
              <w:rPr>
                <w:rFonts w:ascii="Times New Roman" w:hAnsi="Times New Roman" w:cs="Times New Roman"/>
              </w:rPr>
              <w:pPrChange w:id="4625" w:author="Jujia Li" w:date="2025-07-21T17:51:00Z" w16du:dateUtc="2025-07-21T22:51:00Z">
                <w:pPr>
                  <w:jc w:val="right"/>
                </w:pPr>
              </w:pPrChange>
            </w:pPr>
            <w:commentRangeStart w:id="4626"/>
            <w:r w:rsidRPr="008C68DD">
              <w:rPr>
                <w:rFonts w:ascii="Times New Roman" w:hAnsi="Times New Roman" w:cs="Times New Roman"/>
              </w:rPr>
              <w:t>0.006166</w:t>
            </w:r>
            <w:commentRangeEnd w:id="4626"/>
            <w:r w:rsidR="009019E8">
              <w:rPr>
                <w:rStyle w:val="CommentReference"/>
              </w:rPr>
              <w:commentReference w:id="4626"/>
            </w:r>
          </w:p>
        </w:tc>
        <w:tc>
          <w:tcPr>
            <w:tcW w:w="1714" w:type="dxa"/>
            <w:vAlign w:val="bottom"/>
            <w:tcPrChange w:id="4627" w:author="Jujia Li" w:date="2025-07-21T11:40:00Z" w16du:dateUtc="2025-07-21T16:40:00Z">
              <w:tcPr>
                <w:tcW w:w="1714" w:type="dxa"/>
                <w:vAlign w:val="bottom"/>
              </w:tcPr>
            </w:tcPrChange>
          </w:tcPr>
          <w:p w14:paraId="025DCF98" w14:textId="77777777" w:rsidR="00CC2C37" w:rsidRPr="008C68DD" w:rsidRDefault="00CC2C37">
            <w:pPr>
              <w:spacing w:after="120" w:line="360" w:lineRule="auto"/>
              <w:contextualSpacing/>
              <w:jc w:val="right"/>
              <w:rPr>
                <w:rFonts w:ascii="Times New Roman" w:hAnsi="Times New Roman" w:cs="Times New Roman"/>
              </w:rPr>
              <w:pPrChange w:id="4628" w:author="Jujia Li" w:date="2025-07-21T17:51:00Z" w16du:dateUtc="2025-07-21T22:51:00Z">
                <w:pPr>
                  <w:jc w:val="right"/>
                </w:pPr>
              </w:pPrChange>
            </w:pPr>
            <w:r w:rsidRPr="008C68DD">
              <w:rPr>
                <w:rFonts w:ascii="Times New Roman" w:hAnsi="Times New Roman" w:cs="Times New Roman"/>
              </w:rPr>
              <w:t>0.893447</w:t>
            </w:r>
          </w:p>
        </w:tc>
      </w:tr>
    </w:tbl>
    <w:p w14:paraId="487664CA" w14:textId="45ACB7CC" w:rsidR="00CC2C37" w:rsidDel="00522F02" w:rsidRDefault="00CC2C37">
      <w:pPr>
        <w:spacing w:after="120" w:line="360" w:lineRule="auto"/>
        <w:contextualSpacing/>
        <w:rPr>
          <w:del w:id="4629" w:author="Jujia Li" w:date="2025-07-01T19:16:00Z" w16du:dateUtc="2025-07-02T00:16:00Z"/>
          <w:rFonts w:ascii="Times New Roman" w:hAnsi="Times New Roman" w:cs="Times New Roman"/>
        </w:rPr>
        <w:pPrChange w:id="4630" w:author="Jujia Li" w:date="2025-07-21T17:51:00Z" w16du:dateUtc="2025-07-21T22:51:00Z">
          <w:pPr>
            <w:spacing w:after="0" w:line="480" w:lineRule="auto"/>
          </w:pPr>
        </w:pPrChange>
      </w:pPr>
    </w:p>
    <w:p w14:paraId="2EA2BF72" w14:textId="77777777" w:rsidR="00522F02" w:rsidRDefault="00522F02">
      <w:pPr>
        <w:spacing w:after="120" w:line="360" w:lineRule="auto"/>
        <w:contextualSpacing/>
        <w:rPr>
          <w:ins w:id="4631" w:author="Jujia Li" w:date="2025-07-21T17:47:00Z" w16du:dateUtc="2025-07-21T22:47:00Z"/>
          <w:rFonts w:ascii="Times New Roman" w:hAnsi="Times New Roman" w:cs="Times New Roman"/>
        </w:rPr>
        <w:pPrChange w:id="4632" w:author="Jujia Li" w:date="2025-07-21T17:51:00Z" w16du:dateUtc="2025-07-21T22:51:00Z">
          <w:pPr>
            <w:spacing w:after="0" w:line="480" w:lineRule="auto"/>
          </w:pPr>
        </w:pPrChange>
      </w:pPr>
    </w:p>
    <w:p w14:paraId="627DCB17" w14:textId="5C0052C0" w:rsidR="00D52DBA" w:rsidDel="00522F02" w:rsidRDefault="00EF5DDC">
      <w:pPr>
        <w:spacing w:after="120" w:line="360" w:lineRule="auto"/>
        <w:ind w:firstLine="720"/>
        <w:contextualSpacing/>
        <w:rPr>
          <w:del w:id="4633" w:author="Jujia Li" w:date="2025-07-21T17:46:00Z" w16du:dateUtc="2025-07-21T22:46:00Z"/>
          <w:rFonts w:ascii="Times New Roman" w:hAnsi="Times New Roman" w:cs="Times New Roman"/>
        </w:rPr>
        <w:pPrChange w:id="4634" w:author="Jujia Li" w:date="2025-07-21T17:52:00Z" w16du:dateUtc="2025-07-21T22:52:00Z">
          <w:pPr>
            <w:spacing w:after="0" w:line="480" w:lineRule="auto"/>
          </w:pPr>
        </w:pPrChange>
      </w:pPr>
      <w:ins w:id="4635" w:author="Jujia Li" w:date="2025-07-21T17:52:00Z" w16du:dateUtc="2025-07-21T22:52:00Z">
        <w:r>
          <w:rPr>
            <w:rFonts w:ascii="Times New Roman" w:hAnsi="Times New Roman" w:cs="Times New Roman"/>
          </w:rPr>
          <w:t xml:space="preserve">In Table 3, </w:t>
        </w:r>
      </w:ins>
      <w:ins w:id="4636" w:author="Jujia Li" w:date="2025-07-21T17:49:00Z" w16du:dateUtc="2025-07-21T22:49:00Z">
        <w:r w:rsidR="00522F02" w:rsidRPr="00522F02">
          <w:rPr>
            <w:rFonts w:ascii="Times New Roman" w:hAnsi="Times New Roman" w:cs="Times New Roman"/>
          </w:rPr>
          <w:t>Global Moran’s I results indicate limited spatial clustering of per capita opioid medication consumption across counties in Northwest Alabama. While Buprenorphine, Hydrocodone, and Oxycodone show low and statistically non-significant Moran’s I values (p &gt; .05), suggesting random spatial patterns, Methadone exhibits a moderate positive spatial autocorrelation (Moran’s I = 0.455, p = 0.006). This suggests that counties with higher Methadone consumption tend to be geographically clustered, potentially reflecting regional treatment practices or availability differences. No significant clustering was observed for the other drugs.</w:t>
        </w:r>
      </w:ins>
      <w:del w:id="4637" w:author="Jujia Li" w:date="2025-07-21T17:46:00Z" w16du:dateUtc="2025-07-21T22:46:00Z">
        <w:r w:rsidR="00D52DBA" w:rsidDel="00522F02">
          <w:rPr>
            <w:rFonts w:ascii="Times New Roman" w:hAnsi="Times New Roman" w:cs="Times New Roman"/>
          </w:rPr>
          <w:delText xml:space="preserve">Figure </w:delText>
        </w:r>
      </w:del>
      <w:del w:id="4638" w:author="Jujia Li" w:date="2025-07-01T19:13:00Z" w16du:dateUtc="2025-07-02T00:13:00Z">
        <w:r w:rsidR="00D52DBA" w:rsidDel="00D04EC6">
          <w:rPr>
            <w:rFonts w:ascii="Times New Roman" w:hAnsi="Times New Roman" w:cs="Times New Roman"/>
          </w:rPr>
          <w:delText>x</w:delText>
        </w:r>
      </w:del>
      <w:del w:id="4639" w:author="Jujia Li" w:date="2025-07-21T17:46:00Z" w16du:dateUtc="2025-07-21T22:46:00Z">
        <w:r w:rsidR="00D52DBA" w:rsidDel="00522F02">
          <w:rPr>
            <w:rFonts w:ascii="Times New Roman" w:hAnsi="Times New Roman" w:cs="Times New Roman"/>
          </w:rPr>
          <w:delText>. Monthly Methadone</w:delText>
        </w:r>
        <w:r w:rsidR="0020492A" w:rsidDel="00522F02">
          <w:rPr>
            <w:rFonts w:ascii="Times New Roman" w:hAnsi="Times New Roman" w:cs="Times New Roman"/>
          </w:rPr>
          <w:delText xml:space="preserve"> Per Capita</w:delText>
        </w:r>
        <w:r w:rsidR="00D52DBA" w:rsidDel="00522F02">
          <w:rPr>
            <w:rFonts w:ascii="Times New Roman" w:hAnsi="Times New Roman" w:cs="Times New Roman"/>
          </w:rPr>
          <w:delText xml:space="preserve"> </w:delText>
        </w:r>
      </w:del>
      <w:del w:id="4640" w:author="Jujia Li" w:date="2025-07-01T19:09:00Z" w16du:dateUtc="2025-07-02T00:09:00Z">
        <w:r w:rsidR="00D52DBA" w:rsidDel="0037473A">
          <w:rPr>
            <w:rFonts w:ascii="Times New Roman" w:hAnsi="Times New Roman" w:cs="Times New Roman"/>
          </w:rPr>
          <w:delText xml:space="preserve">Consumption </w:delText>
        </w:r>
      </w:del>
      <w:del w:id="4641" w:author="Jujia Li" w:date="2025-07-21T17:46:00Z" w16du:dateUtc="2025-07-21T22:46:00Z">
        <w:r w:rsidR="00D52DBA" w:rsidDel="00522F02">
          <w:rPr>
            <w:rFonts w:ascii="Times New Roman" w:hAnsi="Times New Roman" w:cs="Times New Roman"/>
          </w:rPr>
          <w:delText>by County</w:delText>
        </w:r>
      </w:del>
    </w:p>
    <w:p w14:paraId="6902C998" w14:textId="4AAEFDD5" w:rsidR="00D52DBA" w:rsidDel="00522F02" w:rsidRDefault="00D52DBA">
      <w:pPr>
        <w:spacing w:after="120" w:line="360" w:lineRule="auto"/>
        <w:ind w:firstLine="720"/>
        <w:contextualSpacing/>
        <w:rPr>
          <w:del w:id="4642" w:author="Jujia Li" w:date="2025-07-21T17:46:00Z" w16du:dateUtc="2025-07-21T22:46:00Z"/>
          <w:rFonts w:ascii="Times New Roman" w:hAnsi="Times New Roman" w:cs="Times New Roman"/>
        </w:rPr>
        <w:pPrChange w:id="4643" w:author="Jujia Li" w:date="2025-07-21T17:52:00Z" w16du:dateUtc="2025-07-21T22:52:00Z">
          <w:pPr>
            <w:spacing w:after="0" w:line="480" w:lineRule="auto"/>
          </w:pPr>
        </w:pPrChange>
      </w:pPr>
      <w:del w:id="4644" w:author="Jujia Li" w:date="2025-07-01T19:09:00Z" w16du:dateUtc="2025-07-02T00:09:00Z">
        <w:r w:rsidDel="0037473A">
          <w:rPr>
            <w:rFonts w:ascii="Times New Roman" w:hAnsi="Times New Roman" w:cs="Times New Roman"/>
            <w:noProof/>
          </w:rPr>
          <w:drawing>
            <wp:inline distT="0" distB="0" distL="0" distR="0" wp14:anchorId="0CF78AD5" wp14:editId="759AB243">
              <wp:extent cx="5943600" cy="3486150"/>
              <wp:effectExtent l="0" t="0" r="0" b="0"/>
              <wp:docPr id="1216331987" name="Picture 9" descr="A graph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1987" name="Picture 9" descr="A graph of numbers and lines&#10;&#10;AI-generated content may be incorrect."/>
                      <pic:cNvPicPr/>
                    </pic:nvPicPr>
                    <pic:blipFill rotWithShape="1">
                      <a:blip r:embed="rId37">
                        <a:extLst>
                          <a:ext uri="{28A0092B-C50C-407E-A947-70E740481C1C}">
                            <a14:useLocalDpi xmlns:a14="http://schemas.microsoft.com/office/drawing/2010/main" val="0"/>
                          </a:ext>
                        </a:extLst>
                      </a:blip>
                      <a:srcRect t="6154"/>
                      <a:stretch>
                        <a:fillRect/>
                      </a:stretch>
                    </pic:blipFill>
                    <pic:spPr bwMode="auto">
                      <a:xfrm>
                        <a:off x="0" y="0"/>
                        <a:ext cx="5943600" cy="3486150"/>
                      </a:xfrm>
                      <a:prstGeom prst="rect">
                        <a:avLst/>
                      </a:prstGeom>
                      <a:ln>
                        <a:noFill/>
                      </a:ln>
                      <a:extLst>
                        <a:ext uri="{53640926-AAD7-44D8-BBD7-CCE9431645EC}">
                          <a14:shadowObscured xmlns:a14="http://schemas.microsoft.com/office/drawing/2010/main"/>
                        </a:ext>
                      </a:extLst>
                    </pic:spPr>
                  </pic:pic>
                </a:graphicData>
              </a:graphic>
            </wp:inline>
          </w:drawing>
        </w:r>
      </w:del>
      <w:commentRangeStart w:id="4645"/>
      <w:commentRangeStart w:id="4646"/>
      <w:commentRangeStart w:id="4647"/>
      <w:commentRangeEnd w:id="4645"/>
      <w:del w:id="4648" w:author="Jujia Li" w:date="2025-07-21T17:46:00Z" w16du:dateUtc="2025-07-21T22:46:00Z">
        <w:r w:rsidR="009019E8" w:rsidDel="00522F02">
          <w:rPr>
            <w:rStyle w:val="CommentReference"/>
          </w:rPr>
          <w:commentReference w:id="4645"/>
        </w:r>
        <w:commentRangeEnd w:id="4646"/>
        <w:r w:rsidR="009019E8" w:rsidDel="00522F02">
          <w:rPr>
            <w:rStyle w:val="CommentReference"/>
          </w:rPr>
          <w:commentReference w:id="4646"/>
        </w:r>
      </w:del>
      <w:commentRangeEnd w:id="4647"/>
      <w:r w:rsidR="005933DE">
        <w:rPr>
          <w:rStyle w:val="CommentReference"/>
        </w:rPr>
        <w:commentReference w:id="4647"/>
      </w:r>
      <w:del w:id="4649" w:author="Jujia Li" w:date="2025-07-01T19:09:00Z" w16du:dateUtc="2025-07-02T00:09:00Z">
        <w:r w:rsidR="00CC6ACC" w:rsidRPr="00CC6ACC" w:rsidDel="0037473A">
          <w:rPr>
            <w:rFonts w:ascii="Times New Roman" w:hAnsi="Times New Roman" w:cs="Times New Roman"/>
            <w:b/>
            <w:bCs/>
            <w:color w:val="EE0000"/>
          </w:rPr>
          <w:delText>Fix the y axis scale</w:delText>
        </w:r>
      </w:del>
    </w:p>
    <w:p w14:paraId="4EC0E1EE" w14:textId="3F9B6876" w:rsidR="002C23F3" w:rsidDel="00522F02" w:rsidRDefault="002C23F3">
      <w:pPr>
        <w:spacing w:after="120" w:line="360" w:lineRule="auto"/>
        <w:ind w:firstLine="720"/>
        <w:contextualSpacing/>
        <w:rPr>
          <w:del w:id="4650" w:author="Jujia Li" w:date="2025-07-21T17:46:00Z" w16du:dateUtc="2025-07-21T22:46:00Z"/>
          <w:rFonts w:ascii="Times New Roman" w:hAnsi="Times New Roman" w:cs="Times New Roman"/>
        </w:rPr>
        <w:pPrChange w:id="4651" w:author="Jujia Li" w:date="2025-07-21T17:52:00Z" w16du:dateUtc="2025-07-21T22:52:00Z">
          <w:pPr>
            <w:spacing w:after="0" w:line="480" w:lineRule="auto"/>
            <w:ind w:firstLine="720"/>
          </w:pPr>
        </w:pPrChange>
      </w:pPr>
      <w:del w:id="4652" w:author="Jujia Li" w:date="2025-07-21T17:46:00Z" w16du:dateUtc="2025-07-21T22:46:00Z">
        <w:r w:rsidRPr="002C23F3" w:rsidDel="00522F02">
          <w:rPr>
            <w:rFonts w:ascii="Times New Roman" w:hAnsi="Times New Roman" w:cs="Times New Roman"/>
          </w:rPr>
          <w:delText xml:space="preserve">Figure </w:delText>
        </w:r>
      </w:del>
      <w:del w:id="4653" w:author="Jujia Li" w:date="2025-07-01T19:13:00Z" w16du:dateUtc="2025-07-02T00:13:00Z">
        <w:r w:rsidDel="00D04EC6">
          <w:rPr>
            <w:rFonts w:ascii="Times New Roman" w:hAnsi="Times New Roman" w:cs="Times New Roman"/>
          </w:rPr>
          <w:delText>x</w:delText>
        </w:r>
        <w:r w:rsidRPr="002C23F3" w:rsidDel="00D04EC6">
          <w:rPr>
            <w:rFonts w:ascii="Times New Roman" w:hAnsi="Times New Roman" w:cs="Times New Roman"/>
          </w:rPr>
          <w:delText xml:space="preserve"> </w:delText>
        </w:r>
      </w:del>
      <w:del w:id="4654" w:author="Jujia Li" w:date="2025-07-21T17:46:00Z" w16du:dateUtc="2025-07-21T22:46:00Z">
        <w:r w:rsidRPr="002C23F3" w:rsidDel="00522F02">
          <w:rPr>
            <w:rFonts w:ascii="Times New Roman" w:hAnsi="Times New Roman" w:cs="Times New Roman"/>
          </w:rPr>
          <w:delText xml:space="preserve">illustrates </w:delText>
        </w:r>
        <w:r w:rsidR="00BF1CA7" w:rsidRPr="002C23F3" w:rsidDel="00522F02">
          <w:rPr>
            <w:rFonts w:ascii="Times New Roman" w:hAnsi="Times New Roman" w:cs="Times New Roman"/>
          </w:rPr>
          <w:delText>declining</w:delText>
        </w:r>
        <w:r w:rsid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monthly methadone consumption trend</w:delText>
        </w:r>
        <w:r w:rsidR="00BF1CA7" w:rsidDel="00522F02">
          <w:rPr>
            <w:rFonts w:ascii="Times New Roman" w:hAnsi="Times New Roman" w:cs="Times New Roman"/>
          </w:rPr>
          <w:delText>s across</w:delText>
        </w:r>
        <w:r w:rsidR="00BF1CA7" w:rsidRP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most counties in northwest Alabama exhibited</w:delText>
        </w:r>
        <w:r w:rsidRPr="002C23F3" w:rsidDel="00522F02">
          <w:rPr>
            <w:rFonts w:ascii="Times New Roman" w:hAnsi="Times New Roman" w:cs="Times New Roman"/>
          </w:rPr>
          <w:delText xml:space="preserve">. </w:delText>
        </w:r>
        <w:commentRangeStart w:id="4655"/>
        <w:r w:rsidRPr="009019E8" w:rsidDel="00522F02">
          <w:rPr>
            <w:rFonts w:ascii="Times New Roman" w:hAnsi="Times New Roman" w:cs="Times New Roman"/>
            <w:highlight w:val="yellow"/>
            <w:rPrChange w:id="4656" w:author="Yuhui Yao" w:date="2025-07-08T10:01:00Z" w16du:dateUtc="2025-07-08T15:01:00Z">
              <w:rPr>
                <w:rFonts w:ascii="Times New Roman" w:hAnsi="Times New Roman" w:cs="Times New Roman"/>
              </w:rPr>
            </w:rPrChange>
          </w:rPr>
          <w:delText>High-use counties such as Etowah</w:delText>
        </w:r>
        <w:r w:rsidR="00477C16" w:rsidRPr="009019E8" w:rsidDel="00522F02">
          <w:rPr>
            <w:rFonts w:ascii="Times New Roman" w:hAnsi="Times New Roman" w:cs="Times New Roman"/>
            <w:highlight w:val="yellow"/>
            <w:rPrChange w:id="4657" w:author="Yuhui Yao" w:date="2025-07-08T10:01:00Z" w16du:dateUtc="2025-07-08T15:01:00Z">
              <w:rPr>
                <w:rFonts w:ascii="Times New Roman" w:hAnsi="Times New Roman" w:cs="Times New Roman"/>
              </w:rPr>
            </w:rPrChange>
          </w:rPr>
          <w:delText xml:space="preserve"> </w:delText>
        </w:r>
        <w:r w:rsidRPr="009019E8" w:rsidDel="00522F02">
          <w:rPr>
            <w:rFonts w:ascii="Times New Roman" w:hAnsi="Times New Roman" w:cs="Times New Roman"/>
            <w:highlight w:val="yellow"/>
            <w:rPrChange w:id="4658" w:author="Yuhui Yao" w:date="2025-07-08T10:01:00Z" w16du:dateUtc="2025-07-08T15:01:00Z">
              <w:rPr>
                <w:rFonts w:ascii="Times New Roman" w:hAnsi="Times New Roman" w:cs="Times New Roman"/>
              </w:rPr>
            </w:rPrChange>
          </w:rPr>
          <w:delText xml:space="preserve">and </w:delText>
        </w:r>
        <w:r w:rsidR="00477C16" w:rsidRPr="009019E8" w:rsidDel="00522F02">
          <w:rPr>
            <w:rFonts w:ascii="Times New Roman" w:hAnsi="Times New Roman" w:cs="Times New Roman"/>
            <w:highlight w:val="yellow"/>
            <w:rPrChange w:id="4659" w:author="Yuhui Yao" w:date="2025-07-08T10:01:00Z" w16du:dateUtc="2025-07-08T15:01:00Z">
              <w:rPr>
                <w:rFonts w:ascii="Times New Roman" w:hAnsi="Times New Roman" w:cs="Times New Roman"/>
              </w:rPr>
            </w:rPrChange>
          </w:rPr>
          <w:delText>Marshall</w:delText>
        </w:r>
        <w:r w:rsidRPr="009019E8" w:rsidDel="00522F02">
          <w:rPr>
            <w:rFonts w:ascii="Times New Roman" w:hAnsi="Times New Roman" w:cs="Times New Roman"/>
            <w:highlight w:val="yellow"/>
            <w:rPrChange w:id="4660" w:author="Yuhui Yao" w:date="2025-07-08T10:01:00Z" w16du:dateUtc="2025-07-08T15:01:00Z">
              <w:rPr>
                <w:rFonts w:ascii="Times New Roman" w:hAnsi="Times New Roman" w:cs="Times New Roman"/>
              </w:rPr>
            </w:rPrChange>
          </w:rPr>
          <w:delText xml:space="preserve"> showed substantial decreases over time</w:delText>
        </w:r>
        <w:r w:rsidRPr="002C23F3" w:rsidDel="00522F02">
          <w:rPr>
            <w:rFonts w:ascii="Times New Roman" w:hAnsi="Times New Roman" w:cs="Times New Roman"/>
          </w:rPr>
          <w:delText>,</w:delText>
        </w:r>
        <w:commentRangeEnd w:id="4655"/>
        <w:r w:rsidR="009019E8" w:rsidDel="00522F02">
          <w:rPr>
            <w:rStyle w:val="CommentReference"/>
          </w:rPr>
          <w:commentReference w:id="4655"/>
        </w:r>
        <w:r w:rsidRPr="002C23F3" w:rsidDel="00522F02">
          <w:rPr>
            <w:rFonts w:ascii="Times New Roman" w:hAnsi="Times New Roman" w:cs="Times New Roman"/>
          </w:rPr>
          <w:delText xml:space="preserve"> </w:delText>
        </w:r>
        <w:commentRangeStart w:id="4661"/>
        <w:r w:rsidRPr="002C23F3" w:rsidDel="00522F02">
          <w:rPr>
            <w:rFonts w:ascii="Times New Roman" w:hAnsi="Times New Roman" w:cs="Times New Roman"/>
          </w:rPr>
          <w:delText xml:space="preserve">suggesting possible policy changes, treatment shifts, or public health interventions targeting methadone-related opioid dependency. </w:delText>
        </w:r>
        <w:commentRangeEnd w:id="4661"/>
        <w:r w:rsidR="009019E8" w:rsidDel="00522F02">
          <w:rPr>
            <w:rStyle w:val="CommentReference"/>
          </w:rPr>
          <w:commentReference w:id="4661"/>
        </w:r>
        <w:r w:rsidRPr="002C23F3" w:rsidDel="00522F02">
          <w:rPr>
            <w:rFonts w:ascii="Times New Roman" w:hAnsi="Times New Roman" w:cs="Times New Roman"/>
          </w:rPr>
          <w:delText>Jefferson and Tuscaloosa counties, despite their larger populations, maintained moderate and stable</w:delText>
        </w:r>
        <w:r w:rsidR="00477C16" w:rsidDel="00522F02">
          <w:rPr>
            <w:rFonts w:ascii="Times New Roman" w:hAnsi="Times New Roman" w:cs="Times New Roman"/>
          </w:rPr>
          <w:delText xml:space="preserve"> per-capita</w:delText>
        </w:r>
        <w:r w:rsidRPr="002C23F3" w:rsidDel="00522F02">
          <w:rPr>
            <w:rFonts w:ascii="Times New Roman" w:hAnsi="Times New Roman" w:cs="Times New Roman"/>
          </w:rPr>
          <w:delText xml:space="preserve"> consumption patterns with slight downward slopes. Meanwhile, counties such as Lamar</w:delText>
        </w:r>
        <w:r w:rsidR="00477C16" w:rsidDel="00522F02">
          <w:rPr>
            <w:rFonts w:ascii="Times New Roman" w:hAnsi="Times New Roman" w:cs="Times New Roman"/>
          </w:rPr>
          <w:delText xml:space="preserve"> </w:delText>
        </w:r>
        <w:r w:rsidRPr="002C23F3" w:rsidDel="00522F02">
          <w:rPr>
            <w:rFonts w:ascii="Times New Roman" w:hAnsi="Times New Roman" w:cs="Times New Roman"/>
          </w:rPr>
          <w:delText xml:space="preserve">and </w:delText>
        </w:r>
        <w:r w:rsidR="00477C16" w:rsidDel="00522F02">
          <w:rPr>
            <w:rFonts w:ascii="Times New Roman" w:hAnsi="Times New Roman" w:cs="Times New Roman"/>
          </w:rPr>
          <w:delText>Pickens</w:delText>
        </w:r>
        <w:r w:rsidRPr="002C23F3" w:rsidDel="00522F02">
          <w:rPr>
            <w:rFonts w:ascii="Times New Roman" w:hAnsi="Times New Roman" w:cs="Times New Roman"/>
          </w:rPr>
          <w:delText xml:space="preserve"> demonstrated relatively steady trends, with minor fluctuations and no pronounced decline. </w:delText>
        </w:r>
        <w:commentRangeStart w:id="4662"/>
        <w:r w:rsidRPr="002C23F3" w:rsidDel="00522F02">
          <w:rPr>
            <w:rFonts w:ascii="Times New Roman" w:hAnsi="Times New Roman" w:cs="Times New Roman"/>
          </w:rPr>
          <w:delText>The widespread reduction in methadone consumption may reflect a regional move away from methadone in favor of other medication-assisted treatments (e.g., buprenorphine), or increased regulation and monitoring of opioid prescriptions in the area.</w:delText>
        </w:r>
        <w:commentRangeEnd w:id="4662"/>
        <w:r w:rsidR="009019E8" w:rsidDel="00522F02">
          <w:rPr>
            <w:rStyle w:val="CommentReference"/>
          </w:rPr>
          <w:commentReference w:id="4662"/>
        </w:r>
      </w:del>
    </w:p>
    <w:p w14:paraId="5BE2A852" w14:textId="77777777" w:rsidR="00522F02" w:rsidRDefault="00522F02">
      <w:pPr>
        <w:spacing w:after="120" w:line="360" w:lineRule="auto"/>
        <w:ind w:firstLine="720"/>
        <w:contextualSpacing/>
        <w:rPr>
          <w:ins w:id="4663" w:author="Jujia Li" w:date="2025-07-21T17:46:00Z" w16du:dateUtc="2025-07-21T22:46:00Z"/>
          <w:rFonts w:ascii="Times New Roman" w:hAnsi="Times New Roman" w:cs="Times New Roman"/>
        </w:rPr>
        <w:pPrChange w:id="4664" w:author="Jujia Li" w:date="2025-07-21T17:52:00Z" w16du:dateUtc="2025-07-21T22:52:00Z">
          <w:pPr>
            <w:spacing w:after="0" w:line="480" w:lineRule="auto"/>
          </w:pPr>
        </w:pPrChange>
      </w:pPr>
    </w:p>
    <w:p w14:paraId="01056A03" w14:textId="10D27DED" w:rsidR="00CC2C37" w:rsidRPr="00DE3ECF" w:rsidRDefault="00CC2C37">
      <w:pPr>
        <w:spacing w:after="120" w:line="360" w:lineRule="auto"/>
        <w:contextualSpacing/>
        <w:rPr>
          <w:rFonts w:ascii="Times New Roman" w:hAnsi="Times New Roman" w:cs="Times New Roman"/>
        </w:rPr>
        <w:pPrChange w:id="4665" w:author="Jujia Li" w:date="2025-07-21T17:51:00Z" w16du:dateUtc="2025-07-21T22:51:00Z">
          <w:pPr>
            <w:spacing w:after="0" w:line="480" w:lineRule="auto"/>
          </w:pPr>
        </w:pPrChange>
      </w:pPr>
      <w:r>
        <w:rPr>
          <w:rFonts w:ascii="Times New Roman" w:hAnsi="Times New Roman" w:cs="Times New Roman"/>
        </w:rPr>
        <w:t>Figure</w:t>
      </w:r>
      <w:r w:rsidR="00E33050">
        <w:rPr>
          <w:rFonts w:ascii="Times New Roman" w:hAnsi="Times New Roman" w:cs="Times New Roman"/>
        </w:rPr>
        <w:t xml:space="preserve"> </w:t>
      </w:r>
      <w:del w:id="4666" w:author="Jujia Li" w:date="2025-07-01T16:04:00Z" w16du:dateUtc="2025-07-01T21:04:00Z">
        <w:r w:rsidR="00E33050" w:rsidDel="00503425">
          <w:rPr>
            <w:rFonts w:ascii="Times New Roman" w:hAnsi="Times New Roman" w:cs="Times New Roman"/>
          </w:rPr>
          <w:delText>x</w:delText>
        </w:r>
      </w:del>
      <w:ins w:id="4667" w:author="Jujia Li" w:date="2025-07-01T16:04:00Z" w16du:dateUtc="2025-07-01T21:04:00Z">
        <w:r w:rsidR="00503425">
          <w:rPr>
            <w:rFonts w:ascii="Times New Roman" w:hAnsi="Times New Roman" w:cs="Times New Roman"/>
          </w:rPr>
          <w:t>1</w:t>
        </w:r>
      </w:ins>
      <w:ins w:id="4668" w:author="Jujia Li" w:date="2025-07-01T19:13:00Z" w16du:dateUtc="2025-07-02T00:13:00Z">
        <w:r w:rsidR="00D04EC6">
          <w:rPr>
            <w:rFonts w:ascii="Times New Roman" w:hAnsi="Times New Roman" w:cs="Times New Roman"/>
          </w:rPr>
          <w:t>0</w:t>
        </w:r>
      </w:ins>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w:t>
      </w:r>
      <w:del w:id="4669" w:author="Jujia Li" w:date="2025-07-21T17:55:00Z" w16du:dateUtc="2025-07-21T22:55:00Z">
        <w:r w:rsidR="00E33050" w:rsidDel="005933DE">
          <w:rPr>
            <w:rFonts w:ascii="Times New Roman" w:hAnsi="Times New Roman" w:cs="Times New Roman"/>
          </w:rPr>
          <w:delText>Medication</w:delText>
        </w:r>
        <w:r w:rsidDel="005933DE">
          <w:rPr>
            <w:rFonts w:ascii="Times New Roman" w:hAnsi="Times New Roman" w:cs="Times New Roman"/>
          </w:rPr>
          <w:delText xml:space="preserve"> </w:delText>
        </w:r>
      </w:del>
      <w:ins w:id="4670" w:author="Jujia Li" w:date="2025-07-21T17:55:00Z" w16du:dateUtc="2025-07-21T22:55:00Z">
        <w:r w:rsidR="005933DE">
          <w:rPr>
            <w:rFonts w:ascii="Times New Roman" w:hAnsi="Times New Roman" w:cs="Times New Roman"/>
          </w:rPr>
          <w:t xml:space="preserve">Methadone </w:t>
        </w:r>
      </w:ins>
      <w:r>
        <w:rPr>
          <w:rFonts w:ascii="Times New Roman" w:hAnsi="Times New Roman" w:cs="Times New Roman"/>
        </w:rPr>
        <w:t>Consumption</w:t>
      </w:r>
      <w:r w:rsidRPr="00985680">
        <w:rPr>
          <w:rFonts w:ascii="Times New Roman" w:hAnsi="Times New Roman" w:cs="Times New Roman"/>
        </w:rPr>
        <w:t xml:space="preserve"> </w:t>
      </w:r>
      <w:r>
        <w:rPr>
          <w:rFonts w:ascii="Times New Roman" w:hAnsi="Times New Roman" w:cs="Times New Roman"/>
        </w:rPr>
        <w:t>(Per Capita)</w:t>
      </w:r>
    </w:p>
    <w:p w14:paraId="47C09349" w14:textId="5D0CEE39" w:rsidR="00CC2C37" w:rsidDel="005933DE" w:rsidRDefault="00CC2C37">
      <w:pPr>
        <w:spacing w:after="120" w:line="360" w:lineRule="auto"/>
        <w:contextualSpacing/>
        <w:rPr>
          <w:del w:id="4671" w:author="Jujia Li" w:date="2025-07-21T17:55:00Z" w16du:dateUtc="2025-07-21T22:55:00Z"/>
          <w:rFonts w:ascii="Times New Roman" w:hAnsi="Times New Roman" w:cs="Times New Roman"/>
          <w:noProof/>
        </w:rPr>
        <w:pPrChange w:id="4672" w:author="Jujia Li" w:date="2025-07-21T17:51:00Z" w16du:dateUtc="2025-07-21T22:51:00Z">
          <w:pPr>
            <w:spacing w:after="0" w:line="480" w:lineRule="auto"/>
          </w:pPr>
        </w:pPrChange>
      </w:pPr>
      <w:del w:id="4673" w:author="Jujia Li" w:date="2025-07-21T17:55:00Z" w16du:dateUtc="2025-07-21T22:55:00Z">
        <w:r w:rsidRPr="00CF340A" w:rsidDel="005933DE">
          <w:rPr>
            <w:rFonts w:ascii="Times New Roman" w:hAnsi="Times New Roman" w:cs="Times New Roman"/>
            <w:noProof/>
          </w:rPr>
          <w:delText xml:space="preserve"> </w:delText>
        </w:r>
        <w:r w:rsidDel="005933DE">
          <w:rPr>
            <w:rFonts w:ascii="Times New Roman" w:hAnsi="Times New Roman" w:cs="Times New Roman"/>
            <w:noProof/>
          </w:rPr>
          <w:drawing>
            <wp:inline distT="0" distB="0" distL="0" distR="0" wp14:anchorId="513A34D6" wp14:editId="000E72E2">
              <wp:extent cx="2667000" cy="1782154"/>
              <wp:effectExtent l="0" t="0" r="0" b="8890"/>
              <wp:docPr id="402503085"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sidDel="005933DE">
          <w:rPr>
            <w:rFonts w:ascii="Times New Roman" w:hAnsi="Times New Roman" w:cs="Times New Roman"/>
            <w:noProof/>
          </w:rPr>
          <w:drawing>
            <wp:inline distT="0" distB="0" distL="0" distR="0" wp14:anchorId="31FCE6D3" wp14:editId="52F93CEE">
              <wp:extent cx="2657475" cy="1767530"/>
              <wp:effectExtent l="0" t="0" r="0" b="4445"/>
              <wp:docPr id="541855972"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del>
    </w:p>
    <w:p w14:paraId="41DF3914" w14:textId="72BD08EC" w:rsidR="00CC2C37" w:rsidRPr="004157A8" w:rsidDel="005933DE" w:rsidRDefault="00CC2C37">
      <w:pPr>
        <w:spacing w:after="120" w:line="360" w:lineRule="auto"/>
        <w:contextualSpacing/>
        <w:rPr>
          <w:del w:id="4674" w:author="Jujia Li" w:date="2025-07-21T17:55:00Z" w16du:dateUtc="2025-07-21T22:55:00Z"/>
          <w:rFonts w:ascii="Times New Roman" w:hAnsi="Times New Roman" w:cs="Times New Roman"/>
          <w:noProof/>
        </w:rPr>
        <w:pPrChange w:id="4675" w:author="Jujia Li" w:date="2025-07-21T17:55:00Z" w16du:dateUtc="2025-07-21T22:55:00Z">
          <w:pPr>
            <w:spacing w:after="0" w:line="480" w:lineRule="auto"/>
            <w:ind w:left="720" w:firstLine="720"/>
          </w:pPr>
        </w:pPrChange>
      </w:pPr>
      <w:del w:id="4676" w:author="Jujia Li" w:date="2025-07-21T17:55:00Z" w16du:dateUtc="2025-07-21T22:55:00Z">
        <w:r w:rsidDel="005933DE">
          <w:rPr>
            <w:rFonts w:ascii="Times New Roman" w:hAnsi="Times New Roman" w:cs="Times New Roman"/>
          </w:rPr>
          <w:delText xml:space="preserve">(a) </w:delText>
        </w:r>
        <w:r w:rsidRPr="00985680" w:rsidDel="005933DE">
          <w:rPr>
            <w:rFonts w:ascii="Times New Roman" w:hAnsi="Times New Roman" w:cs="Times New Roman"/>
          </w:rPr>
          <w:delText>Buprenorphine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(b) </w:delText>
        </w:r>
        <w:r w:rsidRPr="003F3C02" w:rsidDel="005933DE">
          <w:rPr>
            <w:rFonts w:ascii="Times New Roman" w:hAnsi="Times New Roman" w:cs="Times New Roman"/>
          </w:rPr>
          <w:delText>Hydrocodone</w:delText>
        </w:r>
      </w:del>
    </w:p>
    <w:p w14:paraId="2B9D863D" w14:textId="1A49E229" w:rsidR="00CC2C37" w:rsidDel="005933DE" w:rsidRDefault="00CC2C37">
      <w:pPr>
        <w:spacing w:after="120" w:line="360" w:lineRule="auto"/>
        <w:contextualSpacing/>
        <w:jc w:val="center"/>
        <w:rPr>
          <w:del w:id="4677" w:author="Jujia Li" w:date="2025-07-21T17:55:00Z" w16du:dateUtc="2025-07-21T22:55:00Z"/>
          <w:rFonts w:ascii="Times New Roman" w:hAnsi="Times New Roman" w:cs="Times New Roman"/>
          <w:noProof/>
        </w:rPr>
        <w:pPrChange w:id="4678" w:author="Jujia Li" w:date="2025-07-21T17:55:00Z" w16du:dateUtc="2025-07-21T22:55:00Z">
          <w:pPr>
            <w:spacing w:after="0" w:line="480" w:lineRule="auto"/>
          </w:pPr>
        </w:pPrChange>
      </w:pPr>
      <w:commentRangeStart w:id="4679"/>
      <w:r>
        <w:rPr>
          <w:rFonts w:ascii="Times New Roman" w:hAnsi="Times New Roman" w:cs="Times New Roman"/>
          <w:noProof/>
        </w:rPr>
        <w:drawing>
          <wp:inline distT="0" distB="0" distL="0" distR="0" wp14:anchorId="23C93DB2" wp14:editId="1FD2F3D0">
            <wp:extent cx="2667000" cy="1832773"/>
            <wp:effectExtent l="0" t="0" r="0" b="0"/>
            <wp:docPr id="689260319"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4679"/>
      <w:r w:rsidR="009019E8">
        <w:rPr>
          <w:rStyle w:val="CommentReference"/>
        </w:rPr>
        <w:commentReference w:id="4679"/>
      </w:r>
      <w:del w:id="4680" w:author="Jujia Li" w:date="2025-07-21T17:55:00Z" w16du:dateUtc="2025-07-21T22:55:00Z">
        <w:r w:rsidDel="005933DE">
          <w:rPr>
            <w:rFonts w:ascii="Times New Roman" w:hAnsi="Times New Roman" w:cs="Times New Roman"/>
            <w:noProof/>
          </w:rPr>
          <w:drawing>
            <wp:inline distT="0" distB="0" distL="0" distR="0" wp14:anchorId="03AEE1F2" wp14:editId="1B28E11A">
              <wp:extent cx="2657475" cy="1813044"/>
              <wp:effectExtent l="0" t="0" r="0" b="0"/>
              <wp:docPr id="319918961"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del>
    </w:p>
    <w:p w14:paraId="5533A10F" w14:textId="2319989C" w:rsidR="00CC2C37" w:rsidRDefault="00CC2C37">
      <w:pPr>
        <w:spacing w:after="120" w:line="360" w:lineRule="auto"/>
        <w:contextualSpacing/>
        <w:jc w:val="center"/>
        <w:rPr>
          <w:rFonts w:ascii="Times New Roman" w:hAnsi="Times New Roman" w:cs="Times New Roman"/>
        </w:rPr>
        <w:pPrChange w:id="4681" w:author="Jujia Li" w:date="2025-07-21T17:55:00Z" w16du:dateUtc="2025-07-21T22:55:00Z">
          <w:pPr>
            <w:spacing w:after="0" w:line="480" w:lineRule="auto"/>
            <w:ind w:left="720" w:firstLine="720"/>
          </w:pPr>
        </w:pPrChange>
      </w:pPr>
      <w:del w:id="4682" w:author="Jujia Li" w:date="2025-07-21T17:55:00Z" w16du:dateUtc="2025-07-21T22:55:00Z">
        <w:r w:rsidDel="005933DE">
          <w:rPr>
            <w:rFonts w:ascii="Times New Roman" w:hAnsi="Times New Roman" w:cs="Times New Roman"/>
          </w:rPr>
          <w:delText xml:space="preserve">(c) </w:delText>
        </w:r>
        <w:r w:rsidRPr="003F3C02" w:rsidDel="005933DE">
          <w:rPr>
            <w:rFonts w:ascii="Times New Roman" w:hAnsi="Times New Roman" w:cs="Times New Roman"/>
          </w:rPr>
          <w:delText>Methadone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(d) </w:delText>
        </w:r>
        <w:r w:rsidRPr="00AE4440" w:rsidDel="005933DE">
          <w:rPr>
            <w:rFonts w:ascii="Times New Roman" w:hAnsi="Times New Roman" w:cs="Times New Roman"/>
          </w:rPr>
          <w:delText>Oxycodone</w:delText>
        </w:r>
      </w:del>
    </w:p>
    <w:p w14:paraId="31DD570D" w14:textId="738CAF07" w:rsidR="006E19D6" w:rsidRDefault="00800CB7">
      <w:pPr>
        <w:spacing w:after="120" w:line="360" w:lineRule="auto"/>
        <w:ind w:firstLine="720"/>
        <w:contextualSpacing/>
        <w:rPr>
          <w:rFonts w:ascii="Times New Roman" w:hAnsi="Times New Roman" w:cs="Times New Roman"/>
          <w:noProof/>
        </w:rPr>
        <w:pPrChange w:id="4683" w:author="Jujia Li" w:date="2025-07-21T17:51:00Z" w16du:dateUtc="2025-07-21T22:51:00Z">
          <w:pPr>
            <w:spacing w:after="0" w:line="480" w:lineRule="auto"/>
            <w:ind w:firstLine="720"/>
          </w:pPr>
        </w:pPrChange>
      </w:pPr>
      <w:r w:rsidRPr="00800CB7">
        <w:rPr>
          <w:rFonts w:ascii="Times New Roman" w:hAnsi="Times New Roman" w:cs="Times New Roman"/>
          <w:noProof/>
        </w:rPr>
        <w:t xml:space="preserve">Figure </w:t>
      </w:r>
      <w:del w:id="4684" w:author="Jujia Li" w:date="2025-07-01T16:04:00Z" w16du:dateUtc="2025-07-01T21:04:00Z">
        <w:r w:rsidDel="00503425">
          <w:rPr>
            <w:rFonts w:ascii="Times New Roman" w:hAnsi="Times New Roman" w:cs="Times New Roman"/>
            <w:noProof/>
          </w:rPr>
          <w:delText>x</w:delText>
        </w:r>
        <w:r w:rsidR="002A0097" w:rsidDel="00503425">
          <w:rPr>
            <w:rFonts w:ascii="Times New Roman" w:hAnsi="Times New Roman" w:cs="Times New Roman"/>
            <w:noProof/>
          </w:rPr>
          <w:delText xml:space="preserve"> </w:delText>
        </w:r>
      </w:del>
      <w:ins w:id="4685" w:author="Jujia Li" w:date="2025-07-01T16:04:00Z" w16du:dateUtc="2025-07-01T21:04:00Z">
        <w:r w:rsidR="00503425">
          <w:rPr>
            <w:rFonts w:ascii="Times New Roman" w:hAnsi="Times New Roman" w:cs="Times New Roman"/>
            <w:noProof/>
          </w:rPr>
          <w:t>1</w:t>
        </w:r>
      </w:ins>
      <w:ins w:id="4686" w:author="Jujia Li" w:date="2025-07-01T19:13:00Z" w16du:dateUtc="2025-07-02T00:13:00Z">
        <w:r w:rsidR="00D04EC6">
          <w:rPr>
            <w:rFonts w:ascii="Times New Roman" w:hAnsi="Times New Roman" w:cs="Times New Roman"/>
            <w:noProof/>
          </w:rPr>
          <w:t>0</w:t>
        </w:r>
      </w:ins>
      <w:del w:id="4687" w:author="Jujia Li" w:date="2025-07-21T17:56:00Z" w16du:dateUtc="2025-07-21T22:56:00Z">
        <w:r w:rsidR="002A0097" w:rsidDel="005933DE">
          <w:rPr>
            <w:rFonts w:ascii="Times New Roman" w:hAnsi="Times New Roman" w:cs="Times New Roman"/>
            <w:noProof/>
          </w:rPr>
          <w:delText>(c)</w:delText>
        </w:r>
      </w:del>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w:t>
      </w:r>
      <w:r w:rsidRPr="00875349">
        <w:rPr>
          <w:rFonts w:ascii="Times New Roman" w:hAnsi="Times New Roman" w:cs="Times New Roman"/>
          <w:strike/>
          <w:noProof/>
          <w:rPrChange w:id="4688" w:author="Jujia Li" w:date="2025-07-21T17:57:00Z" w16du:dateUtc="2025-07-21T22:57:00Z">
            <w:rPr>
              <w:rFonts w:ascii="Times New Roman" w:hAnsi="Times New Roman" w:cs="Times New Roman"/>
              <w:noProof/>
            </w:rPr>
          </w:rPrChange>
        </w:rPr>
        <w:t xml:space="preserve">This suggests that </w:t>
      </w:r>
      <w:r w:rsidRPr="00875349">
        <w:rPr>
          <w:rFonts w:ascii="Times New Roman" w:hAnsi="Times New Roman" w:cs="Times New Roman"/>
          <w:strike/>
          <w:noProof/>
          <w:rPrChange w:id="4689" w:author="Jujia Li" w:date="2025-07-21T17:57:00Z" w16du:dateUtc="2025-07-21T22:57:00Z">
            <w:rPr>
              <w:rFonts w:ascii="Times New Roman" w:hAnsi="Times New Roman" w:cs="Times New Roman"/>
              <w:noProof/>
            </w:rPr>
          </w:rPrChange>
        </w:rPr>
        <w:lastRenderedPageBreak/>
        <w:t>residents in these counties have higher access to or greater utilization of methadone treatment programs, potentially reflecting</w:t>
      </w:r>
      <w:commentRangeStart w:id="4690"/>
      <w:commentRangeStart w:id="4691"/>
      <w:r w:rsidRPr="00875349">
        <w:rPr>
          <w:rFonts w:ascii="Times New Roman" w:hAnsi="Times New Roman" w:cs="Times New Roman"/>
          <w:strike/>
          <w:noProof/>
          <w:rPrChange w:id="4692" w:author="Jujia Li" w:date="2025-07-21T17:57:00Z" w16du:dateUtc="2025-07-21T22:57:00Z">
            <w:rPr>
              <w:rFonts w:ascii="Times New Roman" w:hAnsi="Times New Roman" w:cs="Times New Roman"/>
              <w:noProof/>
            </w:rPr>
          </w:rPrChange>
        </w:rPr>
        <w:t xml:space="preserve"> localized public health strategies or higher opioid dependence treatment demand. </w:t>
      </w:r>
      <w:commentRangeEnd w:id="4690"/>
      <w:r w:rsidR="009019E8" w:rsidRPr="00875349">
        <w:rPr>
          <w:rStyle w:val="CommentReference"/>
          <w:strike/>
          <w:rPrChange w:id="4693" w:author="Jujia Li" w:date="2025-07-21T17:57:00Z" w16du:dateUtc="2025-07-21T22:57:00Z">
            <w:rPr>
              <w:rStyle w:val="CommentReference"/>
            </w:rPr>
          </w:rPrChange>
        </w:rPr>
        <w:commentReference w:id="4690"/>
      </w:r>
      <w:commentRangeEnd w:id="4691"/>
      <w:r w:rsidR="00875349">
        <w:rPr>
          <w:rStyle w:val="CommentReference"/>
        </w:rPr>
        <w:commentReference w:id="4691"/>
      </w:r>
      <w:r w:rsidRPr="00875349">
        <w:rPr>
          <w:rFonts w:ascii="Times New Roman" w:hAnsi="Times New Roman" w:cs="Times New Roman"/>
          <w:strike/>
          <w:noProof/>
          <w:rPrChange w:id="4694" w:author="Jujia Li" w:date="2025-07-21T17:57:00Z" w16du:dateUtc="2025-07-21T22:57:00Z">
            <w:rPr>
              <w:rFonts w:ascii="Times New Roman" w:hAnsi="Times New Roman" w:cs="Times New Roman"/>
              <w:noProof/>
            </w:rPr>
          </w:rPrChange>
        </w:rPr>
        <w:t xml:space="preserve">Conversely, </w:t>
      </w:r>
      <w:commentRangeStart w:id="4695"/>
      <w:commentRangeStart w:id="4696"/>
      <w:r w:rsidRPr="00875349">
        <w:rPr>
          <w:rFonts w:ascii="Times New Roman" w:hAnsi="Times New Roman" w:cs="Times New Roman"/>
          <w:strike/>
          <w:noProof/>
          <w:rPrChange w:id="4697" w:author="Jujia Li" w:date="2025-07-21T17:57:00Z" w16du:dateUtc="2025-07-21T22:57:00Z">
            <w:rPr>
              <w:rFonts w:ascii="Times New Roman" w:hAnsi="Times New Roman" w:cs="Times New Roman"/>
              <w:noProof/>
            </w:rPr>
          </w:rPrChange>
        </w:rPr>
        <w:t xml:space="preserve">a cold spot cluster comprising Madison, Limestone, and Morgan counties may indicate limited methadone </w:t>
      </w:r>
      <w:del w:id="4698" w:author="Jujia Li" w:date="2025-07-21T14:46:00Z" w16du:dateUtc="2025-07-21T19:46:00Z">
        <w:r w:rsidRPr="00875349" w:rsidDel="00333A1B">
          <w:rPr>
            <w:rFonts w:ascii="Times New Roman" w:hAnsi="Times New Roman" w:cs="Times New Roman"/>
            <w:strike/>
            <w:noProof/>
            <w:rPrChange w:id="4699" w:author="Jujia Li" w:date="2025-07-21T17:57:00Z" w16du:dateUtc="2025-07-21T22:57:00Z">
              <w:rPr>
                <w:rFonts w:ascii="Times New Roman" w:hAnsi="Times New Roman" w:cs="Times New Roman"/>
                <w:noProof/>
              </w:rPr>
            </w:rPrChange>
          </w:rPr>
          <w:delText>distribution</w:delText>
        </w:r>
      </w:del>
      <w:ins w:id="4700" w:author="Jujia Li" w:date="2025-07-21T14:46:00Z" w16du:dateUtc="2025-07-21T19:46:00Z">
        <w:r w:rsidR="00333A1B" w:rsidRPr="00875349">
          <w:rPr>
            <w:rFonts w:ascii="Times New Roman" w:hAnsi="Times New Roman" w:cs="Times New Roman"/>
            <w:strike/>
            <w:noProof/>
            <w:rPrChange w:id="4701" w:author="Jujia Li" w:date="2025-07-21T17:57:00Z" w16du:dateUtc="2025-07-21T22:57:00Z">
              <w:rPr>
                <w:rFonts w:ascii="Times New Roman" w:hAnsi="Times New Roman" w:cs="Times New Roman"/>
                <w:noProof/>
              </w:rPr>
            </w:rPrChange>
          </w:rPr>
          <w:t>consumption</w:t>
        </w:r>
      </w:ins>
      <w:r w:rsidRPr="00875349">
        <w:rPr>
          <w:rFonts w:ascii="Times New Roman" w:hAnsi="Times New Roman" w:cs="Times New Roman"/>
          <w:strike/>
          <w:noProof/>
          <w:rPrChange w:id="4702" w:author="Jujia Li" w:date="2025-07-21T17:57:00Z" w16du:dateUtc="2025-07-21T22:57:00Z">
            <w:rPr>
              <w:rFonts w:ascii="Times New Roman" w:hAnsi="Times New Roman" w:cs="Times New Roman"/>
              <w:noProof/>
            </w:rPr>
          </w:rPrChange>
        </w:rPr>
        <w:t>, possibly due to policy, access, or demographic factors</w:t>
      </w:r>
      <w:commentRangeEnd w:id="4695"/>
      <w:r w:rsidR="009019E8" w:rsidRPr="00875349">
        <w:rPr>
          <w:rStyle w:val="CommentReference"/>
          <w:strike/>
          <w:rPrChange w:id="4703" w:author="Jujia Li" w:date="2025-07-21T17:57:00Z" w16du:dateUtc="2025-07-21T22:57:00Z">
            <w:rPr>
              <w:rStyle w:val="CommentReference"/>
            </w:rPr>
          </w:rPrChange>
        </w:rPr>
        <w:commentReference w:id="4695"/>
      </w:r>
      <w:commentRangeEnd w:id="4696"/>
      <w:r w:rsidR="00875349">
        <w:rPr>
          <w:rStyle w:val="CommentReference"/>
        </w:rPr>
        <w:commentReference w:id="4696"/>
      </w:r>
      <w:r w:rsidRPr="00875349">
        <w:rPr>
          <w:rFonts w:ascii="Times New Roman" w:hAnsi="Times New Roman" w:cs="Times New Roman"/>
          <w:strike/>
          <w:noProof/>
          <w:rPrChange w:id="4704" w:author="Jujia Li" w:date="2025-07-21T17:57:00Z" w16du:dateUtc="2025-07-21T22:57:00Z">
            <w:rPr>
              <w:rFonts w:ascii="Times New Roman" w:hAnsi="Times New Roman" w:cs="Times New Roman"/>
              <w:noProof/>
            </w:rPr>
          </w:rPrChange>
        </w:rPr>
        <w:t>.</w:t>
      </w:r>
      <w:r w:rsidRPr="00800CB7">
        <w:rPr>
          <w:rFonts w:ascii="Times New Roman" w:hAnsi="Times New Roman" w:cs="Times New Roman"/>
          <w:noProof/>
        </w:rPr>
        <w:t xml:space="preserve"> </w:t>
      </w:r>
    </w:p>
    <w:p w14:paraId="6E2D7851" w14:textId="3FD597A7" w:rsidR="00F96139" w:rsidRDefault="006E19D6">
      <w:pPr>
        <w:spacing w:after="120" w:line="360" w:lineRule="auto"/>
        <w:contextualSpacing/>
        <w:rPr>
          <w:ins w:id="4705" w:author="Yuhui Yao" w:date="2025-07-08T10:13:00Z" w16du:dateUtc="2025-07-08T15:13:00Z"/>
          <w:rFonts w:ascii="Times New Roman" w:hAnsi="Times New Roman" w:cs="Times New Roman"/>
          <w:noProof/>
        </w:rPr>
        <w:pPrChange w:id="4706" w:author="Jujia Li" w:date="2025-07-21T17:51:00Z" w16du:dateUtc="2025-07-21T22:51:00Z">
          <w:pPr>
            <w:spacing w:after="0" w:line="480" w:lineRule="auto"/>
          </w:pPr>
        </w:pPrChange>
      </w:pPr>
      <w:del w:id="4707" w:author="Jujia Li" w:date="2025-07-21T18:04:00Z" w16du:dateUtc="2025-07-21T23:04:00Z">
        <w:r w:rsidRPr="006E19D6" w:rsidDel="00BC60B4">
          <w:rPr>
            <w:rFonts w:ascii="Times New Roman" w:hAnsi="Times New Roman" w:cs="Times New Roman"/>
            <w:noProof/>
          </w:rPr>
          <w:delText xml:space="preserve">Although the Global Moran’s I values for hydrocodone, methadone, and oxycodone were not statistically significant (p &gt; 0.05), </w:delText>
        </w:r>
        <w:r w:rsidDel="00BC60B4">
          <w:rPr>
            <w:rFonts w:ascii="Times New Roman" w:hAnsi="Times New Roman" w:cs="Times New Roman"/>
            <w:noProof/>
          </w:rPr>
          <w:delText>we still offer the hot spot figure for reference</w:delText>
        </w:r>
        <w:r w:rsidRPr="006E19D6" w:rsidDel="00BC60B4">
          <w:rPr>
            <w:rFonts w:ascii="Times New Roman" w:hAnsi="Times New Roman" w:cs="Times New Roman"/>
            <w:noProof/>
          </w:rPr>
          <w:delText xml:space="preserve"> (Figure </w:delText>
        </w:r>
      </w:del>
      <w:del w:id="4708" w:author="Jujia Li" w:date="2025-07-01T16:04:00Z" w16du:dateUtc="2025-07-01T21:04:00Z">
        <w:r w:rsidRPr="006E19D6" w:rsidDel="00503425">
          <w:rPr>
            <w:rFonts w:ascii="Times New Roman" w:hAnsi="Times New Roman" w:cs="Times New Roman"/>
            <w:noProof/>
          </w:rPr>
          <w:delText>X</w:delText>
        </w:r>
        <w:r w:rsidDel="00503425">
          <w:rPr>
            <w:rFonts w:ascii="Times New Roman" w:hAnsi="Times New Roman" w:cs="Times New Roman"/>
            <w:noProof/>
          </w:rPr>
          <w:delText xml:space="preserve"> </w:delText>
        </w:r>
      </w:del>
      <w:del w:id="4709" w:author="Jujia Li" w:date="2025-07-21T18:04:00Z" w16du:dateUtc="2025-07-21T23:04:00Z">
        <w:r w:rsidDel="00BC60B4">
          <w:rPr>
            <w:rFonts w:ascii="Times New Roman" w:hAnsi="Times New Roman" w:cs="Times New Roman"/>
            <w:noProof/>
          </w:rPr>
          <w:delText>(a), (b), and (d)</w:delText>
        </w:r>
        <w:r w:rsidRPr="006E19D6" w:rsidDel="00BC60B4">
          <w:rPr>
            <w:rFonts w:ascii="Times New Roman" w:hAnsi="Times New Roman" w:cs="Times New Roman"/>
            <w:noProof/>
          </w:rPr>
          <w:delText xml:space="preserve">). </w:delText>
        </w:r>
      </w:del>
    </w:p>
    <w:p w14:paraId="696815EF" w14:textId="649DA0D0" w:rsidR="009019E8" w:rsidRDefault="009019E8" w:rsidP="002037B3">
      <w:pPr>
        <w:spacing w:after="120" w:line="360" w:lineRule="auto"/>
        <w:contextualSpacing/>
        <w:rPr>
          <w:ins w:id="4710" w:author="Jujia Li" w:date="2025-07-21T19:51:00Z" w16du:dateUtc="2025-07-22T00:51:00Z"/>
          <w:rFonts w:ascii="Times New Roman" w:hAnsi="Times New Roman" w:cs="Times New Roman"/>
          <w:b/>
          <w:bCs/>
          <w:noProof/>
        </w:rPr>
      </w:pPr>
      <w:commentRangeStart w:id="4711"/>
      <w:commentRangeStart w:id="4712"/>
      <w:commentRangeEnd w:id="4711"/>
      <w:ins w:id="4713" w:author="Yuhui Yao" w:date="2025-07-08T10:13:00Z" w16du:dateUtc="2025-07-08T15:13:00Z">
        <w:r>
          <w:rPr>
            <w:rStyle w:val="CommentReference"/>
          </w:rPr>
          <w:commentReference w:id="4711"/>
        </w:r>
      </w:ins>
      <w:commentRangeEnd w:id="4712"/>
      <w:r w:rsidR="00875349">
        <w:rPr>
          <w:rStyle w:val="CommentReference"/>
        </w:rPr>
        <w:commentReference w:id="4712"/>
      </w:r>
      <w:ins w:id="4714" w:author="Jujia Li" w:date="2025-07-21T17:57:00Z" w16du:dateUtc="2025-07-21T22:57:00Z">
        <w:r w:rsidR="00C8231E" w:rsidRPr="00875349">
          <w:rPr>
            <w:rFonts w:ascii="Times New Roman" w:hAnsi="Times New Roman" w:cs="Times New Roman"/>
            <w:b/>
            <w:bCs/>
            <w:noProof/>
            <w:rPrChange w:id="4715" w:author="Jujia Li" w:date="2025-07-21T18:00:00Z" w16du:dateUtc="2025-07-21T23:00:00Z">
              <w:rPr>
                <w:rFonts w:ascii="Times New Roman" w:hAnsi="Times New Roman" w:cs="Times New Roman"/>
                <w:noProof/>
              </w:rPr>
            </w:rPrChange>
          </w:rPr>
          <w:t xml:space="preserve">3. </w:t>
        </w:r>
      </w:ins>
      <w:ins w:id="4716" w:author="Jujia Li" w:date="2025-07-21T17:56:00Z" w16du:dateUtc="2025-07-21T22:56:00Z">
        <w:r w:rsidR="00C8231E" w:rsidRPr="00875349">
          <w:rPr>
            <w:rFonts w:ascii="Times New Roman" w:hAnsi="Times New Roman" w:cs="Times New Roman"/>
            <w:b/>
            <w:bCs/>
            <w:noProof/>
            <w:rPrChange w:id="4717" w:author="Jujia Li" w:date="2025-07-21T18:00:00Z" w16du:dateUtc="2025-07-21T23:00:00Z">
              <w:rPr>
                <w:rFonts w:ascii="Times New Roman" w:hAnsi="Times New Roman" w:cs="Times New Roman"/>
                <w:noProof/>
              </w:rPr>
            </w:rPrChange>
          </w:rPr>
          <w:t>Spati</w:t>
        </w:r>
      </w:ins>
      <w:ins w:id="4718" w:author="Jujia Li" w:date="2025-07-21T17:57:00Z" w16du:dateUtc="2025-07-21T22:57:00Z">
        <w:r w:rsidR="00C8231E" w:rsidRPr="00875349">
          <w:rPr>
            <w:rFonts w:ascii="Times New Roman" w:hAnsi="Times New Roman" w:cs="Times New Roman"/>
            <w:b/>
            <w:bCs/>
            <w:noProof/>
            <w:rPrChange w:id="4719" w:author="Jujia Li" w:date="2025-07-21T18:00:00Z" w16du:dateUtc="2025-07-21T23:00:00Z">
              <w:rPr>
                <w:rFonts w:ascii="Times New Roman" w:hAnsi="Times New Roman" w:cs="Times New Roman"/>
                <w:noProof/>
              </w:rPr>
            </w:rPrChange>
          </w:rPr>
          <w:t>otemporal Analysis</w:t>
        </w:r>
      </w:ins>
    </w:p>
    <w:p w14:paraId="72C419AA" w14:textId="48FE8AB2" w:rsidR="00144FDF" w:rsidRPr="00144FDF" w:rsidRDefault="00144FDF">
      <w:pPr>
        <w:spacing w:after="120" w:line="360" w:lineRule="auto"/>
        <w:contextualSpacing/>
        <w:rPr>
          <w:ins w:id="4720" w:author="Yuhui Yao" w:date="2025-07-08T10:13:00Z" w16du:dateUtc="2025-07-08T15:13:00Z"/>
          <w:rFonts w:ascii="Times New Roman" w:hAnsi="Times New Roman" w:cs="Times New Roman"/>
          <w:noProof/>
        </w:rPr>
        <w:pPrChange w:id="4721" w:author="Jujia Li" w:date="2025-07-21T17:51:00Z" w16du:dateUtc="2025-07-21T22:51:00Z">
          <w:pPr>
            <w:spacing w:after="0" w:line="480" w:lineRule="auto"/>
          </w:pPr>
        </w:pPrChange>
      </w:pPr>
      <w:ins w:id="4722" w:author="Jujia Li" w:date="2025-07-21T19:52:00Z" w16du:dateUtc="2025-07-22T00:52:00Z">
        <w:r w:rsidRPr="00144FDF">
          <w:rPr>
            <w:rFonts w:ascii="Times New Roman" w:hAnsi="Times New Roman" w:cs="Times New Roman"/>
            <w:noProof/>
            <w:rPrChange w:id="4723" w:author="Jujia Li" w:date="2025-07-21T19:52:00Z" w16du:dateUtc="2025-07-22T00:52:00Z">
              <w:rPr>
                <w:rFonts w:ascii="Times New Roman" w:hAnsi="Times New Roman" w:cs="Times New Roman"/>
                <w:b/>
                <w:bCs/>
                <w:noProof/>
              </w:rPr>
            </w:rPrChange>
          </w:rPr>
          <w:t>Figure 11. Opioid-Related ER Visits by County</w:t>
        </w:r>
      </w:ins>
    </w:p>
    <w:p w14:paraId="4FD96A3A" w14:textId="3427C336" w:rsidR="009019E8" w:rsidRDefault="00144FDF">
      <w:pPr>
        <w:spacing w:after="120" w:line="360" w:lineRule="auto"/>
        <w:contextualSpacing/>
        <w:rPr>
          <w:ins w:id="4724" w:author="Jujia Li" w:date="2025-07-01T18:16:00Z" w16du:dateUtc="2025-07-01T23:16:00Z"/>
          <w:rFonts w:ascii="Times New Roman" w:hAnsi="Times New Roman" w:cs="Times New Roman"/>
          <w:noProof/>
        </w:rPr>
        <w:pPrChange w:id="4725" w:author="Jujia Li" w:date="2025-07-21T17:51:00Z" w16du:dateUtc="2025-07-21T22:51:00Z">
          <w:pPr>
            <w:spacing w:after="0" w:line="480" w:lineRule="auto"/>
          </w:pPr>
        </w:pPrChange>
      </w:pPr>
      <w:ins w:id="4726" w:author="Jujia Li" w:date="2025-07-21T19:51:00Z" w16du:dateUtc="2025-07-22T00:51:00Z">
        <w:r>
          <w:rPr>
            <w:noProof/>
          </w:rPr>
          <w:drawing>
            <wp:inline distT="0" distB="0" distL="0" distR="0" wp14:anchorId="2E120EBF" wp14:editId="0BB1EF4D">
              <wp:extent cx="5922895" cy="4619625"/>
              <wp:effectExtent l="0" t="0" r="0" b="0"/>
              <wp:docPr id="1713380969"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0969" name="Picture 6" descr="A screenshot of a computer screen&#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814" t="4567" r="9615"/>
                      <a:stretch>
                        <a:fillRect/>
                      </a:stretch>
                    </pic:blipFill>
                    <pic:spPr bwMode="auto">
                      <a:xfrm>
                        <a:off x="0" y="0"/>
                        <a:ext cx="5939101" cy="4632265"/>
                      </a:xfrm>
                      <a:prstGeom prst="rect">
                        <a:avLst/>
                      </a:prstGeom>
                      <a:noFill/>
                      <a:ln>
                        <a:noFill/>
                      </a:ln>
                      <a:extLst>
                        <a:ext uri="{53640926-AAD7-44D8-BBD7-CCE9431645EC}">
                          <a14:shadowObscured xmlns:a14="http://schemas.microsoft.com/office/drawing/2010/main"/>
                        </a:ext>
                      </a:extLst>
                    </pic:spPr>
                  </pic:pic>
                </a:graphicData>
              </a:graphic>
            </wp:inline>
          </w:drawing>
        </w:r>
      </w:ins>
    </w:p>
    <w:p w14:paraId="0CA4C365" w14:textId="77777777" w:rsidR="00FB75F9" w:rsidRDefault="008C01EB" w:rsidP="008C01EB">
      <w:pPr>
        <w:ind w:firstLine="720"/>
        <w:rPr>
          <w:ins w:id="4727" w:author="Jujia Li" w:date="2025-07-21T21:33:00Z" w16du:dateUtc="2025-07-22T02:33:00Z"/>
          <w:rFonts w:ascii="Times New Roman" w:hAnsi="Times New Roman" w:cs="Times New Roman"/>
          <w:noProof/>
        </w:rPr>
      </w:pPr>
      <w:ins w:id="4728" w:author="Jujia Li" w:date="2025-07-21T21:23:00Z" w16du:dateUtc="2025-07-22T02:23:00Z">
        <w:r w:rsidRPr="008C01EB">
          <w:rPr>
            <w:rFonts w:ascii="Times New Roman" w:hAnsi="Times New Roman" w:cs="Times New Roman"/>
            <w:noProof/>
          </w:rPr>
          <w:t xml:space="preserve">Figure </w:t>
        </w:r>
        <w:r>
          <w:rPr>
            <w:rFonts w:ascii="Times New Roman" w:hAnsi="Times New Roman" w:cs="Times New Roman"/>
            <w:noProof/>
          </w:rPr>
          <w:t>11</w:t>
        </w:r>
        <w:r w:rsidRPr="008C01EB">
          <w:rPr>
            <w:rFonts w:ascii="Times New Roman" w:hAnsi="Times New Roman" w:cs="Times New Roman"/>
            <w:noProof/>
          </w:rPr>
          <w:t xml:space="preserve"> presents a spatiotemporal visualization of opioid-related emergency room (ER) visits across 24 counties in Northwest Alabama from 2016 to 2019. </w:t>
        </w:r>
      </w:ins>
      <w:ins w:id="4729" w:author="Jujia Li" w:date="2025-07-21T21:24:00Z" w16du:dateUtc="2025-07-22T02:24:00Z">
        <w:r>
          <w:rPr>
            <w:rFonts w:ascii="Times New Roman" w:hAnsi="Times New Roman" w:cs="Times New Roman"/>
            <w:noProof/>
          </w:rPr>
          <w:t>T</w:t>
        </w:r>
      </w:ins>
      <w:ins w:id="4730" w:author="Jujia Li" w:date="2025-07-21T21:23:00Z" w16du:dateUtc="2025-07-22T02:23:00Z">
        <w:r w:rsidRPr="008C01EB">
          <w:rPr>
            <w:rFonts w:ascii="Times New Roman" w:hAnsi="Times New Roman" w:cs="Times New Roman"/>
            <w:noProof/>
          </w:rPr>
          <w:t xml:space="preserve">he maps highlight clear spatial disparities in opioid-related healthcare utilization. Notably, Jefferson and Shelby counties consistently exhibit the highest ER visit counts across all years, suggesting a concentration of opioid-related health burdens in more urbanized or densely populated areas. In contrast, most rural counties display lower visit counts, though these patterns may reflect differences in population size, healthcare access, or reporting practices. </w:t>
        </w:r>
      </w:ins>
      <w:ins w:id="4731" w:author="Jujia Li" w:date="2025-07-21T21:26:00Z" w16du:dateUtc="2025-07-22T02:26:00Z">
        <w:r w:rsidRPr="008C01EB">
          <w:rPr>
            <w:rFonts w:ascii="Times New Roman" w:hAnsi="Times New Roman" w:cs="Times New Roman"/>
            <w:noProof/>
          </w:rPr>
          <w:t xml:space="preserve">While the overall spatial distribution of </w:t>
        </w:r>
        <w:r w:rsidRPr="008C01EB">
          <w:rPr>
            <w:rFonts w:ascii="Times New Roman" w:hAnsi="Times New Roman" w:cs="Times New Roman"/>
            <w:noProof/>
          </w:rPr>
          <w:lastRenderedPageBreak/>
          <w:t>ER visits remains relatively stable over time, notable temporal fluctuations are observed in specific counties. For example, Etowah and Cherokee counties exhibit a marked increase in ER visit counts in 2019, while Colbert and Franklin counties show elevated values in 2017 and 2018.</w:t>
        </w:r>
      </w:ins>
    </w:p>
    <w:p w14:paraId="1E87E79B" w14:textId="72E51928" w:rsidR="00FB75F9" w:rsidRDefault="00FB75F9">
      <w:pPr>
        <w:spacing w:after="120" w:line="360" w:lineRule="auto"/>
        <w:contextualSpacing/>
        <w:rPr>
          <w:ins w:id="4732" w:author="Jujia Li" w:date="2025-07-21T21:33:00Z" w16du:dateUtc="2025-07-22T02:33:00Z"/>
          <w:rFonts w:ascii="Times New Roman" w:hAnsi="Times New Roman" w:cs="Times New Roman"/>
          <w:noProof/>
        </w:rPr>
        <w:pPrChange w:id="4733" w:author="Jujia Li" w:date="2025-07-21T21:34:00Z" w16du:dateUtc="2025-07-22T02:34:00Z">
          <w:pPr>
            <w:ind w:firstLine="720"/>
          </w:pPr>
        </w:pPrChange>
      </w:pPr>
      <w:ins w:id="4734" w:author="Jujia Li" w:date="2025-07-21T21:34:00Z" w16du:dateUtc="2025-07-22T02:34:00Z">
        <w:r w:rsidRPr="009B24CE">
          <w:rPr>
            <w:rFonts w:ascii="Times New Roman" w:hAnsi="Times New Roman" w:cs="Times New Roman"/>
            <w:noProof/>
          </w:rPr>
          <w:t>Figure 1</w:t>
        </w:r>
        <w:r>
          <w:rPr>
            <w:rFonts w:ascii="Times New Roman" w:hAnsi="Times New Roman" w:cs="Times New Roman"/>
            <w:noProof/>
          </w:rPr>
          <w:t>2</w:t>
        </w:r>
        <w:r w:rsidRPr="009B24CE">
          <w:rPr>
            <w:rFonts w:ascii="Times New Roman" w:hAnsi="Times New Roman" w:cs="Times New Roman"/>
            <w:noProof/>
          </w:rPr>
          <w:t xml:space="preserve">. Opioid-Related ER Visits </w:t>
        </w:r>
        <w:r>
          <w:rPr>
            <w:rFonts w:ascii="Times New Roman" w:hAnsi="Times New Roman" w:cs="Times New Roman"/>
            <w:noProof/>
          </w:rPr>
          <w:t xml:space="preserve">Per Capita </w:t>
        </w:r>
        <w:r w:rsidRPr="009B24CE">
          <w:rPr>
            <w:rFonts w:ascii="Times New Roman" w:hAnsi="Times New Roman" w:cs="Times New Roman"/>
            <w:noProof/>
          </w:rPr>
          <w:t>by County</w:t>
        </w:r>
      </w:ins>
    </w:p>
    <w:p w14:paraId="74BF6DA1" w14:textId="77777777" w:rsidR="00FB75F9" w:rsidRDefault="00FB75F9" w:rsidP="00FB75F9">
      <w:pPr>
        <w:rPr>
          <w:ins w:id="4735" w:author="Jujia Li" w:date="2025-07-21T21:35:00Z" w16du:dateUtc="2025-07-22T02:35:00Z"/>
          <w:rFonts w:ascii="Times New Roman" w:hAnsi="Times New Roman" w:cs="Times New Roman"/>
          <w:noProof/>
        </w:rPr>
      </w:pPr>
      <w:ins w:id="4736" w:author="Jujia Li" w:date="2025-07-21T21:33:00Z" w16du:dateUtc="2025-07-22T02:33:00Z">
        <w:r>
          <w:rPr>
            <w:noProof/>
          </w:rPr>
          <w:drawing>
            <wp:inline distT="0" distB="0" distL="0" distR="0" wp14:anchorId="500136A8" wp14:editId="29D18872">
              <wp:extent cx="5972175" cy="4487630"/>
              <wp:effectExtent l="0" t="0" r="0" b="0"/>
              <wp:docPr id="489505186"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5186" name="Picture 7" descr="A screenshot of a computer screen&#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372" t="4808" r="8172"/>
                      <a:stretch>
                        <a:fillRect/>
                      </a:stretch>
                    </pic:blipFill>
                    <pic:spPr bwMode="auto">
                      <a:xfrm>
                        <a:off x="0" y="0"/>
                        <a:ext cx="5979604" cy="4493212"/>
                      </a:xfrm>
                      <a:prstGeom prst="rect">
                        <a:avLst/>
                      </a:prstGeom>
                      <a:noFill/>
                      <a:ln>
                        <a:noFill/>
                      </a:ln>
                      <a:extLst>
                        <a:ext uri="{53640926-AAD7-44D8-BBD7-CCE9431645EC}">
                          <a14:shadowObscured xmlns:a14="http://schemas.microsoft.com/office/drawing/2010/main"/>
                        </a:ext>
                      </a:extLst>
                    </pic:spPr>
                  </pic:pic>
                </a:graphicData>
              </a:graphic>
            </wp:inline>
          </w:drawing>
        </w:r>
      </w:ins>
    </w:p>
    <w:p w14:paraId="335FF97E" w14:textId="77777777" w:rsidR="00FB75F9" w:rsidRDefault="00FB75F9" w:rsidP="00FB75F9">
      <w:pPr>
        <w:ind w:firstLine="720"/>
        <w:rPr>
          <w:ins w:id="4737" w:author="Jujia Li" w:date="2025-07-21T21:36:00Z" w16du:dateUtc="2025-07-22T02:36:00Z"/>
          <w:rFonts w:ascii="Times New Roman" w:hAnsi="Times New Roman" w:cs="Times New Roman"/>
          <w:noProof/>
        </w:rPr>
      </w:pPr>
      <w:ins w:id="4738" w:author="Jujia Li" w:date="2025-07-21T21:35:00Z" w16du:dateUtc="2025-07-22T02:35:00Z">
        <w:r>
          <w:rPr>
            <w:rFonts w:ascii="Times New Roman" w:hAnsi="Times New Roman" w:cs="Times New Roman"/>
            <w:noProof/>
          </w:rPr>
          <w:t>Figure 12</w:t>
        </w:r>
        <w:r w:rsidRPr="00FB75F9">
          <w:rPr>
            <w:rFonts w:ascii="Times New Roman" w:hAnsi="Times New Roman" w:cs="Times New Roman"/>
            <w:noProof/>
          </w:rPr>
          <w:t xml:space="preserve"> reveals both stable patterns and localized surges. While the majority of counties maintained relatively consistent visit rates over time, several notable fluctuations emerged. Specifically, Franklin and Colbert counties experienced elevated rates in 2017 and 2018, suggesting localized increases in opioid-related incidents during those years. In 2019, Cherokee and Lawrence counties exhibited sharp increases, indicating emerging hotspots. These shifting patterns underscore the importance of geographically targeted public health responses and resource allocation to address the evolving nature of the opioid crisis at the county level. </w:t>
        </w:r>
      </w:ins>
    </w:p>
    <w:p w14:paraId="076EC9BB" w14:textId="77777777" w:rsidR="00FB75F9" w:rsidRDefault="00FB75F9" w:rsidP="00181C07">
      <w:pPr>
        <w:rPr>
          <w:ins w:id="4739" w:author="Jujia Li" w:date="2025-07-21T22:33:00Z" w16du:dateUtc="2025-07-22T03:33:00Z"/>
          <w:rFonts w:ascii="Times New Roman" w:hAnsi="Times New Roman" w:cs="Times New Roman"/>
          <w:noProof/>
        </w:rPr>
      </w:pPr>
    </w:p>
    <w:p w14:paraId="33CC2336" w14:textId="77777777" w:rsidR="00181C07" w:rsidRDefault="00181C07" w:rsidP="00181C07">
      <w:pPr>
        <w:rPr>
          <w:ins w:id="4740" w:author="Jujia Li" w:date="2025-07-21T22:33:00Z" w16du:dateUtc="2025-07-22T03:33:00Z"/>
          <w:rFonts w:ascii="Times New Roman" w:hAnsi="Times New Roman" w:cs="Times New Roman"/>
          <w:noProof/>
        </w:rPr>
      </w:pPr>
      <w:ins w:id="4741" w:author="Jujia Li" w:date="2025-07-21T22:33:00Z" w16du:dateUtc="2025-07-22T03:33:00Z">
        <w:r w:rsidRPr="009B24CE">
          <w:rPr>
            <w:rFonts w:ascii="Times New Roman" w:hAnsi="Times New Roman" w:cs="Times New Roman"/>
            <w:noProof/>
          </w:rPr>
          <w:lastRenderedPageBreak/>
          <w:t>Figure 1</w:t>
        </w:r>
        <w:r>
          <w:rPr>
            <w:rFonts w:ascii="Times New Roman" w:hAnsi="Times New Roman" w:cs="Times New Roman"/>
            <w:noProof/>
          </w:rPr>
          <w:t>3</w:t>
        </w:r>
        <w:r w:rsidRPr="009B24CE">
          <w:rPr>
            <w:rFonts w:ascii="Times New Roman" w:hAnsi="Times New Roman" w:cs="Times New Roman"/>
            <w:noProof/>
          </w:rPr>
          <w:t>.</w:t>
        </w:r>
        <w:r>
          <w:rPr>
            <w:rFonts w:ascii="Times New Roman" w:hAnsi="Times New Roman" w:cs="Times New Roman"/>
            <w:noProof/>
          </w:rPr>
          <w:t xml:space="preserve"> </w:t>
        </w:r>
        <w:r w:rsidRPr="00181C07">
          <w:rPr>
            <w:rFonts w:ascii="Times New Roman" w:hAnsi="Times New Roman" w:cs="Times New Roman"/>
            <w:noProof/>
          </w:rPr>
          <w:t>Buprenorphine Consumption by County</w:t>
        </w:r>
        <w:r>
          <w:rPr>
            <w:noProof/>
          </w:rPr>
          <w:drawing>
            <wp:inline distT="0" distB="0" distL="0" distR="0" wp14:anchorId="6388243E" wp14:editId="699CFB46">
              <wp:extent cx="4805291" cy="3848100"/>
              <wp:effectExtent l="0" t="0" r="0" b="0"/>
              <wp:docPr id="834287174"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7174" name="Picture 8" descr="A screenshot of a computer screen&#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775" t="4327" r="10577"/>
                      <a:stretch>
                        <a:fillRect/>
                      </a:stretch>
                    </pic:blipFill>
                    <pic:spPr bwMode="auto">
                      <a:xfrm>
                        <a:off x="0" y="0"/>
                        <a:ext cx="4812432" cy="38538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ins>
    </w:p>
    <w:p w14:paraId="7252C7D5" w14:textId="3F2A410E" w:rsidR="00181C07" w:rsidRDefault="00181C07" w:rsidP="00181C07">
      <w:pPr>
        <w:rPr>
          <w:ins w:id="4742" w:author="Jujia Li" w:date="2025-07-21T22:35:00Z" w16du:dateUtc="2025-07-22T03:35:00Z"/>
          <w:rFonts w:ascii="Times New Roman" w:hAnsi="Times New Roman" w:cs="Times New Roman"/>
          <w:noProof/>
        </w:rPr>
      </w:pPr>
      <w:ins w:id="4743" w:author="Jujia Li" w:date="2025-07-21T22:33:00Z" w16du:dateUtc="2025-07-22T03:33:00Z">
        <w:r w:rsidRPr="009B24CE">
          <w:rPr>
            <w:rFonts w:ascii="Times New Roman" w:hAnsi="Times New Roman" w:cs="Times New Roman"/>
            <w:noProof/>
          </w:rPr>
          <w:t>Figure 1</w:t>
        </w:r>
        <w:r>
          <w:rPr>
            <w:rFonts w:ascii="Times New Roman" w:hAnsi="Times New Roman" w:cs="Times New Roman"/>
            <w:noProof/>
          </w:rPr>
          <w:t>4</w:t>
        </w:r>
        <w:r w:rsidRPr="009B24CE">
          <w:rPr>
            <w:rFonts w:ascii="Times New Roman" w:hAnsi="Times New Roman" w:cs="Times New Roman"/>
            <w:noProof/>
          </w:rPr>
          <w:t>.</w:t>
        </w:r>
        <w:r>
          <w:rPr>
            <w:rFonts w:ascii="Times New Roman" w:hAnsi="Times New Roman" w:cs="Times New Roman"/>
            <w:noProof/>
          </w:rPr>
          <w:t xml:space="preserve"> </w:t>
        </w:r>
      </w:ins>
      <w:ins w:id="4744" w:author="Jujia Li" w:date="2025-07-21T22:38:00Z" w16du:dateUtc="2025-07-22T03:38:00Z">
        <w:r w:rsidRPr="00181C07">
          <w:rPr>
            <w:rFonts w:ascii="Times New Roman" w:hAnsi="Times New Roman" w:cs="Times New Roman"/>
            <w:noProof/>
          </w:rPr>
          <w:t>Hydrocodone</w:t>
        </w:r>
      </w:ins>
      <w:ins w:id="4745" w:author="Jujia Li" w:date="2025-07-21T22:33:00Z" w16du:dateUtc="2025-07-22T03:33:00Z">
        <w:r w:rsidRPr="00181C07">
          <w:rPr>
            <w:rFonts w:ascii="Times New Roman" w:hAnsi="Times New Roman" w:cs="Times New Roman"/>
            <w:noProof/>
          </w:rPr>
          <w:t xml:space="preserve"> Consumption by County</w:t>
        </w:r>
      </w:ins>
      <w:ins w:id="4746" w:author="Jujia Li" w:date="2025-07-21T22:38:00Z" w16du:dateUtc="2025-07-22T03:38:00Z">
        <w:r w:rsidR="009C25EA">
          <w:rPr>
            <w:noProof/>
          </w:rPr>
          <w:drawing>
            <wp:inline distT="0" distB="0" distL="0" distR="0" wp14:anchorId="228E6111" wp14:editId="5DA59345">
              <wp:extent cx="5943600" cy="3781425"/>
              <wp:effectExtent l="0" t="0" r="0" b="0"/>
              <wp:docPr id="167401798"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798" name="Picture 9" descr="A screenshot of a computer screen&#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6121091C" w14:textId="19F436F2" w:rsidR="00181C07" w:rsidRDefault="009C25EA" w:rsidP="00181C07">
      <w:pPr>
        <w:rPr>
          <w:ins w:id="4747" w:author="Jujia Li" w:date="2025-07-21T22:39:00Z" w16du:dateUtc="2025-07-22T03:39:00Z"/>
          <w:rFonts w:ascii="Times New Roman" w:hAnsi="Times New Roman" w:cs="Times New Roman"/>
          <w:noProof/>
        </w:rPr>
      </w:pPr>
      <w:ins w:id="4748" w:author="Jujia Li" w:date="2025-07-21T22:39:00Z" w16du:dateUtc="2025-07-22T03:39:00Z">
        <w:r>
          <w:rPr>
            <w:rFonts w:ascii="Times New Roman" w:hAnsi="Times New Roman" w:cs="Times New Roman"/>
            <w:noProof/>
          </w:rPr>
          <w:lastRenderedPageBreak/>
          <w:t xml:space="preserve">Figure 15. </w:t>
        </w:r>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Consumption by County</w:t>
        </w:r>
      </w:ins>
      <w:ins w:id="4749" w:author="Jujia Li" w:date="2025-07-21T22:41:00Z" w16du:dateUtc="2025-07-22T03:41:00Z">
        <w:r w:rsidR="00817AFE">
          <w:rPr>
            <w:noProof/>
          </w:rPr>
          <w:drawing>
            <wp:inline distT="0" distB="0" distL="0" distR="0" wp14:anchorId="34733411" wp14:editId="1F10FBEA">
              <wp:extent cx="5943600" cy="3781425"/>
              <wp:effectExtent l="0" t="0" r="0" b="0"/>
              <wp:docPr id="636288039"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8039" name="Picture 10" descr="A screenshot of a computer screen&#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FA438" w14:textId="5FD03086" w:rsidR="009C25EA" w:rsidRDefault="00E15ACB" w:rsidP="00181C07">
      <w:pPr>
        <w:rPr>
          <w:ins w:id="4750" w:author="Jujia Li" w:date="2025-07-21T22:45:00Z" w16du:dateUtc="2025-07-22T03:45:00Z"/>
          <w:rFonts w:ascii="Times New Roman" w:hAnsi="Times New Roman" w:cs="Times New Roman"/>
          <w:noProof/>
        </w:rPr>
      </w:pPr>
      <w:ins w:id="4751" w:author="Jujia Li" w:date="2025-07-21T22:40:00Z" w16du:dateUtc="2025-07-22T03:40:00Z">
        <w:r>
          <w:rPr>
            <w:rFonts w:ascii="Times New Roman" w:hAnsi="Times New Roman" w:cs="Times New Roman"/>
            <w:noProof/>
          </w:rPr>
          <w:t xml:space="preserve">Figure 16. </w:t>
        </w:r>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Consumption by County</w:t>
        </w:r>
      </w:ins>
      <w:ins w:id="4752" w:author="Jujia Li" w:date="2025-07-21T22:44:00Z" w16du:dateUtc="2025-07-22T03:44:00Z">
        <w:r w:rsidR="00CB1F82">
          <w:rPr>
            <w:noProof/>
          </w:rPr>
          <w:drawing>
            <wp:inline distT="0" distB="0" distL="0" distR="0" wp14:anchorId="6F4962EC" wp14:editId="73159C10">
              <wp:extent cx="5943600" cy="3771900"/>
              <wp:effectExtent l="0" t="0" r="0" b="0"/>
              <wp:docPr id="149676498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4983" name="Picture 11" descr="A screenshot of a computer screen&#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808"/>
                      <a:stretch>
                        <a:fillRect/>
                      </a:stretch>
                    </pic:blipFill>
                    <pic:spPr bwMode="auto">
                      <a:xfrm>
                        <a:off x="0" y="0"/>
                        <a:ext cx="5943600" cy="37719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D7A34" w14:textId="15B422B9" w:rsidR="00CB1F82" w:rsidRDefault="00CB1F82" w:rsidP="00CB1F82">
      <w:pPr>
        <w:rPr>
          <w:ins w:id="4753" w:author="Jujia Li" w:date="2025-07-21T22:45:00Z" w16du:dateUtc="2025-07-22T03:45:00Z"/>
          <w:rFonts w:ascii="Times New Roman" w:hAnsi="Times New Roman" w:cs="Times New Roman"/>
          <w:noProof/>
        </w:rPr>
      </w:pPr>
      <w:ins w:id="4754" w:author="Jujia Li" w:date="2025-07-21T22:45:00Z" w16du:dateUtc="2025-07-22T03:45:00Z">
        <w:r w:rsidRPr="009B24CE">
          <w:rPr>
            <w:rFonts w:ascii="Times New Roman" w:hAnsi="Times New Roman" w:cs="Times New Roman"/>
            <w:noProof/>
          </w:rPr>
          <w:lastRenderedPageBreak/>
          <w:t>Figure 1</w:t>
        </w:r>
        <w:r>
          <w:rPr>
            <w:rFonts w:ascii="Times New Roman" w:hAnsi="Times New Roman" w:cs="Times New Roman"/>
            <w:noProof/>
          </w:rPr>
          <w:t>7</w:t>
        </w:r>
        <w:r w:rsidRPr="009B24CE">
          <w:rPr>
            <w:rFonts w:ascii="Times New Roman" w:hAnsi="Times New Roman" w:cs="Times New Roman"/>
            <w:noProof/>
          </w:rPr>
          <w:t>.</w:t>
        </w:r>
        <w:r>
          <w:rPr>
            <w:rFonts w:ascii="Times New Roman" w:hAnsi="Times New Roman" w:cs="Times New Roman"/>
            <w:noProof/>
          </w:rPr>
          <w:t xml:space="preserve"> </w:t>
        </w:r>
        <w:r w:rsidRPr="00181C07">
          <w:rPr>
            <w:rFonts w:ascii="Times New Roman" w:hAnsi="Times New Roman" w:cs="Times New Roman"/>
            <w:noProof/>
          </w:rPr>
          <w:t xml:space="preserve">Buprenorphine Consumption </w:t>
        </w:r>
      </w:ins>
      <w:ins w:id="4755" w:author="Jujia Li" w:date="2025-07-21T22:46:00Z" w16du:dateUtc="2025-07-22T03:46:00Z">
        <w:r>
          <w:rPr>
            <w:rFonts w:ascii="Times New Roman" w:hAnsi="Times New Roman" w:cs="Times New Roman"/>
            <w:noProof/>
          </w:rPr>
          <w:t xml:space="preserve">Rate (Per Capita) </w:t>
        </w:r>
      </w:ins>
      <w:ins w:id="4756" w:author="Jujia Li" w:date="2025-07-21T22:45:00Z" w16du:dateUtc="2025-07-22T03:45:00Z">
        <w:r w:rsidRPr="00181C07">
          <w:rPr>
            <w:rFonts w:ascii="Times New Roman" w:hAnsi="Times New Roman" w:cs="Times New Roman"/>
            <w:noProof/>
          </w:rPr>
          <w:t>by County</w:t>
        </w:r>
        <w:r w:rsidRPr="00CB1F82">
          <w:t xml:space="preserve"> </w:t>
        </w:r>
        <w:r>
          <w:rPr>
            <w:noProof/>
          </w:rPr>
          <w:drawing>
            <wp:inline distT="0" distB="0" distL="0" distR="0" wp14:anchorId="119C2A2A" wp14:editId="468EE5E0">
              <wp:extent cx="5943600" cy="3781425"/>
              <wp:effectExtent l="0" t="0" r="0" b="0"/>
              <wp:docPr id="127500336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3363" name="Picture 12" descr="A screenshot of a computer screen&#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ins>
    </w:p>
    <w:p w14:paraId="5555DD67" w14:textId="79E64957" w:rsidR="00CB1F82" w:rsidRDefault="00CB1F82" w:rsidP="00CB1F82">
      <w:pPr>
        <w:rPr>
          <w:ins w:id="4757" w:author="Jujia Li" w:date="2025-07-21T22:45:00Z" w16du:dateUtc="2025-07-22T03:45:00Z"/>
          <w:rFonts w:ascii="Times New Roman" w:hAnsi="Times New Roman" w:cs="Times New Roman"/>
          <w:noProof/>
        </w:rPr>
      </w:pPr>
      <w:ins w:id="4758" w:author="Jujia Li" w:date="2025-07-21T22:45:00Z" w16du:dateUtc="2025-07-22T03:45:00Z">
        <w:r w:rsidRPr="009B24CE">
          <w:rPr>
            <w:rFonts w:ascii="Times New Roman" w:hAnsi="Times New Roman" w:cs="Times New Roman"/>
            <w:noProof/>
          </w:rPr>
          <w:t>Figure 1</w:t>
        </w:r>
        <w:r>
          <w:rPr>
            <w:rFonts w:ascii="Times New Roman" w:hAnsi="Times New Roman" w:cs="Times New Roman"/>
            <w:noProof/>
          </w:rPr>
          <w:t>8</w:t>
        </w:r>
        <w:r w:rsidRPr="009B24CE">
          <w:rPr>
            <w:rFonts w:ascii="Times New Roman" w:hAnsi="Times New Roman" w:cs="Times New Roman"/>
            <w:noProof/>
          </w:rPr>
          <w:t>.</w:t>
        </w:r>
        <w:r>
          <w:rPr>
            <w:rFonts w:ascii="Times New Roman" w:hAnsi="Times New Roman" w:cs="Times New Roman"/>
            <w:noProof/>
          </w:rPr>
          <w:t xml:space="preserve"> </w:t>
        </w:r>
        <w:r w:rsidRPr="00181C07">
          <w:rPr>
            <w:rFonts w:ascii="Times New Roman" w:hAnsi="Times New Roman" w:cs="Times New Roman"/>
            <w:noProof/>
          </w:rPr>
          <w:t xml:space="preserve">Hydrocodone Consumption </w:t>
        </w:r>
      </w:ins>
      <w:ins w:id="4759"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r w:rsidRPr="00CB1F82">
          <w:t xml:space="preserve"> </w:t>
        </w:r>
      </w:ins>
      <w:ins w:id="4760" w:author="Jujia Li" w:date="2025-07-21T22:49:00Z" w16du:dateUtc="2025-07-22T03:49:00Z">
        <w:r>
          <w:rPr>
            <w:noProof/>
          </w:rPr>
          <w:drawing>
            <wp:inline distT="0" distB="0" distL="0" distR="0" wp14:anchorId="081A1E85" wp14:editId="76200C90">
              <wp:extent cx="5943600" cy="3781425"/>
              <wp:effectExtent l="0" t="0" r="0" b="0"/>
              <wp:docPr id="1801129164" name="Picture 13"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29164" name="Picture 13" descr="A screenshot of a computer game&#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5A1BA151" w14:textId="79517222" w:rsidR="00CB1F82" w:rsidRDefault="00CB1F82" w:rsidP="00CB1F82">
      <w:pPr>
        <w:rPr>
          <w:ins w:id="4761" w:author="Jujia Li" w:date="2025-07-21T22:50:00Z" w16du:dateUtc="2025-07-22T03:50:00Z"/>
        </w:rPr>
      </w:pPr>
      <w:ins w:id="4762" w:author="Jujia Li" w:date="2025-07-21T22:45:00Z" w16du:dateUtc="2025-07-22T03:45:00Z">
        <w:r>
          <w:rPr>
            <w:rFonts w:ascii="Times New Roman" w:hAnsi="Times New Roman" w:cs="Times New Roman"/>
            <w:noProof/>
          </w:rPr>
          <w:lastRenderedPageBreak/>
          <w:t xml:space="preserve">Figure 19. </w:t>
        </w:r>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 xml:space="preserve">Consumption </w:t>
        </w:r>
      </w:ins>
      <w:ins w:id="4763"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p>
    <w:p w14:paraId="704B3574" w14:textId="679B18C8" w:rsidR="00CB1F82" w:rsidRDefault="00CB1F82" w:rsidP="00CB1F82">
      <w:pPr>
        <w:rPr>
          <w:ins w:id="4764" w:author="Jujia Li" w:date="2025-07-21T22:45:00Z" w16du:dateUtc="2025-07-22T03:45:00Z"/>
          <w:rFonts w:ascii="Times New Roman" w:hAnsi="Times New Roman" w:cs="Times New Roman"/>
          <w:noProof/>
        </w:rPr>
      </w:pPr>
      <w:ins w:id="4765" w:author="Jujia Li" w:date="2025-07-21T22:50:00Z" w16du:dateUtc="2025-07-22T03:50:00Z">
        <w:r>
          <w:rPr>
            <w:noProof/>
          </w:rPr>
          <w:drawing>
            <wp:inline distT="0" distB="0" distL="0" distR="0" wp14:anchorId="34D6CDA0" wp14:editId="74121E44">
              <wp:extent cx="5943600" cy="3771900"/>
              <wp:effectExtent l="0" t="0" r="0" b="0"/>
              <wp:docPr id="164460152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1527" name="Picture 14" descr="A screenshot of a computer screen&#10;&#10;AI-generated content may be incorrec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808"/>
                      <a:stretch>
                        <a:fillRect/>
                      </a:stretch>
                    </pic:blipFill>
                    <pic:spPr bwMode="auto">
                      <a:xfrm>
                        <a:off x="0" y="0"/>
                        <a:ext cx="5943600" cy="37719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7F2964F0" w14:textId="24B385ED" w:rsidR="00CB1F82" w:rsidRDefault="00CB1F82" w:rsidP="00181C07">
      <w:pPr>
        <w:rPr>
          <w:ins w:id="4766" w:author="Jujia Li" w:date="2025-07-21T22:39:00Z" w16du:dateUtc="2025-07-22T03:39:00Z"/>
          <w:rFonts w:ascii="Times New Roman" w:hAnsi="Times New Roman" w:cs="Times New Roman"/>
          <w:noProof/>
        </w:rPr>
      </w:pPr>
      <w:ins w:id="4767" w:author="Jujia Li" w:date="2025-07-21T22:45:00Z" w16du:dateUtc="2025-07-22T03:45:00Z">
        <w:r>
          <w:rPr>
            <w:rFonts w:ascii="Times New Roman" w:hAnsi="Times New Roman" w:cs="Times New Roman"/>
            <w:noProof/>
          </w:rPr>
          <w:t xml:space="preserve">Figure 20. </w:t>
        </w:r>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 xml:space="preserve">Consumption </w:t>
        </w:r>
      </w:ins>
      <w:ins w:id="4768"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ins w:id="4769" w:author="Jujia Li" w:date="2025-07-21T22:50:00Z" w16du:dateUtc="2025-07-22T03:50:00Z">
        <w:r>
          <w:rPr>
            <w:noProof/>
          </w:rPr>
          <w:drawing>
            <wp:inline distT="0" distB="0" distL="0" distR="0" wp14:anchorId="422BEFD2" wp14:editId="6DE13744">
              <wp:extent cx="5943600" cy="3781425"/>
              <wp:effectExtent l="0" t="0" r="0" b="0"/>
              <wp:docPr id="1882164218"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64218" name="Picture 15" descr="A screenshot of a computer screen&#10;&#10;AI-generated content may be incorrec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787F5B9E" w14:textId="00F13290" w:rsidR="009C25EA" w:rsidRDefault="00114F3E" w:rsidP="00181C07">
      <w:pPr>
        <w:rPr>
          <w:ins w:id="4770" w:author="Jujia Li" w:date="2025-08-11T21:03:00Z" w16du:dateUtc="2025-08-12T02:03:00Z"/>
          <w:rFonts w:ascii="Times New Roman" w:hAnsi="Times New Roman" w:cs="Times New Roman"/>
          <w:noProof/>
        </w:rPr>
      </w:pPr>
      <w:ins w:id="4771" w:author="Jujia Li" w:date="2025-08-11T21:03:00Z" w16du:dateUtc="2025-08-12T02:03:00Z">
        <w:r>
          <w:rPr>
            <w:rFonts w:ascii="Times New Roman" w:hAnsi="Times New Roman" w:cs="Times New Roman"/>
            <w:noProof/>
          </w:rPr>
          <w:lastRenderedPageBreak/>
          <w:t xml:space="preserve">Table </w:t>
        </w:r>
      </w:ins>
      <w:ins w:id="4772" w:author="Jujia Li" w:date="2025-08-11T21:20:00Z" w16du:dateUtc="2025-08-12T02:20:00Z">
        <w:r w:rsidR="00FD67B4">
          <w:rPr>
            <w:rFonts w:ascii="Times New Roman" w:hAnsi="Times New Roman" w:cs="Times New Roman"/>
            <w:noProof/>
          </w:rPr>
          <w:t>X</w:t>
        </w:r>
      </w:ins>
      <w:ins w:id="4773" w:author="Jujia Li" w:date="2025-08-11T21:03:00Z" w16du:dateUtc="2025-08-12T02:03:00Z">
        <w:r>
          <w:rPr>
            <w:rFonts w:ascii="Times New Roman" w:hAnsi="Times New Roman" w:cs="Times New Roman"/>
            <w:noProof/>
          </w:rPr>
          <w:t>.</w:t>
        </w:r>
      </w:ins>
    </w:p>
    <w:p w14:paraId="12008AEB" w14:textId="3628332B" w:rsidR="00114F3E" w:rsidRDefault="00114F3E" w:rsidP="00181C07">
      <w:pPr>
        <w:rPr>
          <w:ins w:id="4774" w:author="Jujia Li" w:date="2025-07-21T22:35:00Z" w16du:dateUtc="2025-07-22T03:35:00Z"/>
          <w:rFonts w:ascii="Times New Roman" w:hAnsi="Times New Roman" w:cs="Times New Roman"/>
          <w:noProof/>
        </w:rPr>
      </w:pPr>
      <w:ins w:id="4775" w:author="Jujia Li" w:date="2025-08-11T21:03:00Z">
        <w:r w:rsidRPr="00114F3E">
          <w:rPr>
            <w:rFonts w:ascii="Times New Roman" w:hAnsi="Times New Roman" w:cs="Times New Roman"/>
            <w:noProof/>
          </w:rPr>
          <w:t>AIC Comparison of Poisson and Negative Binomial Models with Varying Random Effects Structures</w:t>
        </w:r>
      </w:ins>
    </w:p>
    <w:tbl>
      <w:tblPr>
        <w:tblW w:w="9360" w:type="dxa"/>
        <w:tblBorders>
          <w:top w:val="single" w:sz="4" w:space="0" w:color="auto"/>
          <w:bottom w:val="single" w:sz="4" w:space="0" w:color="auto"/>
        </w:tblBorders>
        <w:tblLook w:val="04A0" w:firstRow="1" w:lastRow="0" w:firstColumn="1" w:lastColumn="0" w:noHBand="0" w:noVBand="1"/>
        <w:tblPrChange w:id="4776" w:author="Jujia Li" w:date="2025-08-12T10:27:00Z" w16du:dateUtc="2025-08-12T15:27:00Z">
          <w:tblPr>
            <w:tblW w:w="9360" w:type="dxa"/>
            <w:tblBorders>
              <w:top w:val="single" w:sz="4" w:space="0" w:color="auto"/>
              <w:bottom w:val="single" w:sz="4" w:space="0" w:color="auto"/>
            </w:tblBorders>
            <w:tblLook w:val="04A0" w:firstRow="1" w:lastRow="0" w:firstColumn="1" w:lastColumn="0" w:noHBand="0" w:noVBand="1"/>
          </w:tblPr>
        </w:tblPrChange>
      </w:tblPr>
      <w:tblGrid>
        <w:gridCol w:w="990"/>
        <w:gridCol w:w="900"/>
        <w:gridCol w:w="810"/>
        <w:gridCol w:w="6660"/>
        <w:tblGridChange w:id="4777">
          <w:tblGrid>
            <w:gridCol w:w="990"/>
            <w:gridCol w:w="900"/>
            <w:gridCol w:w="810"/>
            <w:gridCol w:w="90"/>
            <w:gridCol w:w="6570"/>
          </w:tblGrid>
        </w:tblGridChange>
      </w:tblGrid>
      <w:tr w:rsidR="00204C0B" w:rsidRPr="00204C0B" w14:paraId="1CFDA836" w14:textId="77777777" w:rsidTr="00C948DF">
        <w:trPr>
          <w:trHeight w:val="300"/>
          <w:ins w:id="4778" w:author="Jujia Li" w:date="2025-08-11T19:22:00Z"/>
          <w:trPrChange w:id="4779" w:author="Jujia Li" w:date="2025-08-12T10:27:00Z" w16du:dateUtc="2025-08-12T15:27:00Z">
            <w:trPr>
              <w:trHeight w:val="300"/>
            </w:trPr>
          </w:trPrChange>
        </w:trPr>
        <w:tc>
          <w:tcPr>
            <w:tcW w:w="990" w:type="dxa"/>
            <w:tcBorders>
              <w:top w:val="single" w:sz="4" w:space="0" w:color="auto"/>
              <w:bottom w:val="single" w:sz="4" w:space="0" w:color="auto"/>
            </w:tcBorders>
            <w:noWrap/>
            <w:vAlign w:val="center"/>
            <w:hideMark/>
            <w:tcPrChange w:id="4780" w:author="Jujia Li" w:date="2025-08-12T10:27:00Z" w16du:dateUtc="2025-08-12T15:27:00Z">
              <w:tcPr>
                <w:tcW w:w="990" w:type="dxa"/>
                <w:tcBorders>
                  <w:top w:val="single" w:sz="4" w:space="0" w:color="auto"/>
                  <w:bottom w:val="single" w:sz="4" w:space="0" w:color="auto"/>
                </w:tcBorders>
                <w:noWrap/>
                <w:vAlign w:val="bottom"/>
                <w:hideMark/>
              </w:tcPr>
            </w:tcPrChange>
          </w:tcPr>
          <w:p w14:paraId="21EBBCC9" w14:textId="6871EC07" w:rsidR="000C03AD" w:rsidRPr="00C948DF" w:rsidRDefault="00C948DF">
            <w:pPr>
              <w:spacing w:after="0" w:line="240" w:lineRule="auto"/>
              <w:jc w:val="center"/>
              <w:rPr>
                <w:ins w:id="4781" w:author="Jujia Li" w:date="2025-08-11T19:22:00Z" w16du:dateUtc="2025-08-12T00:22:00Z"/>
                <w:rFonts w:ascii="Times New Roman" w:eastAsia="Times New Roman" w:hAnsi="Times New Roman" w:cs="Times New Roman"/>
                <w:b/>
                <w:bCs/>
                <w:color w:val="000000"/>
                <w:kern w:val="0"/>
                <w:sz w:val="18"/>
                <w:szCs w:val="18"/>
                <w14:ligatures w14:val="none"/>
                <w:rPrChange w:id="4782" w:author="Jujia Li" w:date="2025-08-12T10:27:00Z" w16du:dateUtc="2025-08-12T15:27:00Z">
                  <w:rPr>
                    <w:ins w:id="4783" w:author="Jujia Li" w:date="2025-08-11T19:22:00Z" w16du:dateUtc="2025-08-12T00:22:00Z"/>
                    <w:rFonts w:ascii="Aptos Narrow" w:eastAsia="Times New Roman" w:hAnsi="Aptos Narrow" w:cs="Times New Roman"/>
                    <w:color w:val="000000"/>
                    <w:kern w:val="0"/>
                    <w:sz w:val="22"/>
                    <w:szCs w:val="22"/>
                    <w14:ligatures w14:val="none"/>
                  </w:rPr>
                </w:rPrChange>
              </w:rPr>
              <w:pPrChange w:id="4784" w:author="Jujia Li" w:date="2025-08-12T10:27:00Z" w16du:dateUtc="2025-08-12T15:27:00Z">
                <w:pPr>
                  <w:spacing w:after="0" w:line="240" w:lineRule="auto"/>
                </w:pPr>
              </w:pPrChange>
            </w:pPr>
            <w:ins w:id="4785" w:author="Jujia Li" w:date="2025-08-12T10:27:00Z" w16du:dateUtc="2025-08-12T15:27:00Z">
              <w:r>
                <w:rPr>
                  <w:rFonts w:ascii="Times New Roman" w:eastAsia="Times New Roman" w:hAnsi="Times New Roman" w:cs="Times New Roman"/>
                  <w:b/>
                  <w:bCs/>
                  <w:color w:val="000000"/>
                  <w:kern w:val="0"/>
                  <w:sz w:val="18"/>
                  <w:szCs w:val="18"/>
                  <w14:ligatures w14:val="none"/>
                </w:rPr>
                <w:t>M</w:t>
              </w:r>
            </w:ins>
            <w:ins w:id="4786"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4787" w:author="Jujia Li" w:date="2025-08-12T10:27:00Z" w16du:dateUtc="2025-08-12T15:27:00Z">
                    <w:rPr>
                      <w:rFonts w:ascii="Aptos Narrow" w:eastAsia="Times New Roman" w:hAnsi="Aptos Narrow" w:cs="Times New Roman"/>
                      <w:color w:val="000000"/>
                      <w:kern w:val="0"/>
                      <w:sz w:val="22"/>
                      <w:szCs w:val="22"/>
                      <w14:ligatures w14:val="none"/>
                    </w:rPr>
                  </w:rPrChange>
                </w:rPr>
                <w:t>odel</w:t>
              </w:r>
            </w:ins>
          </w:p>
        </w:tc>
        <w:tc>
          <w:tcPr>
            <w:tcW w:w="900" w:type="dxa"/>
            <w:tcBorders>
              <w:top w:val="single" w:sz="4" w:space="0" w:color="auto"/>
              <w:bottom w:val="single" w:sz="4" w:space="0" w:color="auto"/>
            </w:tcBorders>
            <w:noWrap/>
            <w:vAlign w:val="center"/>
            <w:hideMark/>
            <w:tcPrChange w:id="4788" w:author="Jujia Li" w:date="2025-08-12T10:27:00Z" w16du:dateUtc="2025-08-12T15:27:00Z">
              <w:tcPr>
                <w:tcW w:w="900" w:type="dxa"/>
                <w:tcBorders>
                  <w:top w:val="single" w:sz="4" w:space="0" w:color="auto"/>
                  <w:bottom w:val="single" w:sz="4" w:space="0" w:color="auto"/>
                </w:tcBorders>
                <w:noWrap/>
                <w:vAlign w:val="bottom"/>
                <w:hideMark/>
              </w:tcPr>
            </w:tcPrChange>
          </w:tcPr>
          <w:p w14:paraId="6BB628FC" w14:textId="77777777" w:rsidR="000C03AD" w:rsidRPr="00C948DF" w:rsidRDefault="000C03AD">
            <w:pPr>
              <w:spacing w:after="0" w:line="240" w:lineRule="auto"/>
              <w:jc w:val="center"/>
              <w:rPr>
                <w:ins w:id="4789" w:author="Jujia Li" w:date="2025-08-11T19:22:00Z" w16du:dateUtc="2025-08-12T00:22:00Z"/>
                <w:rFonts w:ascii="Times New Roman" w:eastAsia="Times New Roman" w:hAnsi="Times New Roman" w:cs="Times New Roman"/>
                <w:b/>
                <w:bCs/>
                <w:color w:val="000000"/>
                <w:kern w:val="0"/>
                <w:sz w:val="18"/>
                <w:szCs w:val="18"/>
                <w14:ligatures w14:val="none"/>
                <w:rPrChange w:id="4790" w:author="Jujia Li" w:date="2025-08-12T10:27:00Z" w16du:dateUtc="2025-08-12T15:27:00Z">
                  <w:rPr>
                    <w:ins w:id="4791" w:author="Jujia Li" w:date="2025-08-11T19:22:00Z" w16du:dateUtc="2025-08-12T00:22:00Z"/>
                    <w:rFonts w:ascii="Aptos Narrow" w:eastAsia="Times New Roman" w:hAnsi="Aptos Narrow" w:cs="Times New Roman"/>
                    <w:color w:val="000000"/>
                    <w:kern w:val="0"/>
                    <w:sz w:val="22"/>
                    <w:szCs w:val="22"/>
                    <w14:ligatures w14:val="none"/>
                  </w:rPr>
                </w:rPrChange>
              </w:rPr>
              <w:pPrChange w:id="4792" w:author="Jujia Li" w:date="2025-08-12T10:27:00Z" w16du:dateUtc="2025-08-12T15:27:00Z">
                <w:pPr>
                  <w:spacing w:after="0" w:line="240" w:lineRule="auto"/>
                </w:pPr>
              </w:pPrChange>
            </w:pPr>
            <w:ins w:id="4793"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4794" w:author="Jujia Li" w:date="2025-08-12T10:27:00Z" w16du:dateUtc="2025-08-12T15:27:00Z">
                    <w:rPr>
                      <w:rFonts w:ascii="Aptos Narrow" w:eastAsia="Times New Roman" w:hAnsi="Aptos Narrow" w:cs="Times New Roman"/>
                      <w:color w:val="000000"/>
                      <w:kern w:val="0"/>
                      <w:sz w:val="22"/>
                      <w:szCs w:val="22"/>
                      <w14:ligatures w14:val="none"/>
                    </w:rPr>
                  </w:rPrChange>
                </w:rPr>
                <w:t>AIC</w:t>
              </w:r>
            </w:ins>
          </w:p>
        </w:tc>
        <w:tc>
          <w:tcPr>
            <w:tcW w:w="810" w:type="dxa"/>
            <w:tcBorders>
              <w:top w:val="single" w:sz="4" w:space="0" w:color="auto"/>
              <w:bottom w:val="single" w:sz="4" w:space="0" w:color="auto"/>
            </w:tcBorders>
            <w:noWrap/>
            <w:vAlign w:val="center"/>
            <w:hideMark/>
            <w:tcPrChange w:id="4795" w:author="Jujia Li" w:date="2025-08-12T10:27:00Z" w16du:dateUtc="2025-08-12T15:27:00Z">
              <w:tcPr>
                <w:tcW w:w="810" w:type="dxa"/>
                <w:tcBorders>
                  <w:top w:val="single" w:sz="4" w:space="0" w:color="auto"/>
                  <w:bottom w:val="single" w:sz="4" w:space="0" w:color="auto"/>
                </w:tcBorders>
                <w:noWrap/>
                <w:vAlign w:val="bottom"/>
                <w:hideMark/>
              </w:tcPr>
            </w:tcPrChange>
          </w:tcPr>
          <w:p w14:paraId="464F2DB4" w14:textId="77777777" w:rsidR="000C03AD" w:rsidRPr="00C948DF" w:rsidRDefault="000C03AD">
            <w:pPr>
              <w:spacing w:after="0" w:line="240" w:lineRule="auto"/>
              <w:jc w:val="center"/>
              <w:rPr>
                <w:ins w:id="4796" w:author="Jujia Li" w:date="2025-08-11T19:22:00Z" w16du:dateUtc="2025-08-12T00:22:00Z"/>
                <w:rFonts w:ascii="Times New Roman" w:eastAsia="Times New Roman" w:hAnsi="Times New Roman" w:cs="Times New Roman"/>
                <w:b/>
                <w:bCs/>
                <w:color w:val="000000"/>
                <w:kern w:val="0"/>
                <w:sz w:val="18"/>
                <w:szCs w:val="18"/>
                <w14:ligatures w14:val="none"/>
                <w:rPrChange w:id="4797" w:author="Jujia Li" w:date="2025-08-12T10:27:00Z" w16du:dateUtc="2025-08-12T15:27:00Z">
                  <w:rPr>
                    <w:ins w:id="4798" w:author="Jujia Li" w:date="2025-08-11T19:22:00Z" w16du:dateUtc="2025-08-12T00:22:00Z"/>
                    <w:rFonts w:ascii="Aptos Narrow" w:eastAsia="Times New Roman" w:hAnsi="Aptos Narrow" w:cs="Times New Roman"/>
                    <w:color w:val="000000"/>
                    <w:kern w:val="0"/>
                    <w:sz w:val="22"/>
                    <w:szCs w:val="22"/>
                    <w14:ligatures w14:val="none"/>
                  </w:rPr>
                </w:rPrChange>
              </w:rPr>
              <w:pPrChange w:id="4799" w:author="Jujia Li" w:date="2025-08-12T10:27:00Z" w16du:dateUtc="2025-08-12T15:27:00Z">
                <w:pPr>
                  <w:spacing w:after="0" w:line="240" w:lineRule="auto"/>
                </w:pPr>
              </w:pPrChange>
            </w:pPr>
            <w:ins w:id="4800"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4801" w:author="Jujia Li" w:date="2025-08-12T10:27:00Z" w16du:dateUtc="2025-08-12T15:27:00Z">
                    <w:rPr>
                      <w:rFonts w:ascii="Aptos Narrow" w:eastAsia="Times New Roman" w:hAnsi="Aptos Narrow" w:cs="Times New Roman"/>
                      <w:color w:val="000000"/>
                      <w:kern w:val="0"/>
                      <w:sz w:val="22"/>
                      <w:szCs w:val="22"/>
                      <w14:ligatures w14:val="none"/>
                    </w:rPr>
                  </w:rPrChange>
                </w:rPr>
                <w:t>pdHess</w:t>
              </w:r>
            </w:ins>
          </w:p>
        </w:tc>
        <w:tc>
          <w:tcPr>
            <w:tcW w:w="6660" w:type="dxa"/>
            <w:tcBorders>
              <w:top w:val="single" w:sz="4" w:space="0" w:color="auto"/>
              <w:bottom w:val="single" w:sz="4" w:space="0" w:color="auto"/>
            </w:tcBorders>
            <w:noWrap/>
            <w:vAlign w:val="center"/>
            <w:hideMark/>
            <w:tcPrChange w:id="4802" w:author="Jujia Li" w:date="2025-08-12T10:27:00Z" w16du:dateUtc="2025-08-12T15:27:00Z">
              <w:tcPr>
                <w:tcW w:w="6660" w:type="dxa"/>
                <w:gridSpan w:val="2"/>
                <w:tcBorders>
                  <w:top w:val="single" w:sz="4" w:space="0" w:color="auto"/>
                  <w:bottom w:val="single" w:sz="4" w:space="0" w:color="auto"/>
                </w:tcBorders>
                <w:noWrap/>
                <w:vAlign w:val="bottom"/>
                <w:hideMark/>
              </w:tcPr>
            </w:tcPrChange>
          </w:tcPr>
          <w:p w14:paraId="66992A6E" w14:textId="2EF44729" w:rsidR="000C03AD" w:rsidRPr="00C948DF" w:rsidRDefault="00C948DF">
            <w:pPr>
              <w:spacing w:after="0" w:line="240" w:lineRule="auto"/>
              <w:jc w:val="center"/>
              <w:rPr>
                <w:ins w:id="4803" w:author="Jujia Li" w:date="2025-08-11T19:22:00Z" w16du:dateUtc="2025-08-12T00:22:00Z"/>
                <w:rFonts w:ascii="Times New Roman" w:eastAsia="Times New Roman" w:hAnsi="Times New Roman" w:cs="Times New Roman"/>
                <w:b/>
                <w:bCs/>
                <w:color w:val="000000"/>
                <w:kern w:val="0"/>
                <w:sz w:val="18"/>
                <w:szCs w:val="18"/>
                <w14:ligatures w14:val="none"/>
                <w:rPrChange w:id="4804" w:author="Jujia Li" w:date="2025-08-12T10:27:00Z" w16du:dateUtc="2025-08-12T15:27:00Z">
                  <w:rPr>
                    <w:ins w:id="4805" w:author="Jujia Li" w:date="2025-08-11T19:22:00Z" w16du:dateUtc="2025-08-12T00:22:00Z"/>
                    <w:rFonts w:ascii="Aptos Narrow" w:eastAsia="Times New Roman" w:hAnsi="Aptos Narrow" w:cs="Times New Roman"/>
                    <w:color w:val="000000"/>
                    <w:kern w:val="0"/>
                    <w:sz w:val="22"/>
                    <w:szCs w:val="22"/>
                    <w14:ligatures w14:val="none"/>
                  </w:rPr>
                </w:rPrChange>
              </w:rPr>
              <w:pPrChange w:id="4806" w:author="Jujia Li" w:date="2025-08-12T10:27:00Z" w16du:dateUtc="2025-08-12T15:27:00Z">
                <w:pPr>
                  <w:spacing w:after="0" w:line="240" w:lineRule="auto"/>
                </w:pPr>
              </w:pPrChange>
            </w:pPr>
            <w:ins w:id="4807" w:author="Jujia Li" w:date="2025-08-12T10:27:00Z" w16du:dateUtc="2025-08-12T15:27:00Z">
              <w:r>
                <w:rPr>
                  <w:rFonts w:ascii="Times New Roman" w:eastAsia="Times New Roman" w:hAnsi="Times New Roman" w:cs="Times New Roman"/>
                  <w:b/>
                  <w:bCs/>
                  <w:color w:val="000000"/>
                  <w:kern w:val="0"/>
                  <w:sz w:val="18"/>
                  <w:szCs w:val="18"/>
                  <w14:ligatures w14:val="none"/>
                </w:rPr>
                <w:t>D</w:t>
              </w:r>
            </w:ins>
            <w:ins w:id="4808"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4809" w:author="Jujia Li" w:date="2025-08-12T10:27:00Z" w16du:dateUtc="2025-08-12T15:27:00Z">
                    <w:rPr>
                      <w:rFonts w:ascii="Aptos Narrow" w:eastAsia="Times New Roman" w:hAnsi="Aptos Narrow" w:cs="Times New Roman"/>
                      <w:color w:val="000000"/>
                      <w:kern w:val="0"/>
                      <w:sz w:val="22"/>
                      <w:szCs w:val="22"/>
                      <w14:ligatures w14:val="none"/>
                    </w:rPr>
                  </w:rPrChange>
                </w:rPr>
                <w:t>escription</w:t>
              </w:r>
            </w:ins>
          </w:p>
        </w:tc>
      </w:tr>
      <w:tr w:rsidR="00204C0B" w:rsidRPr="00204C0B" w14:paraId="0F306111" w14:textId="77777777" w:rsidTr="00204C0B">
        <w:trPr>
          <w:trHeight w:val="300"/>
          <w:ins w:id="4810" w:author="Jujia Li" w:date="2025-08-11T19:22:00Z"/>
          <w:trPrChange w:id="4811" w:author="Jujia Li" w:date="2025-08-12T08:24:00Z" w16du:dateUtc="2025-08-12T13:24:00Z">
            <w:trPr>
              <w:trHeight w:val="300"/>
            </w:trPr>
          </w:trPrChange>
        </w:trPr>
        <w:tc>
          <w:tcPr>
            <w:tcW w:w="990" w:type="dxa"/>
            <w:tcBorders>
              <w:top w:val="single" w:sz="4" w:space="0" w:color="auto"/>
            </w:tcBorders>
            <w:noWrap/>
            <w:vAlign w:val="center"/>
            <w:hideMark/>
            <w:tcPrChange w:id="4812" w:author="Jujia Li" w:date="2025-08-12T08:24:00Z" w16du:dateUtc="2025-08-12T13:24:00Z">
              <w:tcPr>
                <w:tcW w:w="990" w:type="dxa"/>
                <w:tcBorders>
                  <w:top w:val="single" w:sz="4" w:space="0" w:color="auto"/>
                </w:tcBorders>
                <w:noWrap/>
                <w:vAlign w:val="center"/>
                <w:hideMark/>
              </w:tcPr>
            </w:tcPrChange>
          </w:tcPr>
          <w:p w14:paraId="4A2AE8D2" w14:textId="77777777" w:rsidR="000C03AD" w:rsidRPr="002913A0" w:rsidRDefault="000C03AD" w:rsidP="002913A0">
            <w:pPr>
              <w:spacing w:after="0" w:line="240" w:lineRule="auto"/>
              <w:rPr>
                <w:ins w:id="4813" w:author="Jujia Li" w:date="2025-08-11T19:22:00Z" w16du:dateUtc="2025-08-12T00:22:00Z"/>
                <w:rFonts w:ascii="Times New Roman" w:eastAsia="Times New Roman" w:hAnsi="Times New Roman" w:cs="Times New Roman"/>
                <w:color w:val="000000"/>
                <w:kern w:val="0"/>
                <w:sz w:val="18"/>
                <w:szCs w:val="18"/>
                <w14:ligatures w14:val="none"/>
                <w:rPrChange w:id="4814" w:author="Jujia Li" w:date="2025-08-12T08:24:00Z" w16du:dateUtc="2025-08-12T13:24:00Z">
                  <w:rPr>
                    <w:ins w:id="4815" w:author="Jujia Li" w:date="2025-08-11T19:22:00Z" w16du:dateUtc="2025-08-12T00:22:00Z"/>
                    <w:rFonts w:ascii="Aptos Narrow" w:eastAsia="Times New Roman" w:hAnsi="Aptos Narrow" w:cs="Times New Roman"/>
                    <w:color w:val="000000"/>
                    <w:kern w:val="0"/>
                    <w:sz w:val="22"/>
                    <w:szCs w:val="22"/>
                    <w14:ligatures w14:val="none"/>
                  </w:rPr>
                </w:rPrChange>
              </w:rPr>
            </w:pPr>
            <w:ins w:id="481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17" w:author="Jujia Li" w:date="2025-08-12T08:24:00Z" w16du:dateUtc="2025-08-12T13:24:00Z">
                    <w:rPr>
                      <w:rFonts w:ascii="Aptos Narrow" w:eastAsia="Times New Roman" w:hAnsi="Aptos Narrow" w:cs="Times New Roman"/>
                      <w:color w:val="000000"/>
                      <w:kern w:val="0"/>
                      <w:sz w:val="22"/>
                      <w:szCs w:val="22"/>
                      <w14:ligatures w14:val="none"/>
                    </w:rPr>
                  </w:rPrChange>
                </w:rPr>
                <w:t>both_nb2</w:t>
              </w:r>
            </w:ins>
          </w:p>
        </w:tc>
        <w:tc>
          <w:tcPr>
            <w:tcW w:w="900" w:type="dxa"/>
            <w:tcBorders>
              <w:top w:val="single" w:sz="4" w:space="0" w:color="auto"/>
            </w:tcBorders>
            <w:noWrap/>
            <w:vAlign w:val="center"/>
            <w:hideMark/>
            <w:tcPrChange w:id="4818" w:author="Jujia Li" w:date="2025-08-12T08:24:00Z" w16du:dateUtc="2025-08-12T13:24:00Z">
              <w:tcPr>
                <w:tcW w:w="900" w:type="dxa"/>
                <w:tcBorders>
                  <w:top w:val="single" w:sz="4" w:space="0" w:color="auto"/>
                </w:tcBorders>
                <w:noWrap/>
                <w:vAlign w:val="center"/>
                <w:hideMark/>
              </w:tcPr>
            </w:tcPrChange>
          </w:tcPr>
          <w:p w14:paraId="6B32ABE2" w14:textId="77777777" w:rsidR="000C03AD" w:rsidRPr="002913A0" w:rsidRDefault="000C03AD">
            <w:pPr>
              <w:spacing w:after="0" w:line="240" w:lineRule="auto"/>
              <w:rPr>
                <w:ins w:id="4819" w:author="Jujia Li" w:date="2025-08-11T19:22:00Z" w16du:dateUtc="2025-08-12T00:22:00Z"/>
                <w:rFonts w:ascii="Times New Roman" w:eastAsia="Times New Roman" w:hAnsi="Times New Roman" w:cs="Times New Roman"/>
                <w:color w:val="000000"/>
                <w:kern w:val="0"/>
                <w:sz w:val="18"/>
                <w:szCs w:val="18"/>
                <w14:ligatures w14:val="none"/>
                <w:rPrChange w:id="4820" w:author="Jujia Li" w:date="2025-08-12T08:24:00Z" w16du:dateUtc="2025-08-12T13:24:00Z">
                  <w:rPr>
                    <w:ins w:id="4821" w:author="Jujia Li" w:date="2025-08-11T19:22:00Z" w16du:dateUtc="2025-08-12T00:22:00Z"/>
                    <w:rFonts w:ascii="Aptos Narrow" w:eastAsia="Times New Roman" w:hAnsi="Aptos Narrow" w:cs="Times New Roman"/>
                    <w:color w:val="000000"/>
                    <w:kern w:val="0"/>
                    <w:sz w:val="22"/>
                    <w:szCs w:val="22"/>
                    <w14:ligatures w14:val="none"/>
                  </w:rPr>
                </w:rPrChange>
              </w:rPr>
              <w:pPrChange w:id="4822" w:author="Jujia Li" w:date="2025-08-12T08:24:00Z" w16du:dateUtc="2025-08-12T13:24:00Z">
                <w:pPr>
                  <w:spacing w:after="0" w:line="240" w:lineRule="auto"/>
                  <w:jc w:val="right"/>
                </w:pPr>
              </w:pPrChange>
            </w:pPr>
            <w:ins w:id="482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24" w:author="Jujia Li" w:date="2025-08-12T08:24:00Z" w16du:dateUtc="2025-08-12T13:24:00Z">
                    <w:rPr>
                      <w:rFonts w:ascii="Aptos Narrow" w:eastAsia="Times New Roman" w:hAnsi="Aptos Narrow" w:cs="Times New Roman"/>
                      <w:color w:val="000000"/>
                      <w:kern w:val="0"/>
                      <w:sz w:val="22"/>
                      <w:szCs w:val="22"/>
                      <w14:ligatures w14:val="none"/>
                    </w:rPr>
                  </w:rPrChange>
                </w:rPr>
                <w:t>31588.52</w:t>
              </w:r>
            </w:ins>
          </w:p>
        </w:tc>
        <w:tc>
          <w:tcPr>
            <w:tcW w:w="810" w:type="dxa"/>
            <w:tcBorders>
              <w:top w:val="single" w:sz="4" w:space="0" w:color="auto"/>
            </w:tcBorders>
            <w:noWrap/>
            <w:vAlign w:val="center"/>
            <w:hideMark/>
            <w:tcPrChange w:id="4825" w:author="Jujia Li" w:date="2025-08-12T08:24:00Z" w16du:dateUtc="2025-08-12T13:24:00Z">
              <w:tcPr>
                <w:tcW w:w="900" w:type="dxa"/>
                <w:gridSpan w:val="2"/>
                <w:tcBorders>
                  <w:top w:val="single" w:sz="4" w:space="0" w:color="auto"/>
                </w:tcBorders>
                <w:noWrap/>
                <w:vAlign w:val="center"/>
                <w:hideMark/>
              </w:tcPr>
            </w:tcPrChange>
          </w:tcPr>
          <w:p w14:paraId="11F8F703" w14:textId="77777777" w:rsidR="000C03AD" w:rsidRPr="002913A0" w:rsidRDefault="000C03AD">
            <w:pPr>
              <w:spacing w:after="0" w:line="240" w:lineRule="auto"/>
              <w:rPr>
                <w:ins w:id="4826" w:author="Jujia Li" w:date="2025-08-11T19:22:00Z" w16du:dateUtc="2025-08-12T00:22:00Z"/>
                <w:rFonts w:ascii="Times New Roman" w:eastAsia="Times New Roman" w:hAnsi="Times New Roman" w:cs="Times New Roman"/>
                <w:color w:val="000000"/>
                <w:kern w:val="0"/>
                <w:sz w:val="18"/>
                <w:szCs w:val="18"/>
                <w14:ligatures w14:val="none"/>
                <w:rPrChange w:id="4827" w:author="Jujia Li" w:date="2025-08-12T08:24:00Z" w16du:dateUtc="2025-08-12T13:24:00Z">
                  <w:rPr>
                    <w:ins w:id="4828" w:author="Jujia Li" w:date="2025-08-11T19:22:00Z" w16du:dateUtc="2025-08-12T00:22:00Z"/>
                    <w:rFonts w:ascii="Aptos Narrow" w:eastAsia="Times New Roman" w:hAnsi="Aptos Narrow" w:cs="Times New Roman"/>
                    <w:color w:val="000000"/>
                    <w:kern w:val="0"/>
                    <w:sz w:val="22"/>
                    <w:szCs w:val="22"/>
                    <w14:ligatures w14:val="none"/>
                  </w:rPr>
                </w:rPrChange>
              </w:rPr>
              <w:pPrChange w:id="4829" w:author="Jujia Li" w:date="2025-08-12T08:24:00Z" w16du:dateUtc="2025-08-12T13:24:00Z">
                <w:pPr>
                  <w:spacing w:after="0" w:line="240" w:lineRule="auto"/>
                  <w:jc w:val="center"/>
                </w:pPr>
              </w:pPrChange>
            </w:pPr>
            <w:ins w:id="483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31"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tcBorders>
              <w:top w:val="single" w:sz="4" w:space="0" w:color="auto"/>
            </w:tcBorders>
            <w:noWrap/>
            <w:vAlign w:val="center"/>
            <w:hideMark/>
            <w:tcPrChange w:id="4832" w:author="Jujia Li" w:date="2025-08-12T08:24:00Z" w16du:dateUtc="2025-08-12T13:24:00Z">
              <w:tcPr>
                <w:tcW w:w="6570" w:type="dxa"/>
                <w:tcBorders>
                  <w:top w:val="single" w:sz="4" w:space="0" w:color="auto"/>
                </w:tcBorders>
                <w:noWrap/>
                <w:vAlign w:val="center"/>
                <w:hideMark/>
              </w:tcPr>
            </w:tcPrChange>
          </w:tcPr>
          <w:p w14:paraId="1728F5F3" w14:textId="46067344" w:rsidR="000C03AD" w:rsidRPr="002913A0" w:rsidRDefault="000C03AD" w:rsidP="002913A0">
            <w:pPr>
              <w:spacing w:after="0" w:line="240" w:lineRule="auto"/>
              <w:rPr>
                <w:ins w:id="4833" w:author="Jujia Li" w:date="2025-08-11T19:22:00Z" w16du:dateUtc="2025-08-12T00:22:00Z"/>
                <w:rFonts w:ascii="Times New Roman" w:eastAsia="Times New Roman" w:hAnsi="Times New Roman" w:cs="Times New Roman"/>
                <w:color w:val="000000"/>
                <w:kern w:val="0"/>
                <w:sz w:val="18"/>
                <w:szCs w:val="18"/>
                <w14:ligatures w14:val="none"/>
                <w:rPrChange w:id="4834" w:author="Jujia Li" w:date="2025-08-12T08:24:00Z" w16du:dateUtc="2025-08-12T13:24:00Z">
                  <w:rPr>
                    <w:ins w:id="4835" w:author="Jujia Li" w:date="2025-08-11T19:22:00Z" w16du:dateUtc="2025-08-12T00:22:00Z"/>
                    <w:rFonts w:ascii="Aptos Narrow" w:eastAsia="Times New Roman" w:hAnsi="Aptos Narrow" w:cs="Times New Roman"/>
                    <w:color w:val="000000"/>
                    <w:kern w:val="0"/>
                    <w:sz w:val="22"/>
                    <w:szCs w:val="22"/>
                    <w14:ligatures w14:val="none"/>
                  </w:rPr>
                </w:rPrChange>
              </w:rPr>
            </w:pPr>
            <w:ins w:id="483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37" w:author="Jujia Li" w:date="2025-08-12T08:24:00Z" w16du:dateUtc="2025-08-12T13:24:00Z">
                    <w:rPr>
                      <w:rFonts w:ascii="Aptos Narrow" w:eastAsia="Times New Roman" w:hAnsi="Aptos Narrow" w:cs="Times New Roman"/>
                      <w:color w:val="000000"/>
                      <w:kern w:val="0"/>
                      <w:sz w:val="22"/>
                      <w:szCs w:val="22"/>
                      <w14:ligatures w14:val="none"/>
                    </w:rPr>
                  </w:rPrChange>
                </w:rPr>
                <w:t xml:space="preserve">Random intercept + random slope (County), Negative Binomial (handles </w:t>
              </w:r>
            </w:ins>
            <w:ins w:id="4838" w:author="Jujia Li" w:date="2025-08-12T08:24:00Z" w16du:dateUtc="2025-08-12T13:24:00Z">
              <w:r w:rsidR="00204C0B">
                <w:rPr>
                  <w:rFonts w:ascii="Times New Roman" w:eastAsia="Times New Roman" w:hAnsi="Times New Roman" w:cs="Times New Roman"/>
                  <w:color w:val="000000"/>
                  <w:kern w:val="0"/>
                  <w:sz w:val="18"/>
                  <w:szCs w:val="18"/>
                  <w14:ligatures w14:val="none"/>
                </w:rPr>
                <w:t>o</w:t>
              </w:r>
            </w:ins>
            <w:ins w:id="483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40" w:author="Jujia Li" w:date="2025-08-12T08:24:00Z" w16du:dateUtc="2025-08-12T13:24:00Z">
                    <w:rPr>
                      <w:rFonts w:ascii="Aptos Narrow" w:eastAsia="Times New Roman" w:hAnsi="Aptos Narrow" w:cs="Times New Roman"/>
                      <w:color w:val="000000"/>
                      <w:kern w:val="0"/>
                      <w:sz w:val="22"/>
                      <w:szCs w:val="22"/>
                      <w14:ligatures w14:val="none"/>
                    </w:rPr>
                  </w:rPrChange>
                </w:rPr>
                <w:t>verdispersion)</w:t>
              </w:r>
            </w:ins>
          </w:p>
        </w:tc>
      </w:tr>
      <w:tr w:rsidR="00204C0B" w:rsidRPr="00204C0B" w14:paraId="0B000AF6" w14:textId="77777777" w:rsidTr="00204C0B">
        <w:trPr>
          <w:trHeight w:val="300"/>
          <w:ins w:id="4841" w:author="Jujia Li" w:date="2025-08-11T19:22:00Z"/>
          <w:trPrChange w:id="4842" w:author="Jujia Li" w:date="2025-08-12T08:24:00Z" w16du:dateUtc="2025-08-12T13:24:00Z">
            <w:trPr>
              <w:trHeight w:val="300"/>
            </w:trPr>
          </w:trPrChange>
        </w:trPr>
        <w:tc>
          <w:tcPr>
            <w:tcW w:w="990" w:type="dxa"/>
            <w:noWrap/>
            <w:vAlign w:val="center"/>
            <w:hideMark/>
            <w:tcPrChange w:id="4843" w:author="Jujia Li" w:date="2025-08-12T08:24:00Z" w16du:dateUtc="2025-08-12T13:24:00Z">
              <w:tcPr>
                <w:tcW w:w="990" w:type="dxa"/>
                <w:noWrap/>
                <w:vAlign w:val="center"/>
                <w:hideMark/>
              </w:tcPr>
            </w:tcPrChange>
          </w:tcPr>
          <w:p w14:paraId="7E7536FA" w14:textId="77777777" w:rsidR="000C03AD" w:rsidRPr="002913A0" w:rsidRDefault="000C03AD" w:rsidP="002913A0">
            <w:pPr>
              <w:spacing w:after="0" w:line="240" w:lineRule="auto"/>
              <w:rPr>
                <w:ins w:id="4844" w:author="Jujia Li" w:date="2025-08-11T19:22:00Z" w16du:dateUtc="2025-08-12T00:22:00Z"/>
                <w:rFonts w:ascii="Times New Roman" w:eastAsia="Times New Roman" w:hAnsi="Times New Roman" w:cs="Times New Roman"/>
                <w:color w:val="000000"/>
                <w:kern w:val="0"/>
                <w:sz w:val="18"/>
                <w:szCs w:val="18"/>
                <w14:ligatures w14:val="none"/>
                <w:rPrChange w:id="4845" w:author="Jujia Li" w:date="2025-08-12T08:24:00Z" w16du:dateUtc="2025-08-12T13:24:00Z">
                  <w:rPr>
                    <w:ins w:id="4846" w:author="Jujia Li" w:date="2025-08-11T19:22:00Z" w16du:dateUtc="2025-08-12T00:22:00Z"/>
                    <w:rFonts w:ascii="Aptos Narrow" w:eastAsia="Times New Roman" w:hAnsi="Aptos Narrow" w:cs="Times New Roman"/>
                    <w:color w:val="000000"/>
                    <w:kern w:val="0"/>
                    <w:sz w:val="22"/>
                    <w:szCs w:val="22"/>
                    <w14:ligatures w14:val="none"/>
                  </w:rPr>
                </w:rPrChange>
              </w:rPr>
            </w:pPr>
            <w:ins w:id="484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48" w:author="Jujia Li" w:date="2025-08-12T08:24:00Z" w16du:dateUtc="2025-08-12T13:24:00Z">
                    <w:rPr>
                      <w:rFonts w:ascii="Aptos Narrow" w:eastAsia="Times New Roman" w:hAnsi="Aptos Narrow" w:cs="Times New Roman"/>
                      <w:color w:val="000000"/>
                      <w:kern w:val="0"/>
                      <w:sz w:val="22"/>
                      <w:szCs w:val="22"/>
                      <w14:ligatures w14:val="none"/>
                    </w:rPr>
                  </w:rPrChange>
                </w:rPr>
                <w:t>both_pois</w:t>
              </w:r>
            </w:ins>
          </w:p>
        </w:tc>
        <w:tc>
          <w:tcPr>
            <w:tcW w:w="900" w:type="dxa"/>
            <w:noWrap/>
            <w:vAlign w:val="center"/>
            <w:hideMark/>
            <w:tcPrChange w:id="4849" w:author="Jujia Li" w:date="2025-08-12T08:24:00Z" w16du:dateUtc="2025-08-12T13:24:00Z">
              <w:tcPr>
                <w:tcW w:w="900" w:type="dxa"/>
                <w:noWrap/>
                <w:vAlign w:val="center"/>
                <w:hideMark/>
              </w:tcPr>
            </w:tcPrChange>
          </w:tcPr>
          <w:p w14:paraId="71CB2295" w14:textId="77777777" w:rsidR="000C03AD" w:rsidRPr="002913A0" w:rsidRDefault="000C03AD">
            <w:pPr>
              <w:spacing w:after="0" w:line="240" w:lineRule="auto"/>
              <w:rPr>
                <w:ins w:id="4850" w:author="Jujia Li" w:date="2025-08-11T19:22:00Z" w16du:dateUtc="2025-08-12T00:22:00Z"/>
                <w:rFonts w:ascii="Times New Roman" w:eastAsia="Times New Roman" w:hAnsi="Times New Roman" w:cs="Times New Roman"/>
                <w:color w:val="000000"/>
                <w:kern w:val="0"/>
                <w:sz w:val="18"/>
                <w:szCs w:val="18"/>
                <w14:ligatures w14:val="none"/>
                <w:rPrChange w:id="4851" w:author="Jujia Li" w:date="2025-08-12T08:24:00Z" w16du:dateUtc="2025-08-12T13:24:00Z">
                  <w:rPr>
                    <w:ins w:id="4852" w:author="Jujia Li" w:date="2025-08-11T19:22:00Z" w16du:dateUtc="2025-08-12T00:22:00Z"/>
                    <w:rFonts w:ascii="Aptos Narrow" w:eastAsia="Times New Roman" w:hAnsi="Aptos Narrow" w:cs="Times New Roman"/>
                    <w:color w:val="000000"/>
                    <w:kern w:val="0"/>
                    <w:sz w:val="22"/>
                    <w:szCs w:val="22"/>
                    <w14:ligatures w14:val="none"/>
                  </w:rPr>
                </w:rPrChange>
              </w:rPr>
              <w:pPrChange w:id="4853" w:author="Jujia Li" w:date="2025-08-12T08:24:00Z" w16du:dateUtc="2025-08-12T13:24:00Z">
                <w:pPr>
                  <w:spacing w:after="0" w:line="240" w:lineRule="auto"/>
                  <w:jc w:val="right"/>
                </w:pPr>
              </w:pPrChange>
            </w:pPr>
            <w:ins w:id="485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55" w:author="Jujia Li" w:date="2025-08-12T08:24:00Z" w16du:dateUtc="2025-08-12T13:24:00Z">
                    <w:rPr>
                      <w:rFonts w:ascii="Aptos Narrow" w:eastAsia="Times New Roman" w:hAnsi="Aptos Narrow" w:cs="Times New Roman"/>
                      <w:color w:val="000000"/>
                      <w:kern w:val="0"/>
                      <w:sz w:val="22"/>
                      <w:szCs w:val="22"/>
                      <w14:ligatures w14:val="none"/>
                    </w:rPr>
                  </w:rPrChange>
                </w:rPr>
                <w:t>31643.42</w:t>
              </w:r>
            </w:ins>
          </w:p>
        </w:tc>
        <w:tc>
          <w:tcPr>
            <w:tcW w:w="810" w:type="dxa"/>
            <w:noWrap/>
            <w:vAlign w:val="center"/>
            <w:hideMark/>
            <w:tcPrChange w:id="4856" w:author="Jujia Li" w:date="2025-08-12T08:24:00Z" w16du:dateUtc="2025-08-12T13:24:00Z">
              <w:tcPr>
                <w:tcW w:w="900" w:type="dxa"/>
                <w:gridSpan w:val="2"/>
                <w:noWrap/>
                <w:vAlign w:val="center"/>
                <w:hideMark/>
              </w:tcPr>
            </w:tcPrChange>
          </w:tcPr>
          <w:p w14:paraId="18FAA172" w14:textId="77777777" w:rsidR="000C03AD" w:rsidRPr="002913A0" w:rsidRDefault="000C03AD">
            <w:pPr>
              <w:spacing w:after="0" w:line="240" w:lineRule="auto"/>
              <w:rPr>
                <w:ins w:id="4857" w:author="Jujia Li" w:date="2025-08-11T19:22:00Z" w16du:dateUtc="2025-08-12T00:22:00Z"/>
                <w:rFonts w:ascii="Times New Roman" w:eastAsia="Times New Roman" w:hAnsi="Times New Roman" w:cs="Times New Roman"/>
                <w:color w:val="000000"/>
                <w:kern w:val="0"/>
                <w:sz w:val="18"/>
                <w:szCs w:val="18"/>
                <w14:ligatures w14:val="none"/>
                <w:rPrChange w:id="4858" w:author="Jujia Li" w:date="2025-08-12T08:24:00Z" w16du:dateUtc="2025-08-12T13:24:00Z">
                  <w:rPr>
                    <w:ins w:id="4859" w:author="Jujia Li" w:date="2025-08-11T19:22:00Z" w16du:dateUtc="2025-08-12T00:22:00Z"/>
                    <w:rFonts w:ascii="Aptos Narrow" w:eastAsia="Times New Roman" w:hAnsi="Aptos Narrow" w:cs="Times New Roman"/>
                    <w:color w:val="000000"/>
                    <w:kern w:val="0"/>
                    <w:sz w:val="22"/>
                    <w:szCs w:val="22"/>
                    <w14:ligatures w14:val="none"/>
                  </w:rPr>
                </w:rPrChange>
              </w:rPr>
              <w:pPrChange w:id="4860" w:author="Jujia Li" w:date="2025-08-12T08:24:00Z" w16du:dateUtc="2025-08-12T13:24:00Z">
                <w:pPr>
                  <w:spacing w:after="0" w:line="240" w:lineRule="auto"/>
                  <w:jc w:val="center"/>
                </w:pPr>
              </w:pPrChange>
            </w:pPr>
            <w:ins w:id="486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62"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863" w:author="Jujia Li" w:date="2025-08-12T08:24:00Z" w16du:dateUtc="2025-08-12T13:24:00Z">
              <w:tcPr>
                <w:tcW w:w="6570" w:type="dxa"/>
                <w:noWrap/>
                <w:vAlign w:val="center"/>
                <w:hideMark/>
              </w:tcPr>
            </w:tcPrChange>
          </w:tcPr>
          <w:p w14:paraId="62105ADE" w14:textId="77777777" w:rsidR="000C03AD" w:rsidRPr="002913A0" w:rsidRDefault="000C03AD" w:rsidP="002913A0">
            <w:pPr>
              <w:spacing w:after="0" w:line="240" w:lineRule="auto"/>
              <w:rPr>
                <w:ins w:id="4864" w:author="Jujia Li" w:date="2025-08-11T19:22:00Z" w16du:dateUtc="2025-08-12T00:22:00Z"/>
                <w:rFonts w:ascii="Times New Roman" w:eastAsia="Times New Roman" w:hAnsi="Times New Roman" w:cs="Times New Roman"/>
                <w:color w:val="000000"/>
                <w:kern w:val="0"/>
                <w:sz w:val="18"/>
                <w:szCs w:val="18"/>
                <w14:ligatures w14:val="none"/>
                <w:rPrChange w:id="4865" w:author="Jujia Li" w:date="2025-08-12T08:24:00Z" w16du:dateUtc="2025-08-12T13:24:00Z">
                  <w:rPr>
                    <w:ins w:id="4866" w:author="Jujia Li" w:date="2025-08-11T19:22:00Z" w16du:dateUtc="2025-08-12T00:22:00Z"/>
                    <w:rFonts w:ascii="Aptos Narrow" w:eastAsia="Times New Roman" w:hAnsi="Aptos Narrow" w:cs="Times New Roman"/>
                    <w:color w:val="000000"/>
                    <w:kern w:val="0"/>
                    <w:sz w:val="22"/>
                    <w:szCs w:val="22"/>
                    <w14:ligatures w14:val="none"/>
                  </w:rPr>
                </w:rPrChange>
              </w:rPr>
            </w:pPr>
            <w:ins w:id="486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68"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 random slope (County), Poisson</w:t>
              </w:r>
            </w:ins>
          </w:p>
        </w:tc>
      </w:tr>
      <w:tr w:rsidR="00204C0B" w:rsidRPr="00204C0B" w14:paraId="09E5C59C" w14:textId="77777777" w:rsidTr="00204C0B">
        <w:trPr>
          <w:trHeight w:val="300"/>
          <w:ins w:id="4869" w:author="Jujia Li" w:date="2025-08-11T19:22:00Z"/>
          <w:trPrChange w:id="4870" w:author="Jujia Li" w:date="2025-08-12T08:24:00Z" w16du:dateUtc="2025-08-12T13:24:00Z">
            <w:trPr>
              <w:trHeight w:val="300"/>
            </w:trPr>
          </w:trPrChange>
        </w:trPr>
        <w:tc>
          <w:tcPr>
            <w:tcW w:w="990" w:type="dxa"/>
            <w:noWrap/>
            <w:vAlign w:val="center"/>
            <w:hideMark/>
            <w:tcPrChange w:id="4871" w:author="Jujia Li" w:date="2025-08-12T08:24:00Z" w16du:dateUtc="2025-08-12T13:24:00Z">
              <w:tcPr>
                <w:tcW w:w="990" w:type="dxa"/>
                <w:noWrap/>
                <w:vAlign w:val="center"/>
                <w:hideMark/>
              </w:tcPr>
            </w:tcPrChange>
          </w:tcPr>
          <w:p w14:paraId="0E549247" w14:textId="77777777" w:rsidR="000C03AD" w:rsidRPr="002913A0" w:rsidRDefault="000C03AD" w:rsidP="002913A0">
            <w:pPr>
              <w:spacing w:after="0" w:line="240" w:lineRule="auto"/>
              <w:rPr>
                <w:ins w:id="4872" w:author="Jujia Li" w:date="2025-08-11T19:22:00Z" w16du:dateUtc="2025-08-12T00:22:00Z"/>
                <w:rFonts w:ascii="Times New Roman" w:eastAsia="Times New Roman" w:hAnsi="Times New Roman" w:cs="Times New Roman"/>
                <w:color w:val="000000"/>
                <w:kern w:val="0"/>
                <w:sz w:val="18"/>
                <w:szCs w:val="18"/>
                <w14:ligatures w14:val="none"/>
                <w:rPrChange w:id="4873" w:author="Jujia Li" w:date="2025-08-12T08:24:00Z" w16du:dateUtc="2025-08-12T13:24:00Z">
                  <w:rPr>
                    <w:ins w:id="4874" w:author="Jujia Li" w:date="2025-08-11T19:22:00Z" w16du:dateUtc="2025-08-12T00:22:00Z"/>
                    <w:rFonts w:ascii="Aptos Narrow" w:eastAsia="Times New Roman" w:hAnsi="Aptos Narrow" w:cs="Times New Roman"/>
                    <w:color w:val="000000"/>
                    <w:kern w:val="0"/>
                    <w:sz w:val="22"/>
                    <w:szCs w:val="22"/>
                    <w14:ligatures w14:val="none"/>
                  </w:rPr>
                </w:rPrChange>
              </w:rPr>
            </w:pPr>
            <w:ins w:id="487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76" w:author="Jujia Li" w:date="2025-08-12T08:24:00Z" w16du:dateUtc="2025-08-12T13:24:00Z">
                    <w:rPr>
                      <w:rFonts w:ascii="Aptos Narrow" w:eastAsia="Times New Roman" w:hAnsi="Aptos Narrow" w:cs="Times New Roman"/>
                      <w:color w:val="000000"/>
                      <w:kern w:val="0"/>
                      <w:sz w:val="22"/>
                      <w:szCs w:val="22"/>
                      <w14:ligatures w14:val="none"/>
                    </w:rPr>
                  </w:rPrChange>
                </w:rPr>
                <w:t>sp_nb2</w:t>
              </w:r>
            </w:ins>
          </w:p>
        </w:tc>
        <w:tc>
          <w:tcPr>
            <w:tcW w:w="900" w:type="dxa"/>
            <w:noWrap/>
            <w:vAlign w:val="center"/>
            <w:hideMark/>
            <w:tcPrChange w:id="4877" w:author="Jujia Li" w:date="2025-08-12T08:24:00Z" w16du:dateUtc="2025-08-12T13:24:00Z">
              <w:tcPr>
                <w:tcW w:w="900" w:type="dxa"/>
                <w:noWrap/>
                <w:vAlign w:val="center"/>
                <w:hideMark/>
              </w:tcPr>
            </w:tcPrChange>
          </w:tcPr>
          <w:p w14:paraId="5D7C71D4" w14:textId="77777777" w:rsidR="000C03AD" w:rsidRPr="002913A0" w:rsidRDefault="000C03AD">
            <w:pPr>
              <w:spacing w:after="0" w:line="240" w:lineRule="auto"/>
              <w:rPr>
                <w:ins w:id="4878" w:author="Jujia Li" w:date="2025-08-11T19:22:00Z" w16du:dateUtc="2025-08-12T00:22:00Z"/>
                <w:rFonts w:ascii="Times New Roman" w:eastAsia="Times New Roman" w:hAnsi="Times New Roman" w:cs="Times New Roman"/>
                <w:color w:val="000000"/>
                <w:kern w:val="0"/>
                <w:sz w:val="18"/>
                <w:szCs w:val="18"/>
                <w14:ligatures w14:val="none"/>
                <w:rPrChange w:id="4879" w:author="Jujia Li" w:date="2025-08-12T08:24:00Z" w16du:dateUtc="2025-08-12T13:24:00Z">
                  <w:rPr>
                    <w:ins w:id="4880" w:author="Jujia Li" w:date="2025-08-11T19:22:00Z" w16du:dateUtc="2025-08-12T00:22:00Z"/>
                    <w:rFonts w:ascii="Aptos Narrow" w:eastAsia="Times New Roman" w:hAnsi="Aptos Narrow" w:cs="Times New Roman"/>
                    <w:color w:val="000000"/>
                    <w:kern w:val="0"/>
                    <w:sz w:val="22"/>
                    <w:szCs w:val="22"/>
                    <w14:ligatures w14:val="none"/>
                  </w:rPr>
                </w:rPrChange>
              </w:rPr>
              <w:pPrChange w:id="4881" w:author="Jujia Li" w:date="2025-08-12T08:24:00Z" w16du:dateUtc="2025-08-12T13:24:00Z">
                <w:pPr>
                  <w:spacing w:after="0" w:line="240" w:lineRule="auto"/>
                  <w:jc w:val="right"/>
                </w:pPr>
              </w:pPrChange>
            </w:pPr>
            <w:ins w:id="488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83" w:author="Jujia Li" w:date="2025-08-12T08:24:00Z" w16du:dateUtc="2025-08-12T13:24:00Z">
                    <w:rPr>
                      <w:rFonts w:ascii="Aptos Narrow" w:eastAsia="Times New Roman" w:hAnsi="Aptos Narrow" w:cs="Times New Roman"/>
                      <w:color w:val="000000"/>
                      <w:kern w:val="0"/>
                      <w:sz w:val="22"/>
                      <w:szCs w:val="22"/>
                      <w14:ligatures w14:val="none"/>
                    </w:rPr>
                  </w:rPrChange>
                </w:rPr>
                <w:t>32052.32</w:t>
              </w:r>
            </w:ins>
          </w:p>
        </w:tc>
        <w:tc>
          <w:tcPr>
            <w:tcW w:w="810" w:type="dxa"/>
            <w:noWrap/>
            <w:vAlign w:val="center"/>
            <w:hideMark/>
            <w:tcPrChange w:id="4884" w:author="Jujia Li" w:date="2025-08-12T08:24:00Z" w16du:dateUtc="2025-08-12T13:24:00Z">
              <w:tcPr>
                <w:tcW w:w="900" w:type="dxa"/>
                <w:gridSpan w:val="2"/>
                <w:noWrap/>
                <w:vAlign w:val="center"/>
                <w:hideMark/>
              </w:tcPr>
            </w:tcPrChange>
          </w:tcPr>
          <w:p w14:paraId="0A27A929" w14:textId="77777777" w:rsidR="000C03AD" w:rsidRPr="002913A0" w:rsidRDefault="000C03AD">
            <w:pPr>
              <w:spacing w:after="0" w:line="240" w:lineRule="auto"/>
              <w:rPr>
                <w:ins w:id="4885" w:author="Jujia Li" w:date="2025-08-11T19:22:00Z" w16du:dateUtc="2025-08-12T00:22:00Z"/>
                <w:rFonts w:ascii="Times New Roman" w:eastAsia="Times New Roman" w:hAnsi="Times New Roman" w:cs="Times New Roman"/>
                <w:color w:val="000000"/>
                <w:kern w:val="0"/>
                <w:sz w:val="18"/>
                <w:szCs w:val="18"/>
                <w14:ligatures w14:val="none"/>
                <w:rPrChange w:id="4886" w:author="Jujia Li" w:date="2025-08-12T08:24:00Z" w16du:dateUtc="2025-08-12T13:24:00Z">
                  <w:rPr>
                    <w:ins w:id="4887" w:author="Jujia Li" w:date="2025-08-11T19:22:00Z" w16du:dateUtc="2025-08-12T00:22:00Z"/>
                    <w:rFonts w:ascii="Aptos Narrow" w:eastAsia="Times New Roman" w:hAnsi="Aptos Narrow" w:cs="Times New Roman"/>
                    <w:color w:val="000000"/>
                    <w:kern w:val="0"/>
                    <w:sz w:val="22"/>
                    <w:szCs w:val="22"/>
                    <w14:ligatures w14:val="none"/>
                  </w:rPr>
                </w:rPrChange>
              </w:rPr>
              <w:pPrChange w:id="4888" w:author="Jujia Li" w:date="2025-08-12T08:24:00Z" w16du:dateUtc="2025-08-12T13:24:00Z">
                <w:pPr>
                  <w:spacing w:after="0" w:line="240" w:lineRule="auto"/>
                  <w:jc w:val="center"/>
                </w:pPr>
              </w:pPrChange>
            </w:pPr>
            <w:ins w:id="488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90"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891" w:author="Jujia Li" w:date="2025-08-12T08:24:00Z" w16du:dateUtc="2025-08-12T13:24:00Z">
              <w:tcPr>
                <w:tcW w:w="6570" w:type="dxa"/>
                <w:noWrap/>
                <w:vAlign w:val="center"/>
                <w:hideMark/>
              </w:tcPr>
            </w:tcPrChange>
          </w:tcPr>
          <w:p w14:paraId="2E9146E3" w14:textId="77777777" w:rsidR="000C03AD" w:rsidRPr="002913A0" w:rsidRDefault="000C03AD" w:rsidP="002913A0">
            <w:pPr>
              <w:spacing w:after="0" w:line="240" w:lineRule="auto"/>
              <w:rPr>
                <w:ins w:id="4892" w:author="Jujia Li" w:date="2025-08-11T19:22:00Z" w16du:dateUtc="2025-08-12T00:22:00Z"/>
                <w:rFonts w:ascii="Times New Roman" w:eastAsia="Times New Roman" w:hAnsi="Times New Roman" w:cs="Times New Roman"/>
                <w:color w:val="000000"/>
                <w:kern w:val="0"/>
                <w:sz w:val="18"/>
                <w:szCs w:val="18"/>
                <w14:ligatures w14:val="none"/>
                <w:rPrChange w:id="4893" w:author="Jujia Li" w:date="2025-08-12T08:24:00Z" w16du:dateUtc="2025-08-12T13:24:00Z">
                  <w:rPr>
                    <w:ins w:id="4894" w:author="Jujia Li" w:date="2025-08-11T19:22:00Z" w16du:dateUtc="2025-08-12T00:22:00Z"/>
                    <w:rFonts w:ascii="Aptos Narrow" w:eastAsia="Times New Roman" w:hAnsi="Aptos Narrow" w:cs="Times New Roman"/>
                    <w:color w:val="000000"/>
                    <w:kern w:val="0"/>
                    <w:sz w:val="22"/>
                    <w:szCs w:val="22"/>
                    <w14:ligatures w14:val="none"/>
                  </w:rPr>
                </w:rPrChange>
              </w:rPr>
            </w:pPr>
            <w:ins w:id="489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96"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Negative Binomial</w:t>
              </w:r>
            </w:ins>
          </w:p>
        </w:tc>
      </w:tr>
      <w:tr w:rsidR="00204C0B" w:rsidRPr="00204C0B" w14:paraId="496B71C6" w14:textId="77777777" w:rsidTr="00204C0B">
        <w:trPr>
          <w:trHeight w:val="300"/>
          <w:ins w:id="4897" w:author="Jujia Li" w:date="2025-08-11T19:22:00Z"/>
          <w:trPrChange w:id="4898" w:author="Jujia Li" w:date="2025-08-12T08:24:00Z" w16du:dateUtc="2025-08-12T13:24:00Z">
            <w:trPr>
              <w:trHeight w:val="300"/>
            </w:trPr>
          </w:trPrChange>
        </w:trPr>
        <w:tc>
          <w:tcPr>
            <w:tcW w:w="990" w:type="dxa"/>
            <w:noWrap/>
            <w:vAlign w:val="center"/>
            <w:hideMark/>
            <w:tcPrChange w:id="4899" w:author="Jujia Li" w:date="2025-08-12T08:24:00Z" w16du:dateUtc="2025-08-12T13:24:00Z">
              <w:tcPr>
                <w:tcW w:w="990" w:type="dxa"/>
                <w:noWrap/>
                <w:vAlign w:val="center"/>
                <w:hideMark/>
              </w:tcPr>
            </w:tcPrChange>
          </w:tcPr>
          <w:p w14:paraId="79FC6793" w14:textId="77777777" w:rsidR="000C03AD" w:rsidRPr="002913A0" w:rsidRDefault="000C03AD" w:rsidP="002913A0">
            <w:pPr>
              <w:spacing w:after="0" w:line="240" w:lineRule="auto"/>
              <w:rPr>
                <w:ins w:id="4900" w:author="Jujia Li" w:date="2025-08-11T19:22:00Z" w16du:dateUtc="2025-08-12T00:22:00Z"/>
                <w:rFonts w:ascii="Times New Roman" w:eastAsia="Times New Roman" w:hAnsi="Times New Roman" w:cs="Times New Roman"/>
                <w:color w:val="000000"/>
                <w:kern w:val="0"/>
                <w:sz w:val="18"/>
                <w:szCs w:val="18"/>
                <w14:ligatures w14:val="none"/>
                <w:rPrChange w:id="4901" w:author="Jujia Li" w:date="2025-08-12T08:24:00Z" w16du:dateUtc="2025-08-12T13:24:00Z">
                  <w:rPr>
                    <w:ins w:id="4902" w:author="Jujia Li" w:date="2025-08-11T19:22:00Z" w16du:dateUtc="2025-08-12T00:22:00Z"/>
                    <w:rFonts w:ascii="Aptos Narrow" w:eastAsia="Times New Roman" w:hAnsi="Aptos Narrow" w:cs="Times New Roman"/>
                    <w:color w:val="000000"/>
                    <w:kern w:val="0"/>
                    <w:sz w:val="22"/>
                    <w:szCs w:val="22"/>
                    <w14:ligatures w14:val="none"/>
                  </w:rPr>
                </w:rPrChange>
              </w:rPr>
            </w:pPr>
            <w:ins w:id="490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04" w:author="Jujia Li" w:date="2025-08-12T08:24:00Z" w16du:dateUtc="2025-08-12T13:24:00Z">
                    <w:rPr>
                      <w:rFonts w:ascii="Aptos Narrow" w:eastAsia="Times New Roman" w:hAnsi="Aptos Narrow" w:cs="Times New Roman"/>
                      <w:color w:val="000000"/>
                      <w:kern w:val="0"/>
                      <w:sz w:val="22"/>
                      <w:szCs w:val="22"/>
                      <w14:ligatures w14:val="none"/>
                    </w:rPr>
                  </w:rPrChange>
                </w:rPr>
                <w:t>sp_pois</w:t>
              </w:r>
            </w:ins>
          </w:p>
        </w:tc>
        <w:tc>
          <w:tcPr>
            <w:tcW w:w="900" w:type="dxa"/>
            <w:noWrap/>
            <w:vAlign w:val="center"/>
            <w:hideMark/>
            <w:tcPrChange w:id="4905" w:author="Jujia Li" w:date="2025-08-12T08:24:00Z" w16du:dateUtc="2025-08-12T13:24:00Z">
              <w:tcPr>
                <w:tcW w:w="900" w:type="dxa"/>
                <w:noWrap/>
                <w:vAlign w:val="center"/>
                <w:hideMark/>
              </w:tcPr>
            </w:tcPrChange>
          </w:tcPr>
          <w:p w14:paraId="631E7035" w14:textId="77777777" w:rsidR="000C03AD" w:rsidRPr="002913A0" w:rsidRDefault="000C03AD">
            <w:pPr>
              <w:spacing w:after="0" w:line="240" w:lineRule="auto"/>
              <w:rPr>
                <w:ins w:id="4906" w:author="Jujia Li" w:date="2025-08-11T19:22:00Z" w16du:dateUtc="2025-08-12T00:22:00Z"/>
                <w:rFonts w:ascii="Times New Roman" w:eastAsia="Times New Roman" w:hAnsi="Times New Roman" w:cs="Times New Roman"/>
                <w:color w:val="000000"/>
                <w:kern w:val="0"/>
                <w:sz w:val="18"/>
                <w:szCs w:val="18"/>
                <w14:ligatures w14:val="none"/>
                <w:rPrChange w:id="4907" w:author="Jujia Li" w:date="2025-08-12T08:24:00Z" w16du:dateUtc="2025-08-12T13:24:00Z">
                  <w:rPr>
                    <w:ins w:id="4908" w:author="Jujia Li" w:date="2025-08-11T19:22:00Z" w16du:dateUtc="2025-08-12T00:22:00Z"/>
                    <w:rFonts w:ascii="Aptos Narrow" w:eastAsia="Times New Roman" w:hAnsi="Aptos Narrow" w:cs="Times New Roman"/>
                    <w:color w:val="000000"/>
                    <w:kern w:val="0"/>
                    <w:sz w:val="22"/>
                    <w:szCs w:val="22"/>
                    <w14:ligatures w14:val="none"/>
                  </w:rPr>
                </w:rPrChange>
              </w:rPr>
              <w:pPrChange w:id="4909" w:author="Jujia Li" w:date="2025-08-12T08:24:00Z" w16du:dateUtc="2025-08-12T13:24:00Z">
                <w:pPr>
                  <w:spacing w:after="0" w:line="240" w:lineRule="auto"/>
                  <w:jc w:val="right"/>
                </w:pPr>
              </w:pPrChange>
            </w:pPr>
            <w:ins w:id="491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11" w:author="Jujia Li" w:date="2025-08-12T08:24:00Z" w16du:dateUtc="2025-08-12T13:24:00Z">
                    <w:rPr>
                      <w:rFonts w:ascii="Aptos Narrow" w:eastAsia="Times New Roman" w:hAnsi="Aptos Narrow" w:cs="Times New Roman"/>
                      <w:color w:val="000000"/>
                      <w:kern w:val="0"/>
                      <w:sz w:val="22"/>
                      <w:szCs w:val="22"/>
                      <w14:ligatures w14:val="none"/>
                    </w:rPr>
                  </w:rPrChange>
                </w:rPr>
                <w:t>32130.97</w:t>
              </w:r>
            </w:ins>
          </w:p>
        </w:tc>
        <w:tc>
          <w:tcPr>
            <w:tcW w:w="810" w:type="dxa"/>
            <w:noWrap/>
            <w:vAlign w:val="center"/>
            <w:hideMark/>
            <w:tcPrChange w:id="4912" w:author="Jujia Li" w:date="2025-08-12T08:24:00Z" w16du:dateUtc="2025-08-12T13:24:00Z">
              <w:tcPr>
                <w:tcW w:w="900" w:type="dxa"/>
                <w:gridSpan w:val="2"/>
                <w:noWrap/>
                <w:vAlign w:val="center"/>
                <w:hideMark/>
              </w:tcPr>
            </w:tcPrChange>
          </w:tcPr>
          <w:p w14:paraId="21C37A32" w14:textId="77777777" w:rsidR="000C03AD" w:rsidRPr="002913A0" w:rsidRDefault="000C03AD">
            <w:pPr>
              <w:spacing w:after="0" w:line="240" w:lineRule="auto"/>
              <w:rPr>
                <w:ins w:id="4913" w:author="Jujia Li" w:date="2025-08-11T19:22:00Z" w16du:dateUtc="2025-08-12T00:22:00Z"/>
                <w:rFonts w:ascii="Times New Roman" w:eastAsia="Times New Roman" w:hAnsi="Times New Roman" w:cs="Times New Roman"/>
                <w:color w:val="000000"/>
                <w:kern w:val="0"/>
                <w:sz w:val="18"/>
                <w:szCs w:val="18"/>
                <w14:ligatures w14:val="none"/>
                <w:rPrChange w:id="4914" w:author="Jujia Li" w:date="2025-08-12T08:24:00Z" w16du:dateUtc="2025-08-12T13:24:00Z">
                  <w:rPr>
                    <w:ins w:id="4915" w:author="Jujia Li" w:date="2025-08-11T19:22:00Z" w16du:dateUtc="2025-08-12T00:22:00Z"/>
                    <w:rFonts w:ascii="Aptos Narrow" w:eastAsia="Times New Roman" w:hAnsi="Aptos Narrow" w:cs="Times New Roman"/>
                    <w:color w:val="000000"/>
                    <w:kern w:val="0"/>
                    <w:sz w:val="22"/>
                    <w:szCs w:val="22"/>
                    <w14:ligatures w14:val="none"/>
                  </w:rPr>
                </w:rPrChange>
              </w:rPr>
              <w:pPrChange w:id="4916" w:author="Jujia Li" w:date="2025-08-12T08:24:00Z" w16du:dateUtc="2025-08-12T13:24:00Z">
                <w:pPr>
                  <w:spacing w:after="0" w:line="240" w:lineRule="auto"/>
                  <w:jc w:val="center"/>
                </w:pPr>
              </w:pPrChange>
            </w:pPr>
            <w:ins w:id="491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18"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919" w:author="Jujia Li" w:date="2025-08-12T08:24:00Z" w16du:dateUtc="2025-08-12T13:24:00Z">
              <w:tcPr>
                <w:tcW w:w="6570" w:type="dxa"/>
                <w:noWrap/>
                <w:vAlign w:val="center"/>
                <w:hideMark/>
              </w:tcPr>
            </w:tcPrChange>
          </w:tcPr>
          <w:p w14:paraId="63339AF1" w14:textId="77777777" w:rsidR="000C03AD" w:rsidRPr="002913A0" w:rsidRDefault="000C03AD" w:rsidP="002913A0">
            <w:pPr>
              <w:spacing w:after="0" w:line="240" w:lineRule="auto"/>
              <w:rPr>
                <w:ins w:id="4920" w:author="Jujia Li" w:date="2025-08-11T19:22:00Z" w16du:dateUtc="2025-08-12T00:22:00Z"/>
                <w:rFonts w:ascii="Times New Roman" w:eastAsia="Times New Roman" w:hAnsi="Times New Roman" w:cs="Times New Roman"/>
                <w:color w:val="000000"/>
                <w:kern w:val="0"/>
                <w:sz w:val="18"/>
                <w:szCs w:val="18"/>
                <w14:ligatures w14:val="none"/>
                <w:rPrChange w:id="4921" w:author="Jujia Li" w:date="2025-08-12T08:24:00Z" w16du:dateUtc="2025-08-12T13:24:00Z">
                  <w:rPr>
                    <w:ins w:id="4922" w:author="Jujia Li" w:date="2025-08-11T19:22:00Z" w16du:dateUtc="2025-08-12T00:22:00Z"/>
                    <w:rFonts w:ascii="Aptos Narrow" w:eastAsia="Times New Roman" w:hAnsi="Aptos Narrow" w:cs="Times New Roman"/>
                    <w:color w:val="000000"/>
                    <w:kern w:val="0"/>
                    <w:sz w:val="22"/>
                    <w:szCs w:val="22"/>
                    <w14:ligatures w14:val="none"/>
                  </w:rPr>
                </w:rPrChange>
              </w:rPr>
            </w:pPr>
            <w:ins w:id="492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24"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Poisson</w:t>
              </w:r>
            </w:ins>
          </w:p>
        </w:tc>
      </w:tr>
      <w:tr w:rsidR="00204C0B" w:rsidRPr="00204C0B" w14:paraId="5784E5E8" w14:textId="77777777" w:rsidTr="00204C0B">
        <w:trPr>
          <w:trHeight w:val="300"/>
          <w:ins w:id="4925" w:author="Jujia Li" w:date="2025-08-11T19:22:00Z"/>
          <w:trPrChange w:id="4926" w:author="Jujia Li" w:date="2025-08-12T08:24:00Z" w16du:dateUtc="2025-08-12T13:24:00Z">
            <w:trPr>
              <w:trHeight w:val="300"/>
            </w:trPr>
          </w:trPrChange>
        </w:trPr>
        <w:tc>
          <w:tcPr>
            <w:tcW w:w="990" w:type="dxa"/>
            <w:noWrap/>
            <w:vAlign w:val="center"/>
            <w:hideMark/>
            <w:tcPrChange w:id="4927" w:author="Jujia Li" w:date="2025-08-12T08:24:00Z" w16du:dateUtc="2025-08-12T13:24:00Z">
              <w:tcPr>
                <w:tcW w:w="990" w:type="dxa"/>
                <w:noWrap/>
                <w:vAlign w:val="center"/>
                <w:hideMark/>
              </w:tcPr>
            </w:tcPrChange>
          </w:tcPr>
          <w:p w14:paraId="245DA0A3" w14:textId="77777777" w:rsidR="000C03AD" w:rsidRPr="002913A0" w:rsidRDefault="000C03AD" w:rsidP="002913A0">
            <w:pPr>
              <w:spacing w:after="0" w:line="240" w:lineRule="auto"/>
              <w:rPr>
                <w:ins w:id="4928" w:author="Jujia Li" w:date="2025-08-11T19:22:00Z" w16du:dateUtc="2025-08-12T00:22:00Z"/>
                <w:rFonts w:ascii="Times New Roman" w:eastAsia="Times New Roman" w:hAnsi="Times New Roman" w:cs="Times New Roman"/>
                <w:color w:val="000000"/>
                <w:kern w:val="0"/>
                <w:sz w:val="18"/>
                <w:szCs w:val="18"/>
                <w14:ligatures w14:val="none"/>
                <w:rPrChange w:id="4929" w:author="Jujia Li" w:date="2025-08-12T08:24:00Z" w16du:dateUtc="2025-08-12T13:24:00Z">
                  <w:rPr>
                    <w:ins w:id="4930" w:author="Jujia Li" w:date="2025-08-11T19:22:00Z" w16du:dateUtc="2025-08-12T00:22:00Z"/>
                    <w:rFonts w:ascii="Aptos Narrow" w:eastAsia="Times New Roman" w:hAnsi="Aptos Narrow" w:cs="Times New Roman"/>
                    <w:color w:val="000000"/>
                    <w:kern w:val="0"/>
                    <w:sz w:val="22"/>
                    <w:szCs w:val="22"/>
                    <w14:ligatures w14:val="none"/>
                  </w:rPr>
                </w:rPrChange>
              </w:rPr>
            </w:pPr>
            <w:ins w:id="493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32" w:author="Jujia Li" w:date="2025-08-12T08:24:00Z" w16du:dateUtc="2025-08-12T13:24:00Z">
                    <w:rPr>
                      <w:rFonts w:ascii="Aptos Narrow" w:eastAsia="Times New Roman" w:hAnsi="Aptos Narrow" w:cs="Times New Roman"/>
                      <w:color w:val="000000"/>
                      <w:kern w:val="0"/>
                      <w:sz w:val="22"/>
                      <w:szCs w:val="22"/>
                      <w14:ligatures w14:val="none"/>
                    </w:rPr>
                  </w:rPrChange>
                </w:rPr>
                <w:t>st_nb2</w:t>
              </w:r>
            </w:ins>
          </w:p>
        </w:tc>
        <w:tc>
          <w:tcPr>
            <w:tcW w:w="900" w:type="dxa"/>
            <w:noWrap/>
            <w:vAlign w:val="center"/>
            <w:hideMark/>
            <w:tcPrChange w:id="4933" w:author="Jujia Li" w:date="2025-08-12T08:24:00Z" w16du:dateUtc="2025-08-12T13:24:00Z">
              <w:tcPr>
                <w:tcW w:w="900" w:type="dxa"/>
                <w:noWrap/>
                <w:vAlign w:val="center"/>
                <w:hideMark/>
              </w:tcPr>
            </w:tcPrChange>
          </w:tcPr>
          <w:p w14:paraId="36E85CDD" w14:textId="77777777" w:rsidR="000C03AD" w:rsidRPr="002913A0" w:rsidRDefault="000C03AD">
            <w:pPr>
              <w:spacing w:after="0" w:line="240" w:lineRule="auto"/>
              <w:rPr>
                <w:ins w:id="4934" w:author="Jujia Li" w:date="2025-08-11T19:22:00Z" w16du:dateUtc="2025-08-12T00:22:00Z"/>
                <w:rFonts w:ascii="Times New Roman" w:eastAsia="Times New Roman" w:hAnsi="Times New Roman" w:cs="Times New Roman"/>
                <w:color w:val="000000"/>
                <w:kern w:val="0"/>
                <w:sz w:val="18"/>
                <w:szCs w:val="18"/>
                <w14:ligatures w14:val="none"/>
                <w:rPrChange w:id="4935" w:author="Jujia Li" w:date="2025-08-12T08:24:00Z" w16du:dateUtc="2025-08-12T13:24:00Z">
                  <w:rPr>
                    <w:ins w:id="4936" w:author="Jujia Li" w:date="2025-08-11T19:22:00Z" w16du:dateUtc="2025-08-12T00:22:00Z"/>
                    <w:rFonts w:ascii="Aptos Narrow" w:eastAsia="Times New Roman" w:hAnsi="Aptos Narrow" w:cs="Times New Roman"/>
                    <w:color w:val="000000"/>
                    <w:kern w:val="0"/>
                    <w:sz w:val="22"/>
                    <w:szCs w:val="22"/>
                    <w14:ligatures w14:val="none"/>
                  </w:rPr>
                </w:rPrChange>
              </w:rPr>
              <w:pPrChange w:id="4937" w:author="Jujia Li" w:date="2025-08-12T08:24:00Z" w16du:dateUtc="2025-08-12T13:24:00Z">
                <w:pPr>
                  <w:spacing w:after="0" w:line="240" w:lineRule="auto"/>
                  <w:jc w:val="right"/>
                </w:pPr>
              </w:pPrChange>
            </w:pPr>
            <w:ins w:id="493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39" w:author="Jujia Li" w:date="2025-08-12T08:24:00Z" w16du:dateUtc="2025-08-12T13:24:00Z">
                    <w:rPr>
                      <w:rFonts w:ascii="Aptos Narrow" w:eastAsia="Times New Roman" w:hAnsi="Aptos Narrow" w:cs="Times New Roman"/>
                      <w:color w:val="000000"/>
                      <w:kern w:val="0"/>
                      <w:sz w:val="22"/>
                      <w:szCs w:val="22"/>
                      <w14:ligatures w14:val="none"/>
                    </w:rPr>
                  </w:rPrChange>
                </w:rPr>
                <w:t>32358.58</w:t>
              </w:r>
            </w:ins>
          </w:p>
        </w:tc>
        <w:tc>
          <w:tcPr>
            <w:tcW w:w="810" w:type="dxa"/>
            <w:noWrap/>
            <w:vAlign w:val="center"/>
            <w:hideMark/>
            <w:tcPrChange w:id="4940" w:author="Jujia Li" w:date="2025-08-12T08:24:00Z" w16du:dateUtc="2025-08-12T13:24:00Z">
              <w:tcPr>
                <w:tcW w:w="900" w:type="dxa"/>
                <w:gridSpan w:val="2"/>
                <w:noWrap/>
                <w:vAlign w:val="center"/>
                <w:hideMark/>
              </w:tcPr>
            </w:tcPrChange>
          </w:tcPr>
          <w:p w14:paraId="0B3F675A" w14:textId="77777777" w:rsidR="000C03AD" w:rsidRPr="002913A0" w:rsidRDefault="000C03AD">
            <w:pPr>
              <w:spacing w:after="0" w:line="240" w:lineRule="auto"/>
              <w:rPr>
                <w:ins w:id="4941" w:author="Jujia Li" w:date="2025-08-11T19:22:00Z" w16du:dateUtc="2025-08-12T00:22:00Z"/>
                <w:rFonts w:ascii="Times New Roman" w:eastAsia="Times New Roman" w:hAnsi="Times New Roman" w:cs="Times New Roman"/>
                <w:color w:val="000000"/>
                <w:kern w:val="0"/>
                <w:sz w:val="18"/>
                <w:szCs w:val="18"/>
                <w14:ligatures w14:val="none"/>
                <w:rPrChange w:id="4942" w:author="Jujia Li" w:date="2025-08-12T08:24:00Z" w16du:dateUtc="2025-08-12T13:24:00Z">
                  <w:rPr>
                    <w:ins w:id="4943" w:author="Jujia Li" w:date="2025-08-11T19:22:00Z" w16du:dateUtc="2025-08-12T00:22:00Z"/>
                    <w:rFonts w:ascii="Aptos Narrow" w:eastAsia="Times New Roman" w:hAnsi="Aptos Narrow" w:cs="Times New Roman"/>
                    <w:color w:val="000000"/>
                    <w:kern w:val="0"/>
                    <w:sz w:val="22"/>
                    <w:szCs w:val="22"/>
                    <w14:ligatures w14:val="none"/>
                  </w:rPr>
                </w:rPrChange>
              </w:rPr>
              <w:pPrChange w:id="4944" w:author="Jujia Li" w:date="2025-08-12T08:24:00Z" w16du:dateUtc="2025-08-12T13:24:00Z">
                <w:pPr>
                  <w:spacing w:after="0" w:line="240" w:lineRule="auto"/>
                  <w:jc w:val="center"/>
                </w:pPr>
              </w:pPrChange>
            </w:pPr>
            <w:ins w:id="494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46"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947" w:author="Jujia Li" w:date="2025-08-12T08:24:00Z" w16du:dateUtc="2025-08-12T13:24:00Z">
              <w:tcPr>
                <w:tcW w:w="6570" w:type="dxa"/>
                <w:noWrap/>
                <w:vAlign w:val="center"/>
                <w:hideMark/>
              </w:tcPr>
            </w:tcPrChange>
          </w:tcPr>
          <w:p w14:paraId="1A6C8BBD" w14:textId="77777777" w:rsidR="000C03AD" w:rsidRPr="002913A0" w:rsidRDefault="000C03AD" w:rsidP="002913A0">
            <w:pPr>
              <w:spacing w:after="0" w:line="240" w:lineRule="auto"/>
              <w:rPr>
                <w:ins w:id="4948" w:author="Jujia Li" w:date="2025-08-11T19:22:00Z" w16du:dateUtc="2025-08-12T00:22:00Z"/>
                <w:rFonts w:ascii="Times New Roman" w:eastAsia="Times New Roman" w:hAnsi="Times New Roman" w:cs="Times New Roman"/>
                <w:color w:val="000000"/>
                <w:kern w:val="0"/>
                <w:sz w:val="18"/>
                <w:szCs w:val="18"/>
                <w14:ligatures w14:val="none"/>
                <w:rPrChange w:id="4949" w:author="Jujia Li" w:date="2025-08-12T08:24:00Z" w16du:dateUtc="2025-08-12T13:24:00Z">
                  <w:rPr>
                    <w:ins w:id="4950" w:author="Jujia Li" w:date="2025-08-11T19:22:00Z" w16du:dateUtc="2025-08-12T00:22:00Z"/>
                    <w:rFonts w:ascii="Aptos Narrow" w:eastAsia="Times New Roman" w:hAnsi="Aptos Narrow" w:cs="Times New Roman"/>
                    <w:color w:val="000000"/>
                    <w:kern w:val="0"/>
                    <w:sz w:val="22"/>
                    <w:szCs w:val="22"/>
                    <w14:ligatures w14:val="none"/>
                  </w:rPr>
                </w:rPrChange>
              </w:rPr>
            </w:pPr>
            <w:ins w:id="495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52"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Negative Binomial</w:t>
              </w:r>
            </w:ins>
          </w:p>
        </w:tc>
      </w:tr>
      <w:tr w:rsidR="00204C0B" w:rsidRPr="00204C0B" w14:paraId="6E779379" w14:textId="77777777" w:rsidTr="00204C0B">
        <w:trPr>
          <w:trHeight w:val="300"/>
          <w:ins w:id="4953" w:author="Jujia Li" w:date="2025-08-11T19:22:00Z"/>
          <w:trPrChange w:id="4954" w:author="Jujia Li" w:date="2025-08-12T08:24:00Z" w16du:dateUtc="2025-08-12T13:24:00Z">
            <w:trPr>
              <w:trHeight w:val="300"/>
            </w:trPr>
          </w:trPrChange>
        </w:trPr>
        <w:tc>
          <w:tcPr>
            <w:tcW w:w="990" w:type="dxa"/>
            <w:noWrap/>
            <w:vAlign w:val="center"/>
            <w:hideMark/>
            <w:tcPrChange w:id="4955" w:author="Jujia Li" w:date="2025-08-12T08:24:00Z" w16du:dateUtc="2025-08-12T13:24:00Z">
              <w:tcPr>
                <w:tcW w:w="990" w:type="dxa"/>
                <w:noWrap/>
                <w:vAlign w:val="center"/>
                <w:hideMark/>
              </w:tcPr>
            </w:tcPrChange>
          </w:tcPr>
          <w:p w14:paraId="28D4A8F2" w14:textId="77777777" w:rsidR="000C03AD" w:rsidRPr="002913A0" w:rsidRDefault="000C03AD" w:rsidP="002913A0">
            <w:pPr>
              <w:spacing w:after="0" w:line="240" w:lineRule="auto"/>
              <w:rPr>
                <w:ins w:id="4956" w:author="Jujia Li" w:date="2025-08-11T19:22:00Z" w16du:dateUtc="2025-08-12T00:22:00Z"/>
                <w:rFonts w:ascii="Times New Roman" w:eastAsia="Times New Roman" w:hAnsi="Times New Roman" w:cs="Times New Roman"/>
                <w:color w:val="000000"/>
                <w:kern w:val="0"/>
                <w:sz w:val="18"/>
                <w:szCs w:val="18"/>
                <w14:ligatures w14:val="none"/>
                <w:rPrChange w:id="4957" w:author="Jujia Li" w:date="2025-08-12T08:24:00Z" w16du:dateUtc="2025-08-12T13:24:00Z">
                  <w:rPr>
                    <w:ins w:id="4958" w:author="Jujia Li" w:date="2025-08-11T19:22:00Z" w16du:dateUtc="2025-08-12T00:22:00Z"/>
                    <w:rFonts w:ascii="Aptos Narrow" w:eastAsia="Times New Roman" w:hAnsi="Aptos Narrow" w:cs="Times New Roman"/>
                    <w:color w:val="000000"/>
                    <w:kern w:val="0"/>
                    <w:sz w:val="22"/>
                    <w:szCs w:val="22"/>
                    <w14:ligatures w14:val="none"/>
                  </w:rPr>
                </w:rPrChange>
              </w:rPr>
            </w:pPr>
            <w:ins w:id="495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60" w:author="Jujia Li" w:date="2025-08-12T08:24:00Z" w16du:dateUtc="2025-08-12T13:24:00Z">
                    <w:rPr>
                      <w:rFonts w:ascii="Aptos Narrow" w:eastAsia="Times New Roman" w:hAnsi="Aptos Narrow" w:cs="Times New Roman"/>
                      <w:color w:val="000000"/>
                      <w:kern w:val="0"/>
                      <w:sz w:val="22"/>
                      <w:szCs w:val="22"/>
                      <w14:ligatures w14:val="none"/>
                    </w:rPr>
                  </w:rPrChange>
                </w:rPr>
                <w:t>st_pois</w:t>
              </w:r>
            </w:ins>
          </w:p>
        </w:tc>
        <w:tc>
          <w:tcPr>
            <w:tcW w:w="900" w:type="dxa"/>
            <w:noWrap/>
            <w:vAlign w:val="center"/>
            <w:hideMark/>
            <w:tcPrChange w:id="4961" w:author="Jujia Li" w:date="2025-08-12T08:24:00Z" w16du:dateUtc="2025-08-12T13:24:00Z">
              <w:tcPr>
                <w:tcW w:w="900" w:type="dxa"/>
                <w:noWrap/>
                <w:vAlign w:val="center"/>
                <w:hideMark/>
              </w:tcPr>
            </w:tcPrChange>
          </w:tcPr>
          <w:p w14:paraId="016219B2" w14:textId="77777777" w:rsidR="000C03AD" w:rsidRPr="002913A0" w:rsidRDefault="000C03AD">
            <w:pPr>
              <w:spacing w:after="0" w:line="240" w:lineRule="auto"/>
              <w:rPr>
                <w:ins w:id="4962" w:author="Jujia Li" w:date="2025-08-11T19:22:00Z" w16du:dateUtc="2025-08-12T00:22:00Z"/>
                <w:rFonts w:ascii="Times New Roman" w:eastAsia="Times New Roman" w:hAnsi="Times New Roman" w:cs="Times New Roman"/>
                <w:color w:val="000000"/>
                <w:kern w:val="0"/>
                <w:sz w:val="18"/>
                <w:szCs w:val="18"/>
                <w14:ligatures w14:val="none"/>
                <w:rPrChange w:id="4963" w:author="Jujia Li" w:date="2025-08-12T08:24:00Z" w16du:dateUtc="2025-08-12T13:24:00Z">
                  <w:rPr>
                    <w:ins w:id="4964" w:author="Jujia Li" w:date="2025-08-11T19:22:00Z" w16du:dateUtc="2025-08-12T00:22:00Z"/>
                    <w:rFonts w:ascii="Aptos Narrow" w:eastAsia="Times New Roman" w:hAnsi="Aptos Narrow" w:cs="Times New Roman"/>
                    <w:color w:val="000000"/>
                    <w:kern w:val="0"/>
                    <w:sz w:val="22"/>
                    <w:szCs w:val="22"/>
                    <w14:ligatures w14:val="none"/>
                  </w:rPr>
                </w:rPrChange>
              </w:rPr>
              <w:pPrChange w:id="4965" w:author="Jujia Li" w:date="2025-08-12T08:24:00Z" w16du:dateUtc="2025-08-12T13:24:00Z">
                <w:pPr>
                  <w:spacing w:after="0" w:line="240" w:lineRule="auto"/>
                  <w:jc w:val="right"/>
                </w:pPr>
              </w:pPrChange>
            </w:pPr>
            <w:ins w:id="496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67" w:author="Jujia Li" w:date="2025-08-12T08:24:00Z" w16du:dateUtc="2025-08-12T13:24:00Z">
                    <w:rPr>
                      <w:rFonts w:ascii="Aptos Narrow" w:eastAsia="Times New Roman" w:hAnsi="Aptos Narrow" w:cs="Times New Roman"/>
                      <w:color w:val="000000"/>
                      <w:kern w:val="0"/>
                      <w:sz w:val="22"/>
                      <w:szCs w:val="22"/>
                      <w14:ligatures w14:val="none"/>
                    </w:rPr>
                  </w:rPrChange>
                </w:rPr>
                <w:t>32450.94</w:t>
              </w:r>
            </w:ins>
          </w:p>
        </w:tc>
        <w:tc>
          <w:tcPr>
            <w:tcW w:w="810" w:type="dxa"/>
            <w:noWrap/>
            <w:vAlign w:val="center"/>
            <w:hideMark/>
            <w:tcPrChange w:id="4968" w:author="Jujia Li" w:date="2025-08-12T08:24:00Z" w16du:dateUtc="2025-08-12T13:24:00Z">
              <w:tcPr>
                <w:tcW w:w="900" w:type="dxa"/>
                <w:gridSpan w:val="2"/>
                <w:noWrap/>
                <w:vAlign w:val="center"/>
                <w:hideMark/>
              </w:tcPr>
            </w:tcPrChange>
          </w:tcPr>
          <w:p w14:paraId="2B80639C" w14:textId="77777777" w:rsidR="000C03AD" w:rsidRPr="002913A0" w:rsidRDefault="000C03AD">
            <w:pPr>
              <w:spacing w:after="0" w:line="240" w:lineRule="auto"/>
              <w:rPr>
                <w:ins w:id="4969" w:author="Jujia Li" w:date="2025-08-11T19:22:00Z" w16du:dateUtc="2025-08-12T00:22:00Z"/>
                <w:rFonts w:ascii="Times New Roman" w:eastAsia="Times New Roman" w:hAnsi="Times New Roman" w:cs="Times New Roman"/>
                <w:color w:val="000000"/>
                <w:kern w:val="0"/>
                <w:sz w:val="18"/>
                <w:szCs w:val="18"/>
                <w14:ligatures w14:val="none"/>
                <w:rPrChange w:id="4970" w:author="Jujia Li" w:date="2025-08-12T08:24:00Z" w16du:dateUtc="2025-08-12T13:24:00Z">
                  <w:rPr>
                    <w:ins w:id="4971" w:author="Jujia Li" w:date="2025-08-11T19:22:00Z" w16du:dateUtc="2025-08-12T00:22:00Z"/>
                    <w:rFonts w:ascii="Aptos Narrow" w:eastAsia="Times New Roman" w:hAnsi="Aptos Narrow" w:cs="Times New Roman"/>
                    <w:color w:val="000000"/>
                    <w:kern w:val="0"/>
                    <w:sz w:val="22"/>
                    <w:szCs w:val="22"/>
                    <w14:ligatures w14:val="none"/>
                  </w:rPr>
                </w:rPrChange>
              </w:rPr>
              <w:pPrChange w:id="4972" w:author="Jujia Li" w:date="2025-08-12T08:24:00Z" w16du:dateUtc="2025-08-12T13:24:00Z">
                <w:pPr>
                  <w:spacing w:after="0" w:line="240" w:lineRule="auto"/>
                  <w:jc w:val="center"/>
                </w:pPr>
              </w:pPrChange>
            </w:pPr>
            <w:ins w:id="497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74"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975" w:author="Jujia Li" w:date="2025-08-12T08:24:00Z" w16du:dateUtc="2025-08-12T13:24:00Z">
              <w:tcPr>
                <w:tcW w:w="6570" w:type="dxa"/>
                <w:noWrap/>
                <w:vAlign w:val="center"/>
                <w:hideMark/>
              </w:tcPr>
            </w:tcPrChange>
          </w:tcPr>
          <w:p w14:paraId="777A1603" w14:textId="77777777" w:rsidR="000C03AD" w:rsidRPr="002913A0" w:rsidRDefault="000C03AD" w:rsidP="002913A0">
            <w:pPr>
              <w:spacing w:after="0" w:line="240" w:lineRule="auto"/>
              <w:rPr>
                <w:ins w:id="4976" w:author="Jujia Li" w:date="2025-08-11T19:22:00Z" w16du:dateUtc="2025-08-12T00:22:00Z"/>
                <w:rFonts w:ascii="Times New Roman" w:eastAsia="Times New Roman" w:hAnsi="Times New Roman" w:cs="Times New Roman"/>
                <w:color w:val="000000"/>
                <w:kern w:val="0"/>
                <w:sz w:val="18"/>
                <w:szCs w:val="18"/>
                <w14:ligatures w14:val="none"/>
                <w:rPrChange w:id="4977" w:author="Jujia Li" w:date="2025-08-12T08:24:00Z" w16du:dateUtc="2025-08-12T13:24:00Z">
                  <w:rPr>
                    <w:ins w:id="4978" w:author="Jujia Li" w:date="2025-08-11T19:22:00Z" w16du:dateUtc="2025-08-12T00:22:00Z"/>
                    <w:rFonts w:ascii="Aptos Narrow" w:eastAsia="Times New Roman" w:hAnsi="Aptos Narrow" w:cs="Times New Roman"/>
                    <w:color w:val="000000"/>
                    <w:kern w:val="0"/>
                    <w:sz w:val="22"/>
                    <w:szCs w:val="22"/>
                    <w14:ligatures w14:val="none"/>
                  </w:rPr>
                </w:rPrChange>
              </w:rPr>
            </w:pPr>
            <w:ins w:id="497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80"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Poisson</w:t>
              </w:r>
            </w:ins>
          </w:p>
        </w:tc>
      </w:tr>
      <w:tr w:rsidR="00204C0B" w:rsidRPr="00204C0B" w14:paraId="13434AE2" w14:textId="77777777" w:rsidTr="00204C0B">
        <w:trPr>
          <w:trHeight w:val="300"/>
          <w:ins w:id="4981" w:author="Jujia Li" w:date="2025-08-11T19:22:00Z"/>
          <w:trPrChange w:id="4982" w:author="Jujia Li" w:date="2025-08-12T08:24:00Z" w16du:dateUtc="2025-08-12T13:24:00Z">
            <w:trPr>
              <w:trHeight w:val="300"/>
            </w:trPr>
          </w:trPrChange>
        </w:trPr>
        <w:tc>
          <w:tcPr>
            <w:tcW w:w="990" w:type="dxa"/>
            <w:noWrap/>
            <w:vAlign w:val="center"/>
            <w:hideMark/>
            <w:tcPrChange w:id="4983" w:author="Jujia Li" w:date="2025-08-12T08:24:00Z" w16du:dateUtc="2025-08-12T13:24:00Z">
              <w:tcPr>
                <w:tcW w:w="990" w:type="dxa"/>
                <w:noWrap/>
                <w:vAlign w:val="center"/>
                <w:hideMark/>
              </w:tcPr>
            </w:tcPrChange>
          </w:tcPr>
          <w:p w14:paraId="45D7921E" w14:textId="77777777" w:rsidR="000C03AD" w:rsidRPr="002913A0" w:rsidRDefault="000C03AD" w:rsidP="002913A0">
            <w:pPr>
              <w:spacing w:after="0" w:line="240" w:lineRule="auto"/>
              <w:rPr>
                <w:ins w:id="4984" w:author="Jujia Li" w:date="2025-08-11T19:22:00Z" w16du:dateUtc="2025-08-12T00:22:00Z"/>
                <w:rFonts w:ascii="Times New Roman" w:eastAsia="Times New Roman" w:hAnsi="Times New Roman" w:cs="Times New Roman"/>
                <w:color w:val="000000"/>
                <w:kern w:val="0"/>
                <w:sz w:val="18"/>
                <w:szCs w:val="18"/>
                <w14:ligatures w14:val="none"/>
                <w:rPrChange w:id="4985" w:author="Jujia Li" w:date="2025-08-12T08:24:00Z" w16du:dateUtc="2025-08-12T13:24:00Z">
                  <w:rPr>
                    <w:ins w:id="4986" w:author="Jujia Li" w:date="2025-08-11T19:22:00Z" w16du:dateUtc="2025-08-12T00:22:00Z"/>
                    <w:rFonts w:ascii="Aptos Narrow" w:eastAsia="Times New Roman" w:hAnsi="Aptos Narrow" w:cs="Times New Roman"/>
                    <w:color w:val="000000"/>
                    <w:kern w:val="0"/>
                    <w:sz w:val="22"/>
                    <w:szCs w:val="22"/>
                    <w14:ligatures w14:val="none"/>
                  </w:rPr>
                </w:rPrChange>
              </w:rPr>
            </w:pPr>
            <w:ins w:id="498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88" w:author="Jujia Li" w:date="2025-08-12T08:24:00Z" w16du:dateUtc="2025-08-12T13:24:00Z">
                    <w:rPr>
                      <w:rFonts w:ascii="Aptos Narrow" w:eastAsia="Times New Roman" w:hAnsi="Aptos Narrow" w:cs="Times New Roman"/>
                      <w:color w:val="000000"/>
                      <w:kern w:val="0"/>
                      <w:sz w:val="22"/>
                      <w:szCs w:val="22"/>
                      <w14:ligatures w14:val="none"/>
                    </w:rPr>
                  </w:rPrChange>
                </w:rPr>
                <w:t>glm_nb2</w:t>
              </w:r>
            </w:ins>
          </w:p>
        </w:tc>
        <w:tc>
          <w:tcPr>
            <w:tcW w:w="900" w:type="dxa"/>
            <w:noWrap/>
            <w:vAlign w:val="center"/>
            <w:hideMark/>
            <w:tcPrChange w:id="4989" w:author="Jujia Li" w:date="2025-08-12T08:24:00Z" w16du:dateUtc="2025-08-12T13:24:00Z">
              <w:tcPr>
                <w:tcW w:w="900" w:type="dxa"/>
                <w:noWrap/>
                <w:vAlign w:val="center"/>
                <w:hideMark/>
              </w:tcPr>
            </w:tcPrChange>
          </w:tcPr>
          <w:p w14:paraId="7A0D5EC3" w14:textId="77777777" w:rsidR="000C03AD" w:rsidRPr="002913A0" w:rsidRDefault="000C03AD">
            <w:pPr>
              <w:spacing w:after="0" w:line="240" w:lineRule="auto"/>
              <w:rPr>
                <w:ins w:id="4990" w:author="Jujia Li" w:date="2025-08-11T19:22:00Z" w16du:dateUtc="2025-08-12T00:22:00Z"/>
                <w:rFonts w:ascii="Times New Roman" w:eastAsia="Times New Roman" w:hAnsi="Times New Roman" w:cs="Times New Roman"/>
                <w:color w:val="000000"/>
                <w:kern w:val="0"/>
                <w:sz w:val="18"/>
                <w:szCs w:val="18"/>
                <w14:ligatures w14:val="none"/>
                <w:rPrChange w:id="4991" w:author="Jujia Li" w:date="2025-08-12T08:24:00Z" w16du:dateUtc="2025-08-12T13:24:00Z">
                  <w:rPr>
                    <w:ins w:id="4992" w:author="Jujia Li" w:date="2025-08-11T19:22:00Z" w16du:dateUtc="2025-08-12T00:22:00Z"/>
                    <w:rFonts w:ascii="Aptos Narrow" w:eastAsia="Times New Roman" w:hAnsi="Aptos Narrow" w:cs="Times New Roman"/>
                    <w:color w:val="000000"/>
                    <w:kern w:val="0"/>
                    <w:sz w:val="22"/>
                    <w:szCs w:val="22"/>
                    <w14:ligatures w14:val="none"/>
                  </w:rPr>
                </w:rPrChange>
              </w:rPr>
              <w:pPrChange w:id="4993" w:author="Jujia Li" w:date="2025-08-12T08:24:00Z" w16du:dateUtc="2025-08-12T13:24:00Z">
                <w:pPr>
                  <w:spacing w:after="0" w:line="240" w:lineRule="auto"/>
                  <w:jc w:val="right"/>
                </w:pPr>
              </w:pPrChange>
            </w:pPr>
            <w:ins w:id="499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95" w:author="Jujia Li" w:date="2025-08-12T08:24:00Z" w16du:dateUtc="2025-08-12T13:24:00Z">
                    <w:rPr>
                      <w:rFonts w:ascii="Aptos Narrow" w:eastAsia="Times New Roman" w:hAnsi="Aptos Narrow" w:cs="Times New Roman"/>
                      <w:color w:val="000000"/>
                      <w:kern w:val="0"/>
                      <w:sz w:val="22"/>
                      <w:szCs w:val="22"/>
                      <w14:ligatures w14:val="none"/>
                    </w:rPr>
                  </w:rPrChange>
                </w:rPr>
                <w:t>32859.61</w:t>
              </w:r>
            </w:ins>
          </w:p>
        </w:tc>
        <w:tc>
          <w:tcPr>
            <w:tcW w:w="810" w:type="dxa"/>
            <w:noWrap/>
            <w:vAlign w:val="center"/>
            <w:hideMark/>
            <w:tcPrChange w:id="4996" w:author="Jujia Li" w:date="2025-08-12T08:24:00Z" w16du:dateUtc="2025-08-12T13:24:00Z">
              <w:tcPr>
                <w:tcW w:w="900" w:type="dxa"/>
                <w:gridSpan w:val="2"/>
                <w:noWrap/>
                <w:vAlign w:val="center"/>
                <w:hideMark/>
              </w:tcPr>
            </w:tcPrChange>
          </w:tcPr>
          <w:p w14:paraId="6DF9652F" w14:textId="77777777" w:rsidR="000C03AD" w:rsidRPr="002913A0" w:rsidRDefault="000C03AD">
            <w:pPr>
              <w:spacing w:after="0" w:line="240" w:lineRule="auto"/>
              <w:rPr>
                <w:ins w:id="4997" w:author="Jujia Li" w:date="2025-08-11T19:22:00Z" w16du:dateUtc="2025-08-12T00:22:00Z"/>
                <w:rFonts w:ascii="Times New Roman" w:eastAsia="Times New Roman" w:hAnsi="Times New Roman" w:cs="Times New Roman"/>
                <w:color w:val="000000"/>
                <w:kern w:val="0"/>
                <w:sz w:val="18"/>
                <w:szCs w:val="18"/>
                <w14:ligatures w14:val="none"/>
                <w:rPrChange w:id="4998" w:author="Jujia Li" w:date="2025-08-12T08:24:00Z" w16du:dateUtc="2025-08-12T13:24:00Z">
                  <w:rPr>
                    <w:ins w:id="4999" w:author="Jujia Li" w:date="2025-08-11T19:22:00Z" w16du:dateUtc="2025-08-12T00:22:00Z"/>
                    <w:rFonts w:ascii="Aptos Narrow" w:eastAsia="Times New Roman" w:hAnsi="Aptos Narrow" w:cs="Times New Roman"/>
                    <w:color w:val="000000"/>
                    <w:kern w:val="0"/>
                    <w:sz w:val="22"/>
                    <w:szCs w:val="22"/>
                    <w14:ligatures w14:val="none"/>
                  </w:rPr>
                </w:rPrChange>
              </w:rPr>
              <w:pPrChange w:id="5000" w:author="Jujia Li" w:date="2025-08-12T08:24:00Z" w16du:dateUtc="2025-08-12T13:24:00Z">
                <w:pPr>
                  <w:spacing w:after="0" w:line="240" w:lineRule="auto"/>
                  <w:jc w:val="center"/>
                </w:pPr>
              </w:pPrChange>
            </w:pPr>
            <w:ins w:id="500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02"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5003" w:author="Jujia Li" w:date="2025-08-12T08:24:00Z" w16du:dateUtc="2025-08-12T13:24:00Z">
              <w:tcPr>
                <w:tcW w:w="6570" w:type="dxa"/>
                <w:noWrap/>
                <w:vAlign w:val="center"/>
                <w:hideMark/>
              </w:tcPr>
            </w:tcPrChange>
          </w:tcPr>
          <w:p w14:paraId="13ABB024" w14:textId="77777777" w:rsidR="000C03AD" w:rsidRPr="002913A0" w:rsidRDefault="000C03AD" w:rsidP="002913A0">
            <w:pPr>
              <w:spacing w:after="0" w:line="240" w:lineRule="auto"/>
              <w:rPr>
                <w:ins w:id="5004" w:author="Jujia Li" w:date="2025-08-11T19:22:00Z" w16du:dateUtc="2025-08-12T00:22:00Z"/>
                <w:rFonts w:ascii="Times New Roman" w:eastAsia="Times New Roman" w:hAnsi="Times New Roman" w:cs="Times New Roman"/>
                <w:color w:val="000000"/>
                <w:kern w:val="0"/>
                <w:sz w:val="18"/>
                <w:szCs w:val="18"/>
                <w14:ligatures w14:val="none"/>
                <w:rPrChange w:id="5005" w:author="Jujia Li" w:date="2025-08-12T08:24:00Z" w16du:dateUtc="2025-08-12T13:24:00Z">
                  <w:rPr>
                    <w:ins w:id="5006" w:author="Jujia Li" w:date="2025-08-11T19:22:00Z" w16du:dateUtc="2025-08-12T00:22:00Z"/>
                    <w:rFonts w:ascii="Aptos Narrow" w:eastAsia="Times New Roman" w:hAnsi="Aptos Narrow" w:cs="Times New Roman"/>
                    <w:color w:val="000000"/>
                    <w:kern w:val="0"/>
                    <w:sz w:val="22"/>
                    <w:szCs w:val="22"/>
                    <w14:ligatures w14:val="none"/>
                  </w:rPr>
                </w:rPrChange>
              </w:rPr>
            </w:pPr>
            <w:ins w:id="500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08" w:author="Jujia Li" w:date="2025-08-12T08:24:00Z" w16du:dateUtc="2025-08-12T13:24:00Z">
                    <w:rPr>
                      <w:rFonts w:ascii="Aptos Narrow" w:eastAsia="Times New Roman" w:hAnsi="Aptos Narrow" w:cs="Times New Roman"/>
                      <w:color w:val="000000"/>
                      <w:kern w:val="0"/>
                      <w:sz w:val="22"/>
                      <w:szCs w:val="22"/>
                      <w14:ligatures w14:val="none"/>
                    </w:rPr>
                  </w:rPrChange>
                </w:rPr>
                <w:t>GLM (no random effects), Negative Binomial</w:t>
              </w:r>
            </w:ins>
          </w:p>
        </w:tc>
      </w:tr>
      <w:tr w:rsidR="00204C0B" w:rsidRPr="00204C0B" w14:paraId="555BCD15" w14:textId="77777777" w:rsidTr="00204C0B">
        <w:trPr>
          <w:trHeight w:val="300"/>
          <w:ins w:id="5009" w:author="Jujia Li" w:date="2025-08-11T19:22:00Z"/>
          <w:trPrChange w:id="5010" w:author="Jujia Li" w:date="2025-08-12T08:24:00Z" w16du:dateUtc="2025-08-12T13:24:00Z">
            <w:trPr>
              <w:trHeight w:val="300"/>
            </w:trPr>
          </w:trPrChange>
        </w:trPr>
        <w:tc>
          <w:tcPr>
            <w:tcW w:w="990" w:type="dxa"/>
            <w:noWrap/>
            <w:vAlign w:val="center"/>
            <w:hideMark/>
            <w:tcPrChange w:id="5011" w:author="Jujia Li" w:date="2025-08-12T08:24:00Z" w16du:dateUtc="2025-08-12T13:24:00Z">
              <w:tcPr>
                <w:tcW w:w="990" w:type="dxa"/>
                <w:noWrap/>
                <w:vAlign w:val="center"/>
                <w:hideMark/>
              </w:tcPr>
            </w:tcPrChange>
          </w:tcPr>
          <w:p w14:paraId="2518A935" w14:textId="77777777" w:rsidR="000C03AD" w:rsidRPr="002913A0" w:rsidRDefault="000C03AD" w:rsidP="002913A0">
            <w:pPr>
              <w:spacing w:after="0" w:line="240" w:lineRule="auto"/>
              <w:rPr>
                <w:ins w:id="5012" w:author="Jujia Li" w:date="2025-08-11T19:22:00Z" w16du:dateUtc="2025-08-12T00:22:00Z"/>
                <w:rFonts w:ascii="Times New Roman" w:eastAsia="Times New Roman" w:hAnsi="Times New Roman" w:cs="Times New Roman"/>
                <w:color w:val="000000"/>
                <w:kern w:val="0"/>
                <w:sz w:val="18"/>
                <w:szCs w:val="18"/>
                <w14:ligatures w14:val="none"/>
                <w:rPrChange w:id="5013" w:author="Jujia Li" w:date="2025-08-12T08:24:00Z" w16du:dateUtc="2025-08-12T13:24:00Z">
                  <w:rPr>
                    <w:ins w:id="5014" w:author="Jujia Li" w:date="2025-08-11T19:22:00Z" w16du:dateUtc="2025-08-12T00:22:00Z"/>
                    <w:rFonts w:ascii="Aptos Narrow" w:eastAsia="Times New Roman" w:hAnsi="Aptos Narrow" w:cs="Times New Roman"/>
                    <w:color w:val="000000"/>
                    <w:kern w:val="0"/>
                    <w:sz w:val="22"/>
                    <w:szCs w:val="22"/>
                    <w14:ligatures w14:val="none"/>
                  </w:rPr>
                </w:rPrChange>
              </w:rPr>
            </w:pPr>
            <w:ins w:id="501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16" w:author="Jujia Li" w:date="2025-08-12T08:24:00Z" w16du:dateUtc="2025-08-12T13:24:00Z">
                    <w:rPr>
                      <w:rFonts w:ascii="Aptos Narrow" w:eastAsia="Times New Roman" w:hAnsi="Aptos Narrow" w:cs="Times New Roman"/>
                      <w:color w:val="000000"/>
                      <w:kern w:val="0"/>
                      <w:sz w:val="22"/>
                      <w:szCs w:val="22"/>
                      <w14:ligatures w14:val="none"/>
                    </w:rPr>
                  </w:rPrChange>
                </w:rPr>
                <w:t>glm_pois</w:t>
              </w:r>
            </w:ins>
          </w:p>
        </w:tc>
        <w:tc>
          <w:tcPr>
            <w:tcW w:w="900" w:type="dxa"/>
            <w:noWrap/>
            <w:vAlign w:val="center"/>
            <w:hideMark/>
            <w:tcPrChange w:id="5017" w:author="Jujia Li" w:date="2025-08-12T08:24:00Z" w16du:dateUtc="2025-08-12T13:24:00Z">
              <w:tcPr>
                <w:tcW w:w="900" w:type="dxa"/>
                <w:noWrap/>
                <w:vAlign w:val="center"/>
                <w:hideMark/>
              </w:tcPr>
            </w:tcPrChange>
          </w:tcPr>
          <w:p w14:paraId="3E200A08" w14:textId="77777777" w:rsidR="000C03AD" w:rsidRPr="002913A0" w:rsidRDefault="000C03AD">
            <w:pPr>
              <w:spacing w:after="0" w:line="240" w:lineRule="auto"/>
              <w:rPr>
                <w:ins w:id="5018" w:author="Jujia Li" w:date="2025-08-11T19:22:00Z" w16du:dateUtc="2025-08-12T00:22:00Z"/>
                <w:rFonts w:ascii="Times New Roman" w:eastAsia="Times New Roman" w:hAnsi="Times New Roman" w:cs="Times New Roman"/>
                <w:color w:val="000000"/>
                <w:kern w:val="0"/>
                <w:sz w:val="18"/>
                <w:szCs w:val="18"/>
                <w14:ligatures w14:val="none"/>
                <w:rPrChange w:id="5019" w:author="Jujia Li" w:date="2025-08-12T08:24:00Z" w16du:dateUtc="2025-08-12T13:24:00Z">
                  <w:rPr>
                    <w:ins w:id="5020" w:author="Jujia Li" w:date="2025-08-11T19:22:00Z" w16du:dateUtc="2025-08-12T00:22:00Z"/>
                    <w:rFonts w:ascii="Aptos Narrow" w:eastAsia="Times New Roman" w:hAnsi="Aptos Narrow" w:cs="Times New Roman"/>
                    <w:color w:val="000000"/>
                    <w:kern w:val="0"/>
                    <w:sz w:val="22"/>
                    <w:szCs w:val="22"/>
                    <w14:ligatures w14:val="none"/>
                  </w:rPr>
                </w:rPrChange>
              </w:rPr>
              <w:pPrChange w:id="5021" w:author="Jujia Li" w:date="2025-08-12T08:24:00Z" w16du:dateUtc="2025-08-12T13:24:00Z">
                <w:pPr>
                  <w:spacing w:after="0" w:line="240" w:lineRule="auto"/>
                  <w:jc w:val="right"/>
                </w:pPr>
              </w:pPrChange>
            </w:pPr>
            <w:ins w:id="502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23" w:author="Jujia Li" w:date="2025-08-12T08:24:00Z" w16du:dateUtc="2025-08-12T13:24:00Z">
                    <w:rPr>
                      <w:rFonts w:ascii="Aptos Narrow" w:eastAsia="Times New Roman" w:hAnsi="Aptos Narrow" w:cs="Times New Roman"/>
                      <w:color w:val="000000"/>
                      <w:kern w:val="0"/>
                      <w:sz w:val="22"/>
                      <w:szCs w:val="22"/>
                      <w14:ligatures w14:val="none"/>
                    </w:rPr>
                  </w:rPrChange>
                </w:rPr>
                <w:t>32983.39</w:t>
              </w:r>
            </w:ins>
          </w:p>
        </w:tc>
        <w:tc>
          <w:tcPr>
            <w:tcW w:w="810" w:type="dxa"/>
            <w:noWrap/>
            <w:vAlign w:val="center"/>
            <w:hideMark/>
            <w:tcPrChange w:id="5024" w:author="Jujia Li" w:date="2025-08-12T08:24:00Z" w16du:dateUtc="2025-08-12T13:24:00Z">
              <w:tcPr>
                <w:tcW w:w="900" w:type="dxa"/>
                <w:gridSpan w:val="2"/>
                <w:noWrap/>
                <w:vAlign w:val="center"/>
                <w:hideMark/>
              </w:tcPr>
            </w:tcPrChange>
          </w:tcPr>
          <w:p w14:paraId="6E2D9C16" w14:textId="77777777" w:rsidR="000C03AD" w:rsidRPr="002913A0" w:rsidRDefault="000C03AD">
            <w:pPr>
              <w:spacing w:after="0" w:line="240" w:lineRule="auto"/>
              <w:rPr>
                <w:ins w:id="5025" w:author="Jujia Li" w:date="2025-08-11T19:22:00Z" w16du:dateUtc="2025-08-12T00:22:00Z"/>
                <w:rFonts w:ascii="Times New Roman" w:eastAsia="Times New Roman" w:hAnsi="Times New Roman" w:cs="Times New Roman"/>
                <w:color w:val="000000"/>
                <w:kern w:val="0"/>
                <w:sz w:val="18"/>
                <w:szCs w:val="18"/>
                <w14:ligatures w14:val="none"/>
                <w:rPrChange w:id="5026" w:author="Jujia Li" w:date="2025-08-12T08:24:00Z" w16du:dateUtc="2025-08-12T13:24:00Z">
                  <w:rPr>
                    <w:ins w:id="5027" w:author="Jujia Li" w:date="2025-08-11T19:22:00Z" w16du:dateUtc="2025-08-12T00:22:00Z"/>
                    <w:rFonts w:ascii="Aptos Narrow" w:eastAsia="Times New Roman" w:hAnsi="Aptos Narrow" w:cs="Times New Roman"/>
                    <w:color w:val="000000"/>
                    <w:kern w:val="0"/>
                    <w:sz w:val="22"/>
                    <w:szCs w:val="22"/>
                    <w14:ligatures w14:val="none"/>
                  </w:rPr>
                </w:rPrChange>
              </w:rPr>
              <w:pPrChange w:id="5028" w:author="Jujia Li" w:date="2025-08-12T08:24:00Z" w16du:dateUtc="2025-08-12T13:24:00Z">
                <w:pPr>
                  <w:spacing w:after="0" w:line="240" w:lineRule="auto"/>
                  <w:jc w:val="center"/>
                </w:pPr>
              </w:pPrChange>
            </w:pPr>
            <w:ins w:id="502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30"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5031" w:author="Jujia Li" w:date="2025-08-12T08:24:00Z" w16du:dateUtc="2025-08-12T13:24:00Z">
              <w:tcPr>
                <w:tcW w:w="6570" w:type="dxa"/>
                <w:noWrap/>
                <w:vAlign w:val="center"/>
                <w:hideMark/>
              </w:tcPr>
            </w:tcPrChange>
          </w:tcPr>
          <w:p w14:paraId="66C9E742" w14:textId="77777777" w:rsidR="000C03AD" w:rsidRPr="002913A0" w:rsidRDefault="000C03AD" w:rsidP="002913A0">
            <w:pPr>
              <w:spacing w:after="0" w:line="240" w:lineRule="auto"/>
              <w:rPr>
                <w:ins w:id="5032" w:author="Jujia Li" w:date="2025-08-11T19:22:00Z" w16du:dateUtc="2025-08-12T00:22:00Z"/>
                <w:rFonts w:ascii="Times New Roman" w:eastAsia="Times New Roman" w:hAnsi="Times New Roman" w:cs="Times New Roman"/>
                <w:color w:val="000000"/>
                <w:kern w:val="0"/>
                <w:sz w:val="18"/>
                <w:szCs w:val="18"/>
                <w14:ligatures w14:val="none"/>
                <w:rPrChange w:id="5033" w:author="Jujia Li" w:date="2025-08-12T08:24:00Z" w16du:dateUtc="2025-08-12T13:24:00Z">
                  <w:rPr>
                    <w:ins w:id="5034" w:author="Jujia Li" w:date="2025-08-11T19:22:00Z" w16du:dateUtc="2025-08-12T00:22:00Z"/>
                    <w:rFonts w:ascii="Aptos Narrow" w:eastAsia="Times New Roman" w:hAnsi="Aptos Narrow" w:cs="Times New Roman"/>
                    <w:color w:val="000000"/>
                    <w:kern w:val="0"/>
                    <w:sz w:val="22"/>
                    <w:szCs w:val="22"/>
                    <w14:ligatures w14:val="none"/>
                  </w:rPr>
                </w:rPrChange>
              </w:rPr>
            </w:pPr>
            <w:ins w:id="503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36" w:author="Jujia Li" w:date="2025-08-12T08:24:00Z" w16du:dateUtc="2025-08-12T13:24:00Z">
                    <w:rPr>
                      <w:rFonts w:ascii="Aptos Narrow" w:eastAsia="Times New Roman" w:hAnsi="Aptos Narrow" w:cs="Times New Roman"/>
                      <w:color w:val="000000"/>
                      <w:kern w:val="0"/>
                      <w:sz w:val="22"/>
                      <w:szCs w:val="22"/>
                      <w14:ligatures w14:val="none"/>
                    </w:rPr>
                  </w:rPrChange>
                </w:rPr>
                <w:t>GLM (no random effects), Poisson</w:t>
              </w:r>
            </w:ins>
          </w:p>
        </w:tc>
      </w:tr>
    </w:tbl>
    <w:p w14:paraId="687673BA" w14:textId="5AD4AC46" w:rsidR="00B47530" w:rsidRDefault="00B47530" w:rsidP="00181C07">
      <w:pPr>
        <w:rPr>
          <w:ins w:id="5037" w:author="Jujia Li" w:date="2025-08-11T21:04:00Z" w16du:dateUtc="2025-08-12T02:04:00Z"/>
          <w:rFonts w:ascii="Times New Roman" w:hAnsi="Times New Roman" w:cs="Times New Roman"/>
          <w:noProof/>
        </w:rPr>
      </w:pPr>
      <w:ins w:id="5038" w:author="Jujia Li" w:date="2025-08-11T21:05:00Z" w16du:dateUtc="2025-08-12T02:05:00Z">
        <w:r w:rsidRPr="00B47530">
          <w:rPr>
            <w:rFonts w:ascii="Times New Roman" w:hAnsi="Times New Roman" w:cs="Times New Roman"/>
            <w:i/>
            <w:iCs/>
            <w:noProof/>
            <w:rPrChange w:id="5039" w:author="Jujia Li" w:date="2025-08-11T21:05:00Z" w16du:dateUtc="2025-08-12T02:05:00Z">
              <w:rPr>
                <w:rFonts w:ascii="Times New Roman" w:hAnsi="Times New Roman" w:cs="Times New Roman"/>
                <w:noProof/>
              </w:rPr>
            </w:rPrChange>
          </w:rPr>
          <w:t>Note.</w:t>
        </w:r>
        <w:r>
          <w:rPr>
            <w:rFonts w:ascii="Times New Roman" w:hAnsi="Times New Roman" w:cs="Times New Roman"/>
            <w:noProof/>
          </w:rPr>
          <w:t xml:space="preserve"> </w:t>
        </w:r>
        <w:r w:rsidRPr="00B47530">
          <w:rPr>
            <w:rFonts w:ascii="Times New Roman" w:hAnsi="Times New Roman" w:cs="Times New Roman"/>
            <w:noProof/>
          </w:rPr>
          <w:t xml:space="preserve">AIC = Akaike Information Criterion; lower values indicate better model fit. pdHess = Hessian positive-definite check, where TRUE indicates successful convergence. “Random intercept” models account for baseline differences between counties; “random slope” models account for county-specific temporal trends. Negative Binomial (nb2) models address overdispersion, while Poisson models assume the variance equals the mean. </w:t>
        </w:r>
      </w:ins>
    </w:p>
    <w:p w14:paraId="17A106AC" w14:textId="333AB775" w:rsidR="008E2C72" w:rsidRDefault="00114F3E">
      <w:pPr>
        <w:ind w:firstLine="720"/>
        <w:rPr>
          <w:ins w:id="5040" w:author="Jujia Li" w:date="2025-08-11T19:23:00Z" w16du:dateUtc="2025-08-12T00:23:00Z"/>
          <w:rFonts w:ascii="Times New Roman" w:hAnsi="Times New Roman" w:cs="Times New Roman"/>
          <w:noProof/>
        </w:rPr>
        <w:pPrChange w:id="5041" w:author="Jujia Li" w:date="2025-08-11T21:05:00Z" w16du:dateUtc="2025-08-12T02:05:00Z">
          <w:pPr/>
        </w:pPrChange>
      </w:pPr>
      <w:ins w:id="5042" w:author="Jujia Li" w:date="2025-08-11T21:03:00Z" w16du:dateUtc="2025-08-12T02:03:00Z">
        <w:r w:rsidRPr="00114F3E">
          <w:rPr>
            <w:rFonts w:ascii="Times New Roman" w:hAnsi="Times New Roman" w:cs="Times New Roman"/>
            <w:noProof/>
          </w:rPr>
          <w:t>Table X presents the AIC values for eight candidate models fitted to county-level counts, varying by distributional assumption (Poisson vs. Negative Binomial) and random effects structure. The model with the lowest AIC was the Negative Binomial model with both random intercept and random slope by county (AIC = 31,588.52), indicating the best balance of fit and parsimony among the tested models. This suggests that accounting for both baseline differences in county-level rates and heterogeneous year-to-year trends, while allowing for overdispersion, provides the most appropriate model for the data. Models assuming a Poisson distribution consistently performed worse, reflecting overdispersion in the counts. Simpler random effects structures (intercept-only or slope-only) and models without random effects (GLMs) also showed substantially higher AIC values, indicating poorer fit.</w:t>
        </w:r>
      </w:ins>
    </w:p>
    <w:p w14:paraId="62B7325C" w14:textId="18289C77" w:rsidR="00C948DF" w:rsidRPr="00C948DF" w:rsidRDefault="00C948DF" w:rsidP="00C948DF">
      <w:pPr>
        <w:rPr>
          <w:ins w:id="5043" w:author="Jujia Li" w:date="2025-08-12T10:24:00Z" w16du:dateUtc="2025-08-12T15:24:00Z"/>
          <w:rFonts w:ascii="Times New Roman" w:hAnsi="Times New Roman" w:cs="Times New Roman"/>
          <w:noProof/>
        </w:rPr>
      </w:pPr>
      <w:ins w:id="5044" w:author="Jujia Li" w:date="2025-08-12T10:24:00Z" w16du:dateUtc="2025-08-12T15:24:00Z">
        <w:r w:rsidRPr="00C948DF">
          <w:rPr>
            <w:rFonts w:ascii="Times New Roman" w:hAnsi="Times New Roman" w:cs="Times New Roman"/>
            <w:noProof/>
          </w:rPr>
          <w:t>Table X</w:t>
        </w:r>
      </w:ins>
      <w:ins w:id="5045" w:author="Jujia Li" w:date="2025-08-12T10:25:00Z" w16du:dateUtc="2025-08-12T15:25:00Z">
        <w:r>
          <w:rPr>
            <w:rFonts w:ascii="Times New Roman" w:hAnsi="Times New Roman" w:cs="Times New Roman"/>
            <w:noProof/>
          </w:rPr>
          <w:t>.</w:t>
        </w:r>
      </w:ins>
    </w:p>
    <w:p w14:paraId="5E1FF50A" w14:textId="2913E683" w:rsidR="00C948DF" w:rsidRDefault="00C948DF" w:rsidP="00C948DF">
      <w:pPr>
        <w:rPr>
          <w:ins w:id="5046" w:author="Jujia Li" w:date="2025-08-12T10:22:00Z" w16du:dateUtc="2025-08-12T15:22:00Z"/>
          <w:rFonts w:ascii="Times New Roman" w:hAnsi="Times New Roman" w:cs="Times New Roman"/>
          <w:noProof/>
        </w:rPr>
      </w:pPr>
      <w:ins w:id="5047" w:author="Jujia Li" w:date="2025-08-12T10:24:00Z" w16du:dateUtc="2025-08-12T15:24:00Z">
        <w:r w:rsidRPr="00C948DF">
          <w:rPr>
            <w:rFonts w:ascii="Times New Roman" w:hAnsi="Times New Roman" w:cs="Times New Roman"/>
            <w:noProof/>
          </w:rPr>
          <w:t>Comparison of Spatiotemporal Models for County-Level Visit Counts</w:t>
        </w:r>
      </w:ins>
    </w:p>
    <w:tbl>
      <w:tblPr>
        <w:tblW w:w="0" w:type="auto"/>
        <w:tblBorders>
          <w:top w:val="single" w:sz="4" w:space="0" w:color="auto"/>
          <w:bottom w:val="single" w:sz="4" w:space="0" w:color="auto"/>
        </w:tblBorders>
        <w:tblLook w:val="04A0" w:firstRow="1" w:lastRow="0" w:firstColumn="1" w:lastColumn="0" w:noHBand="0" w:noVBand="1"/>
        <w:tblPrChange w:id="5048" w:author="Jujia Li" w:date="2025-08-12T10:27:00Z" w16du:dateUtc="2025-08-12T15:27:00Z">
          <w:tblPr>
            <w:tblW w:w="0" w:type="auto"/>
            <w:tblBorders>
              <w:top w:val="single" w:sz="4" w:space="0" w:color="auto"/>
              <w:bottom w:val="single" w:sz="4" w:space="0" w:color="auto"/>
            </w:tblBorders>
            <w:tblLook w:val="04A0" w:firstRow="1" w:lastRow="0" w:firstColumn="1" w:lastColumn="0" w:noHBand="0" w:noVBand="1"/>
          </w:tblPr>
        </w:tblPrChange>
      </w:tblPr>
      <w:tblGrid>
        <w:gridCol w:w="706"/>
        <w:gridCol w:w="2347"/>
        <w:gridCol w:w="936"/>
        <w:gridCol w:w="5371"/>
        <w:tblGridChange w:id="5049">
          <w:tblGrid>
            <w:gridCol w:w="706"/>
            <w:gridCol w:w="1994"/>
            <w:gridCol w:w="353"/>
            <w:gridCol w:w="907"/>
            <w:gridCol w:w="29"/>
            <w:gridCol w:w="5371"/>
          </w:tblGrid>
        </w:tblGridChange>
      </w:tblGrid>
      <w:tr w:rsidR="00C948DF" w:rsidRPr="00C948DF" w14:paraId="68BA17F0" w14:textId="77777777" w:rsidTr="00C948DF">
        <w:trPr>
          <w:trHeight w:val="432"/>
          <w:ins w:id="5050" w:author="Jujia Li" w:date="2025-08-12T10:22:00Z"/>
          <w:trPrChange w:id="5051" w:author="Jujia Li" w:date="2025-08-12T10:27:00Z" w16du:dateUtc="2025-08-12T15:27:00Z">
            <w:trPr>
              <w:trHeight w:val="432"/>
            </w:trPr>
          </w:trPrChange>
        </w:trPr>
        <w:tc>
          <w:tcPr>
            <w:tcW w:w="0" w:type="auto"/>
            <w:tcBorders>
              <w:top w:val="single" w:sz="4" w:space="0" w:color="auto"/>
              <w:bottom w:val="single" w:sz="4" w:space="0" w:color="auto"/>
            </w:tcBorders>
            <w:vAlign w:val="center"/>
            <w:hideMark/>
            <w:tcPrChange w:id="5052" w:author="Jujia Li" w:date="2025-08-12T10:27:00Z" w16du:dateUtc="2025-08-12T15:27:00Z">
              <w:tcPr>
                <w:tcW w:w="0" w:type="auto"/>
                <w:tcBorders>
                  <w:top w:val="single" w:sz="4" w:space="0" w:color="auto"/>
                  <w:bottom w:val="single" w:sz="4" w:space="0" w:color="auto"/>
                </w:tcBorders>
                <w:vAlign w:val="center"/>
                <w:hideMark/>
              </w:tcPr>
            </w:tcPrChange>
          </w:tcPr>
          <w:p w14:paraId="7DDB5309" w14:textId="28C369A6" w:rsidR="00C948DF" w:rsidRPr="00C948DF" w:rsidRDefault="00C948DF" w:rsidP="00C948DF">
            <w:pPr>
              <w:spacing w:after="0" w:line="240" w:lineRule="auto"/>
              <w:jc w:val="center"/>
              <w:rPr>
                <w:ins w:id="5053" w:author="Jujia Li" w:date="2025-08-12T10:22:00Z" w16du:dateUtc="2025-08-12T15:22:00Z"/>
                <w:rFonts w:ascii="Times New Roman" w:eastAsia="Times New Roman" w:hAnsi="Times New Roman" w:cs="Times New Roman"/>
                <w:b/>
                <w:bCs/>
                <w:color w:val="000000"/>
                <w:kern w:val="0"/>
                <w:sz w:val="18"/>
                <w:szCs w:val="18"/>
                <w14:ligatures w14:val="none"/>
                <w:rPrChange w:id="5054" w:author="Jujia Li" w:date="2025-08-12T10:27:00Z" w16du:dateUtc="2025-08-12T15:27:00Z">
                  <w:rPr>
                    <w:ins w:id="5055" w:author="Jujia Li" w:date="2025-08-12T10:22:00Z" w16du:dateUtc="2025-08-12T15:22:00Z"/>
                    <w:rFonts w:ascii="Aptos Narrow" w:eastAsia="Times New Roman" w:hAnsi="Aptos Narrow" w:cs="Times New Roman"/>
                    <w:b/>
                    <w:bCs/>
                    <w:color w:val="000000"/>
                    <w:kern w:val="0"/>
                    <w:sz w:val="22"/>
                    <w:szCs w:val="22"/>
                    <w14:ligatures w14:val="none"/>
                  </w:rPr>
                </w:rPrChange>
              </w:rPr>
            </w:pPr>
            <w:ins w:id="5056"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057" w:author="Jujia Li" w:date="2025-08-12T10:27:00Z" w16du:dateUtc="2025-08-12T15:27:00Z">
                    <w:rPr>
                      <w:rFonts w:ascii="Aptos Narrow" w:eastAsia="Times New Roman" w:hAnsi="Aptos Narrow" w:cs="Times New Roman"/>
                      <w:b/>
                      <w:bCs/>
                      <w:color w:val="000000"/>
                      <w:kern w:val="0"/>
                      <w:sz w:val="22"/>
                      <w:szCs w:val="22"/>
                      <w14:ligatures w14:val="none"/>
                    </w:rPr>
                  </w:rPrChange>
                </w:rPr>
                <w:t>Model</w:t>
              </w:r>
            </w:ins>
          </w:p>
        </w:tc>
        <w:tc>
          <w:tcPr>
            <w:tcW w:w="2354" w:type="dxa"/>
            <w:tcBorders>
              <w:top w:val="single" w:sz="4" w:space="0" w:color="auto"/>
              <w:bottom w:val="single" w:sz="4" w:space="0" w:color="auto"/>
            </w:tcBorders>
            <w:vAlign w:val="center"/>
            <w:hideMark/>
            <w:tcPrChange w:id="5058" w:author="Jujia Li" w:date="2025-08-12T10:27:00Z" w16du:dateUtc="2025-08-12T15:27:00Z">
              <w:tcPr>
                <w:tcW w:w="1994" w:type="dxa"/>
                <w:tcBorders>
                  <w:top w:val="single" w:sz="4" w:space="0" w:color="auto"/>
                  <w:bottom w:val="single" w:sz="4" w:space="0" w:color="auto"/>
                </w:tcBorders>
                <w:vAlign w:val="center"/>
                <w:hideMark/>
              </w:tcPr>
            </w:tcPrChange>
          </w:tcPr>
          <w:p w14:paraId="620D8DE2" w14:textId="77777777" w:rsidR="00C948DF" w:rsidRPr="00C948DF" w:rsidRDefault="00C948DF" w:rsidP="00C948DF">
            <w:pPr>
              <w:spacing w:after="0" w:line="240" w:lineRule="auto"/>
              <w:jc w:val="center"/>
              <w:rPr>
                <w:ins w:id="5059" w:author="Jujia Li" w:date="2025-08-12T10:22:00Z" w16du:dateUtc="2025-08-12T15:22:00Z"/>
                <w:rFonts w:ascii="Times New Roman" w:eastAsia="Times New Roman" w:hAnsi="Times New Roman" w:cs="Times New Roman"/>
                <w:b/>
                <w:bCs/>
                <w:color w:val="000000"/>
                <w:kern w:val="0"/>
                <w:sz w:val="18"/>
                <w:szCs w:val="18"/>
                <w14:ligatures w14:val="none"/>
                <w:rPrChange w:id="5060" w:author="Jujia Li" w:date="2025-08-12T10:27:00Z" w16du:dateUtc="2025-08-12T15:27:00Z">
                  <w:rPr>
                    <w:ins w:id="5061" w:author="Jujia Li" w:date="2025-08-12T10:22:00Z" w16du:dateUtc="2025-08-12T15:22:00Z"/>
                    <w:rFonts w:ascii="Aptos Narrow" w:eastAsia="Times New Roman" w:hAnsi="Aptos Narrow" w:cs="Times New Roman"/>
                    <w:b/>
                    <w:bCs/>
                    <w:color w:val="000000"/>
                    <w:kern w:val="0"/>
                    <w:sz w:val="22"/>
                    <w:szCs w:val="22"/>
                    <w14:ligatures w14:val="none"/>
                  </w:rPr>
                </w:rPrChange>
              </w:rPr>
            </w:pPr>
            <w:ins w:id="5062"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063" w:author="Jujia Li" w:date="2025-08-12T10:27:00Z" w16du:dateUtc="2025-08-12T15:27:00Z">
                    <w:rPr>
                      <w:rFonts w:ascii="Aptos Narrow" w:eastAsia="Times New Roman" w:hAnsi="Aptos Narrow" w:cs="Times New Roman"/>
                      <w:b/>
                      <w:bCs/>
                      <w:color w:val="000000"/>
                      <w:kern w:val="0"/>
                      <w:sz w:val="22"/>
                      <w:szCs w:val="22"/>
                      <w14:ligatures w14:val="none"/>
                    </w:rPr>
                  </w:rPrChange>
                </w:rPr>
                <w:t>Spatiotemporal Structure</w:t>
              </w:r>
            </w:ins>
          </w:p>
        </w:tc>
        <w:tc>
          <w:tcPr>
            <w:tcW w:w="900" w:type="dxa"/>
            <w:tcBorders>
              <w:top w:val="single" w:sz="4" w:space="0" w:color="auto"/>
              <w:bottom w:val="single" w:sz="4" w:space="0" w:color="auto"/>
            </w:tcBorders>
            <w:vAlign w:val="center"/>
            <w:hideMark/>
            <w:tcPrChange w:id="5064" w:author="Jujia Li" w:date="2025-08-12T10:27:00Z" w16du:dateUtc="2025-08-12T15:27:00Z">
              <w:tcPr>
                <w:tcW w:w="1260" w:type="dxa"/>
                <w:gridSpan w:val="2"/>
                <w:tcBorders>
                  <w:top w:val="single" w:sz="4" w:space="0" w:color="auto"/>
                  <w:bottom w:val="single" w:sz="4" w:space="0" w:color="auto"/>
                </w:tcBorders>
                <w:vAlign w:val="center"/>
                <w:hideMark/>
              </w:tcPr>
            </w:tcPrChange>
          </w:tcPr>
          <w:p w14:paraId="1CD08B0D" w14:textId="77777777" w:rsidR="00C948DF" w:rsidRPr="00C948DF" w:rsidRDefault="00C948DF" w:rsidP="00C948DF">
            <w:pPr>
              <w:spacing w:after="0" w:line="240" w:lineRule="auto"/>
              <w:jc w:val="center"/>
              <w:rPr>
                <w:ins w:id="5065" w:author="Jujia Li" w:date="2025-08-12T10:22:00Z" w16du:dateUtc="2025-08-12T15:22:00Z"/>
                <w:rFonts w:ascii="Times New Roman" w:eastAsia="Times New Roman" w:hAnsi="Times New Roman" w:cs="Times New Roman"/>
                <w:b/>
                <w:bCs/>
                <w:color w:val="000000"/>
                <w:kern w:val="0"/>
                <w:sz w:val="18"/>
                <w:szCs w:val="18"/>
                <w14:ligatures w14:val="none"/>
                <w:rPrChange w:id="5066" w:author="Jujia Li" w:date="2025-08-12T10:27:00Z" w16du:dateUtc="2025-08-12T15:27:00Z">
                  <w:rPr>
                    <w:ins w:id="5067" w:author="Jujia Li" w:date="2025-08-12T10:22:00Z" w16du:dateUtc="2025-08-12T15:22:00Z"/>
                    <w:rFonts w:ascii="Aptos Narrow" w:eastAsia="Times New Roman" w:hAnsi="Aptos Narrow" w:cs="Times New Roman"/>
                    <w:b/>
                    <w:bCs/>
                    <w:color w:val="000000"/>
                    <w:kern w:val="0"/>
                    <w:sz w:val="22"/>
                    <w:szCs w:val="22"/>
                    <w14:ligatures w14:val="none"/>
                  </w:rPr>
                </w:rPrChange>
              </w:rPr>
            </w:pPr>
            <w:ins w:id="5068"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069" w:author="Jujia Li" w:date="2025-08-12T10:27:00Z" w16du:dateUtc="2025-08-12T15:27:00Z">
                    <w:rPr>
                      <w:rFonts w:ascii="Aptos Narrow" w:eastAsia="Times New Roman" w:hAnsi="Aptos Narrow" w:cs="Times New Roman"/>
                      <w:b/>
                      <w:bCs/>
                      <w:color w:val="000000"/>
                      <w:kern w:val="0"/>
                      <w:sz w:val="22"/>
                      <w:szCs w:val="22"/>
                      <w14:ligatures w14:val="none"/>
                    </w:rPr>
                  </w:rPrChange>
                </w:rPr>
                <w:t>AIC</w:t>
              </w:r>
            </w:ins>
          </w:p>
        </w:tc>
        <w:tc>
          <w:tcPr>
            <w:tcW w:w="5400" w:type="dxa"/>
            <w:tcBorders>
              <w:top w:val="single" w:sz="4" w:space="0" w:color="auto"/>
              <w:bottom w:val="single" w:sz="4" w:space="0" w:color="auto"/>
            </w:tcBorders>
            <w:vAlign w:val="center"/>
            <w:hideMark/>
            <w:tcPrChange w:id="5070" w:author="Jujia Li" w:date="2025-08-12T10:27:00Z" w16du:dateUtc="2025-08-12T15:27:00Z">
              <w:tcPr>
                <w:tcW w:w="5400" w:type="dxa"/>
                <w:gridSpan w:val="2"/>
                <w:tcBorders>
                  <w:top w:val="single" w:sz="4" w:space="0" w:color="auto"/>
                  <w:bottom w:val="single" w:sz="4" w:space="0" w:color="auto"/>
                </w:tcBorders>
                <w:vAlign w:val="center"/>
                <w:hideMark/>
              </w:tcPr>
            </w:tcPrChange>
          </w:tcPr>
          <w:p w14:paraId="07732E0B" w14:textId="77777777" w:rsidR="00C948DF" w:rsidRPr="00C948DF" w:rsidRDefault="00C948DF" w:rsidP="00C948DF">
            <w:pPr>
              <w:spacing w:after="0" w:line="240" w:lineRule="auto"/>
              <w:jc w:val="center"/>
              <w:rPr>
                <w:ins w:id="5071" w:author="Jujia Li" w:date="2025-08-12T10:22:00Z" w16du:dateUtc="2025-08-12T15:22:00Z"/>
                <w:rFonts w:ascii="Times New Roman" w:eastAsia="Times New Roman" w:hAnsi="Times New Roman" w:cs="Times New Roman"/>
                <w:b/>
                <w:bCs/>
                <w:color w:val="000000"/>
                <w:kern w:val="0"/>
                <w:sz w:val="18"/>
                <w:szCs w:val="18"/>
                <w14:ligatures w14:val="none"/>
                <w:rPrChange w:id="5072" w:author="Jujia Li" w:date="2025-08-12T10:27:00Z" w16du:dateUtc="2025-08-12T15:27:00Z">
                  <w:rPr>
                    <w:ins w:id="5073" w:author="Jujia Li" w:date="2025-08-12T10:22:00Z" w16du:dateUtc="2025-08-12T15:22:00Z"/>
                    <w:rFonts w:ascii="Aptos Narrow" w:eastAsia="Times New Roman" w:hAnsi="Aptos Narrow" w:cs="Times New Roman"/>
                    <w:b/>
                    <w:bCs/>
                    <w:color w:val="000000"/>
                    <w:kern w:val="0"/>
                    <w:sz w:val="22"/>
                    <w:szCs w:val="22"/>
                    <w14:ligatures w14:val="none"/>
                  </w:rPr>
                </w:rPrChange>
              </w:rPr>
            </w:pPr>
            <w:ins w:id="5074"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075" w:author="Jujia Li" w:date="2025-08-12T10:27:00Z" w16du:dateUtc="2025-08-12T15:27:00Z">
                    <w:rPr>
                      <w:rFonts w:ascii="Aptos Narrow" w:eastAsia="Times New Roman" w:hAnsi="Aptos Narrow" w:cs="Times New Roman"/>
                      <w:b/>
                      <w:bCs/>
                      <w:color w:val="000000"/>
                      <w:kern w:val="0"/>
                      <w:sz w:val="22"/>
                      <w:szCs w:val="22"/>
                      <w14:ligatures w14:val="none"/>
                    </w:rPr>
                  </w:rPrChange>
                </w:rPr>
                <w:t>Description</w:t>
              </w:r>
            </w:ins>
          </w:p>
        </w:tc>
      </w:tr>
      <w:tr w:rsidR="00C948DF" w:rsidRPr="00C948DF" w14:paraId="600924F6" w14:textId="77777777" w:rsidTr="00C948DF">
        <w:trPr>
          <w:trHeight w:val="432"/>
          <w:ins w:id="5076" w:author="Jujia Li" w:date="2025-08-12T10:22:00Z"/>
          <w:trPrChange w:id="5077" w:author="Jujia Li" w:date="2025-08-12T10:27:00Z" w16du:dateUtc="2025-08-12T15:27:00Z">
            <w:trPr>
              <w:trHeight w:val="432"/>
            </w:trPr>
          </w:trPrChange>
        </w:trPr>
        <w:tc>
          <w:tcPr>
            <w:tcW w:w="0" w:type="auto"/>
            <w:tcBorders>
              <w:top w:val="single" w:sz="4" w:space="0" w:color="auto"/>
            </w:tcBorders>
            <w:vAlign w:val="center"/>
            <w:hideMark/>
            <w:tcPrChange w:id="5078" w:author="Jujia Li" w:date="2025-08-12T10:27:00Z" w16du:dateUtc="2025-08-12T15:27:00Z">
              <w:tcPr>
                <w:tcW w:w="0" w:type="auto"/>
                <w:tcBorders>
                  <w:top w:val="single" w:sz="4" w:space="0" w:color="auto"/>
                </w:tcBorders>
                <w:vAlign w:val="center"/>
                <w:hideMark/>
              </w:tcPr>
            </w:tcPrChange>
          </w:tcPr>
          <w:p w14:paraId="46353804" w14:textId="77777777" w:rsidR="00C948DF" w:rsidRPr="00C948DF" w:rsidRDefault="00C948DF" w:rsidP="00C948DF">
            <w:pPr>
              <w:spacing w:after="0" w:line="240" w:lineRule="auto"/>
              <w:rPr>
                <w:ins w:id="5079" w:author="Jujia Li" w:date="2025-08-12T10:22:00Z" w16du:dateUtc="2025-08-12T15:22:00Z"/>
                <w:rFonts w:ascii="Times New Roman" w:eastAsia="Times New Roman" w:hAnsi="Times New Roman" w:cs="Times New Roman"/>
                <w:color w:val="000000"/>
                <w:kern w:val="0"/>
                <w:sz w:val="18"/>
                <w:szCs w:val="18"/>
                <w14:ligatures w14:val="none"/>
                <w:rPrChange w:id="5080" w:author="Jujia Li" w:date="2025-08-12T10:27:00Z" w16du:dateUtc="2025-08-12T15:27:00Z">
                  <w:rPr>
                    <w:ins w:id="5081" w:author="Jujia Li" w:date="2025-08-12T10:22:00Z" w16du:dateUtc="2025-08-12T15:22:00Z"/>
                    <w:rFonts w:ascii="Aptos Narrow" w:eastAsia="Times New Roman" w:hAnsi="Aptos Narrow" w:cs="Times New Roman"/>
                    <w:color w:val="000000"/>
                    <w:kern w:val="0"/>
                    <w:sz w:val="22"/>
                    <w:szCs w:val="22"/>
                    <w14:ligatures w14:val="none"/>
                  </w:rPr>
                </w:rPrChange>
              </w:rPr>
            </w:pPr>
            <w:ins w:id="508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083" w:author="Jujia Li" w:date="2025-08-12T10:27:00Z" w16du:dateUtc="2025-08-12T15:27:00Z">
                    <w:rPr>
                      <w:rFonts w:ascii="Aptos Narrow" w:eastAsia="Times New Roman" w:hAnsi="Aptos Narrow" w:cs="Times New Roman"/>
                      <w:color w:val="000000"/>
                      <w:kern w:val="0"/>
                      <w:sz w:val="22"/>
                      <w:szCs w:val="22"/>
                      <w14:ligatures w14:val="none"/>
                    </w:rPr>
                  </w:rPrChange>
                </w:rPr>
                <w:t>fit_iid</w:t>
              </w:r>
            </w:ins>
          </w:p>
        </w:tc>
        <w:tc>
          <w:tcPr>
            <w:tcW w:w="2354" w:type="dxa"/>
            <w:tcBorders>
              <w:top w:val="single" w:sz="4" w:space="0" w:color="auto"/>
            </w:tcBorders>
            <w:vAlign w:val="center"/>
            <w:hideMark/>
            <w:tcPrChange w:id="5084" w:author="Jujia Li" w:date="2025-08-12T10:27:00Z" w16du:dateUtc="2025-08-12T15:27:00Z">
              <w:tcPr>
                <w:tcW w:w="1994" w:type="dxa"/>
                <w:tcBorders>
                  <w:top w:val="single" w:sz="4" w:space="0" w:color="auto"/>
                </w:tcBorders>
                <w:vAlign w:val="center"/>
                <w:hideMark/>
              </w:tcPr>
            </w:tcPrChange>
          </w:tcPr>
          <w:p w14:paraId="02B2C587" w14:textId="77777777" w:rsidR="00C948DF" w:rsidRPr="00C948DF" w:rsidRDefault="00C948DF" w:rsidP="00C948DF">
            <w:pPr>
              <w:spacing w:after="0" w:line="240" w:lineRule="auto"/>
              <w:rPr>
                <w:ins w:id="5085" w:author="Jujia Li" w:date="2025-08-12T10:22:00Z" w16du:dateUtc="2025-08-12T15:22:00Z"/>
                <w:rFonts w:ascii="Times New Roman" w:eastAsia="Times New Roman" w:hAnsi="Times New Roman" w:cs="Times New Roman"/>
                <w:color w:val="000000"/>
                <w:kern w:val="0"/>
                <w:sz w:val="18"/>
                <w:szCs w:val="18"/>
                <w14:ligatures w14:val="none"/>
                <w:rPrChange w:id="5086" w:author="Jujia Li" w:date="2025-08-12T10:27:00Z" w16du:dateUtc="2025-08-12T15:27:00Z">
                  <w:rPr>
                    <w:ins w:id="5087" w:author="Jujia Li" w:date="2025-08-12T10:22:00Z" w16du:dateUtc="2025-08-12T15:22:00Z"/>
                    <w:rFonts w:ascii="Aptos Narrow" w:eastAsia="Times New Roman" w:hAnsi="Aptos Narrow" w:cs="Times New Roman"/>
                    <w:color w:val="000000"/>
                    <w:kern w:val="0"/>
                    <w:sz w:val="22"/>
                    <w:szCs w:val="22"/>
                    <w14:ligatures w14:val="none"/>
                  </w:rPr>
                </w:rPrChange>
              </w:rPr>
            </w:pPr>
            <w:ins w:id="5088"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089" w:author="Jujia Li" w:date="2025-08-12T10:27:00Z" w16du:dateUtc="2025-08-12T15:27:00Z">
                    <w:rPr>
                      <w:rFonts w:ascii="Aptos Narrow" w:eastAsia="Times New Roman" w:hAnsi="Aptos Narrow" w:cs="Times New Roman"/>
                      <w:color w:val="000000"/>
                      <w:kern w:val="0"/>
                      <w:sz w:val="22"/>
                      <w:szCs w:val="22"/>
                      <w14:ligatures w14:val="none"/>
                    </w:rPr>
                  </w:rPrChange>
                </w:rPr>
                <w:t>IID (independent years)</w:t>
              </w:r>
            </w:ins>
          </w:p>
        </w:tc>
        <w:tc>
          <w:tcPr>
            <w:tcW w:w="900" w:type="dxa"/>
            <w:tcBorders>
              <w:top w:val="single" w:sz="4" w:space="0" w:color="auto"/>
            </w:tcBorders>
            <w:vAlign w:val="center"/>
            <w:hideMark/>
            <w:tcPrChange w:id="5090" w:author="Jujia Li" w:date="2025-08-12T10:27:00Z" w16du:dateUtc="2025-08-12T15:27:00Z">
              <w:tcPr>
                <w:tcW w:w="1260" w:type="dxa"/>
                <w:gridSpan w:val="2"/>
                <w:tcBorders>
                  <w:top w:val="single" w:sz="4" w:space="0" w:color="auto"/>
                </w:tcBorders>
                <w:vAlign w:val="center"/>
                <w:hideMark/>
              </w:tcPr>
            </w:tcPrChange>
          </w:tcPr>
          <w:p w14:paraId="6D13B02E" w14:textId="77777777" w:rsidR="00C948DF" w:rsidRPr="00C948DF" w:rsidRDefault="00C948DF">
            <w:pPr>
              <w:spacing w:after="0" w:line="240" w:lineRule="auto"/>
              <w:rPr>
                <w:ins w:id="5091" w:author="Jujia Li" w:date="2025-08-12T10:22:00Z" w16du:dateUtc="2025-08-12T15:22:00Z"/>
                <w:rFonts w:ascii="Times New Roman" w:eastAsia="Times New Roman" w:hAnsi="Times New Roman" w:cs="Times New Roman"/>
                <w:color w:val="000000"/>
                <w:kern w:val="0"/>
                <w:sz w:val="18"/>
                <w:szCs w:val="18"/>
                <w14:ligatures w14:val="none"/>
                <w:rPrChange w:id="5092" w:author="Jujia Li" w:date="2025-08-12T10:27:00Z" w16du:dateUtc="2025-08-12T15:27:00Z">
                  <w:rPr>
                    <w:ins w:id="5093" w:author="Jujia Li" w:date="2025-08-12T10:22:00Z" w16du:dateUtc="2025-08-12T15:22:00Z"/>
                    <w:rFonts w:ascii="Aptos Narrow" w:eastAsia="Times New Roman" w:hAnsi="Aptos Narrow" w:cs="Times New Roman"/>
                    <w:color w:val="000000"/>
                    <w:kern w:val="0"/>
                    <w:sz w:val="22"/>
                    <w:szCs w:val="22"/>
                    <w14:ligatures w14:val="none"/>
                  </w:rPr>
                </w:rPrChange>
              </w:rPr>
              <w:pPrChange w:id="5094" w:author="Jujia Li" w:date="2025-08-12T10:24:00Z" w16du:dateUtc="2025-08-12T15:24:00Z">
                <w:pPr>
                  <w:spacing w:after="0" w:line="240" w:lineRule="auto"/>
                  <w:jc w:val="right"/>
                </w:pPr>
              </w:pPrChange>
            </w:pPr>
            <w:ins w:id="509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096" w:author="Jujia Li" w:date="2025-08-12T10:27:00Z" w16du:dateUtc="2025-08-12T15:27:00Z">
                    <w:rPr>
                      <w:rFonts w:ascii="Aptos Narrow" w:eastAsia="Times New Roman" w:hAnsi="Aptos Narrow" w:cs="Times New Roman"/>
                      <w:color w:val="000000"/>
                      <w:kern w:val="0"/>
                      <w:sz w:val="22"/>
                      <w:szCs w:val="22"/>
                      <w14:ligatures w14:val="none"/>
                    </w:rPr>
                  </w:rPrChange>
                </w:rPr>
                <w:t>31,467.39</w:t>
              </w:r>
            </w:ins>
          </w:p>
        </w:tc>
        <w:tc>
          <w:tcPr>
            <w:tcW w:w="5400" w:type="dxa"/>
            <w:tcBorders>
              <w:top w:val="single" w:sz="4" w:space="0" w:color="auto"/>
            </w:tcBorders>
            <w:vAlign w:val="center"/>
            <w:hideMark/>
            <w:tcPrChange w:id="5097" w:author="Jujia Li" w:date="2025-08-12T10:27:00Z" w16du:dateUtc="2025-08-12T15:27:00Z">
              <w:tcPr>
                <w:tcW w:w="5400" w:type="dxa"/>
                <w:gridSpan w:val="2"/>
                <w:tcBorders>
                  <w:top w:val="single" w:sz="4" w:space="0" w:color="auto"/>
                </w:tcBorders>
                <w:vAlign w:val="center"/>
                <w:hideMark/>
              </w:tcPr>
            </w:tcPrChange>
          </w:tcPr>
          <w:p w14:paraId="275AC375" w14:textId="77777777" w:rsidR="00C948DF" w:rsidRPr="00C948DF" w:rsidRDefault="00C948DF" w:rsidP="00C948DF">
            <w:pPr>
              <w:spacing w:after="0" w:line="240" w:lineRule="auto"/>
              <w:rPr>
                <w:ins w:id="5098" w:author="Jujia Li" w:date="2025-08-12T10:22:00Z" w16du:dateUtc="2025-08-12T15:22:00Z"/>
                <w:rFonts w:ascii="Times New Roman" w:eastAsia="Times New Roman" w:hAnsi="Times New Roman" w:cs="Times New Roman"/>
                <w:color w:val="000000"/>
                <w:kern w:val="0"/>
                <w:sz w:val="18"/>
                <w:szCs w:val="18"/>
                <w14:ligatures w14:val="none"/>
                <w:rPrChange w:id="5099" w:author="Jujia Li" w:date="2025-08-12T10:27:00Z" w16du:dateUtc="2025-08-12T15:27:00Z">
                  <w:rPr>
                    <w:ins w:id="5100" w:author="Jujia Li" w:date="2025-08-12T10:22:00Z" w16du:dateUtc="2025-08-12T15:22:00Z"/>
                    <w:rFonts w:ascii="Aptos Narrow" w:eastAsia="Times New Roman" w:hAnsi="Aptos Narrow" w:cs="Times New Roman"/>
                    <w:color w:val="000000"/>
                    <w:kern w:val="0"/>
                    <w:sz w:val="22"/>
                    <w:szCs w:val="22"/>
                    <w14:ligatures w14:val="none"/>
                  </w:rPr>
                </w:rPrChange>
              </w:rPr>
            </w:pPr>
            <w:ins w:id="5101"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02" w:author="Jujia Li" w:date="2025-08-12T10:27:00Z" w16du:dateUtc="2025-08-12T15:27:00Z">
                    <w:rPr>
                      <w:rFonts w:ascii="Aptos Narrow" w:eastAsia="Times New Roman" w:hAnsi="Aptos Narrow" w:cs="Times New Roman"/>
                      <w:color w:val="000000"/>
                      <w:kern w:val="0"/>
                      <w:sz w:val="22"/>
                      <w:szCs w:val="22"/>
                      <w14:ligatures w14:val="none"/>
                    </w:rPr>
                  </w:rPrChange>
                </w:rPr>
                <w:t>Assumes annual spatiotemporal random effects are independent across years.</w:t>
              </w:r>
            </w:ins>
          </w:p>
        </w:tc>
      </w:tr>
      <w:tr w:rsidR="00C948DF" w:rsidRPr="00C948DF" w14:paraId="07044E67" w14:textId="77777777" w:rsidTr="00C948DF">
        <w:trPr>
          <w:trHeight w:val="432"/>
          <w:ins w:id="5103" w:author="Jujia Li" w:date="2025-08-12T10:22:00Z"/>
          <w:trPrChange w:id="5104" w:author="Jujia Li" w:date="2025-08-12T10:27:00Z" w16du:dateUtc="2025-08-12T15:27:00Z">
            <w:trPr>
              <w:trHeight w:val="432"/>
            </w:trPr>
          </w:trPrChange>
        </w:trPr>
        <w:tc>
          <w:tcPr>
            <w:tcW w:w="0" w:type="auto"/>
            <w:vAlign w:val="center"/>
            <w:hideMark/>
            <w:tcPrChange w:id="5105" w:author="Jujia Li" w:date="2025-08-12T10:27:00Z" w16du:dateUtc="2025-08-12T15:27:00Z">
              <w:tcPr>
                <w:tcW w:w="0" w:type="auto"/>
                <w:vAlign w:val="center"/>
                <w:hideMark/>
              </w:tcPr>
            </w:tcPrChange>
          </w:tcPr>
          <w:p w14:paraId="59DBD9D1" w14:textId="77777777" w:rsidR="00C948DF" w:rsidRPr="00C948DF" w:rsidRDefault="00C948DF" w:rsidP="00C948DF">
            <w:pPr>
              <w:spacing w:after="0" w:line="240" w:lineRule="auto"/>
              <w:rPr>
                <w:ins w:id="5106" w:author="Jujia Li" w:date="2025-08-12T10:22:00Z" w16du:dateUtc="2025-08-12T15:22:00Z"/>
                <w:rFonts w:ascii="Times New Roman" w:eastAsia="Times New Roman" w:hAnsi="Times New Roman" w:cs="Times New Roman"/>
                <w:color w:val="000000"/>
                <w:kern w:val="0"/>
                <w:sz w:val="18"/>
                <w:szCs w:val="18"/>
                <w14:ligatures w14:val="none"/>
                <w:rPrChange w:id="5107" w:author="Jujia Li" w:date="2025-08-12T10:27:00Z" w16du:dateUtc="2025-08-12T15:27:00Z">
                  <w:rPr>
                    <w:ins w:id="5108" w:author="Jujia Li" w:date="2025-08-12T10:22:00Z" w16du:dateUtc="2025-08-12T15:22:00Z"/>
                    <w:rFonts w:ascii="Aptos Narrow" w:eastAsia="Times New Roman" w:hAnsi="Aptos Narrow" w:cs="Times New Roman"/>
                    <w:color w:val="000000"/>
                    <w:kern w:val="0"/>
                    <w:sz w:val="22"/>
                    <w:szCs w:val="22"/>
                    <w14:ligatures w14:val="none"/>
                  </w:rPr>
                </w:rPrChange>
              </w:rPr>
            </w:pPr>
            <w:ins w:id="5109"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10" w:author="Jujia Li" w:date="2025-08-12T10:27:00Z" w16du:dateUtc="2025-08-12T15:27:00Z">
                    <w:rPr>
                      <w:rFonts w:ascii="Aptos Narrow" w:eastAsia="Times New Roman" w:hAnsi="Aptos Narrow" w:cs="Times New Roman"/>
                      <w:color w:val="000000"/>
                      <w:kern w:val="0"/>
                      <w:sz w:val="22"/>
                      <w:szCs w:val="22"/>
                      <w14:ligatures w14:val="none"/>
                    </w:rPr>
                  </w:rPrChange>
                </w:rPr>
                <w:t>fit_ar1</w:t>
              </w:r>
            </w:ins>
          </w:p>
        </w:tc>
        <w:tc>
          <w:tcPr>
            <w:tcW w:w="2354" w:type="dxa"/>
            <w:vAlign w:val="center"/>
            <w:hideMark/>
            <w:tcPrChange w:id="5111" w:author="Jujia Li" w:date="2025-08-12T10:27:00Z" w16du:dateUtc="2025-08-12T15:27:00Z">
              <w:tcPr>
                <w:tcW w:w="1994" w:type="dxa"/>
                <w:vAlign w:val="center"/>
                <w:hideMark/>
              </w:tcPr>
            </w:tcPrChange>
          </w:tcPr>
          <w:p w14:paraId="624008B5" w14:textId="77777777" w:rsidR="00C948DF" w:rsidRPr="00C948DF" w:rsidRDefault="00C948DF" w:rsidP="00C948DF">
            <w:pPr>
              <w:spacing w:after="0" w:line="240" w:lineRule="auto"/>
              <w:rPr>
                <w:ins w:id="5112" w:author="Jujia Li" w:date="2025-08-12T10:22:00Z" w16du:dateUtc="2025-08-12T15:22:00Z"/>
                <w:rFonts w:ascii="Times New Roman" w:eastAsia="Times New Roman" w:hAnsi="Times New Roman" w:cs="Times New Roman"/>
                <w:color w:val="000000"/>
                <w:kern w:val="0"/>
                <w:sz w:val="18"/>
                <w:szCs w:val="18"/>
                <w14:ligatures w14:val="none"/>
                <w:rPrChange w:id="5113" w:author="Jujia Li" w:date="2025-08-12T10:27:00Z" w16du:dateUtc="2025-08-12T15:27:00Z">
                  <w:rPr>
                    <w:ins w:id="5114" w:author="Jujia Li" w:date="2025-08-12T10:22:00Z" w16du:dateUtc="2025-08-12T15:22:00Z"/>
                    <w:rFonts w:ascii="Aptos Narrow" w:eastAsia="Times New Roman" w:hAnsi="Aptos Narrow" w:cs="Times New Roman"/>
                    <w:color w:val="000000"/>
                    <w:kern w:val="0"/>
                    <w:sz w:val="22"/>
                    <w:szCs w:val="22"/>
                    <w14:ligatures w14:val="none"/>
                  </w:rPr>
                </w:rPrChange>
              </w:rPr>
            </w:pPr>
            <w:ins w:id="511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16" w:author="Jujia Li" w:date="2025-08-12T10:27:00Z" w16du:dateUtc="2025-08-12T15:27:00Z">
                    <w:rPr>
                      <w:rFonts w:ascii="Aptos Narrow" w:eastAsia="Times New Roman" w:hAnsi="Aptos Narrow" w:cs="Times New Roman"/>
                      <w:color w:val="000000"/>
                      <w:kern w:val="0"/>
                      <w:sz w:val="22"/>
                      <w:szCs w:val="22"/>
                      <w14:ligatures w14:val="none"/>
                    </w:rPr>
                  </w:rPrChange>
                </w:rPr>
                <w:t>AR1 (first-order autoregressive)</w:t>
              </w:r>
            </w:ins>
          </w:p>
        </w:tc>
        <w:tc>
          <w:tcPr>
            <w:tcW w:w="900" w:type="dxa"/>
            <w:vAlign w:val="center"/>
            <w:hideMark/>
            <w:tcPrChange w:id="5117" w:author="Jujia Li" w:date="2025-08-12T10:27:00Z" w16du:dateUtc="2025-08-12T15:27:00Z">
              <w:tcPr>
                <w:tcW w:w="1260" w:type="dxa"/>
                <w:gridSpan w:val="2"/>
                <w:vAlign w:val="center"/>
                <w:hideMark/>
              </w:tcPr>
            </w:tcPrChange>
          </w:tcPr>
          <w:p w14:paraId="4A09B32D" w14:textId="77777777" w:rsidR="00C948DF" w:rsidRPr="00C948DF" w:rsidRDefault="00C948DF">
            <w:pPr>
              <w:spacing w:after="0" w:line="240" w:lineRule="auto"/>
              <w:rPr>
                <w:ins w:id="5118" w:author="Jujia Li" w:date="2025-08-12T10:22:00Z" w16du:dateUtc="2025-08-12T15:22:00Z"/>
                <w:rFonts w:ascii="Times New Roman" w:eastAsia="Times New Roman" w:hAnsi="Times New Roman" w:cs="Times New Roman"/>
                <w:color w:val="000000"/>
                <w:kern w:val="0"/>
                <w:sz w:val="18"/>
                <w:szCs w:val="18"/>
                <w14:ligatures w14:val="none"/>
                <w:rPrChange w:id="5119" w:author="Jujia Li" w:date="2025-08-12T10:27:00Z" w16du:dateUtc="2025-08-12T15:27:00Z">
                  <w:rPr>
                    <w:ins w:id="5120" w:author="Jujia Li" w:date="2025-08-12T10:22:00Z" w16du:dateUtc="2025-08-12T15:22:00Z"/>
                    <w:rFonts w:ascii="Aptos Narrow" w:eastAsia="Times New Roman" w:hAnsi="Aptos Narrow" w:cs="Times New Roman"/>
                    <w:color w:val="000000"/>
                    <w:kern w:val="0"/>
                    <w:sz w:val="22"/>
                    <w:szCs w:val="22"/>
                    <w14:ligatures w14:val="none"/>
                  </w:rPr>
                </w:rPrChange>
              </w:rPr>
              <w:pPrChange w:id="5121" w:author="Jujia Li" w:date="2025-08-12T10:24:00Z" w16du:dateUtc="2025-08-12T15:24:00Z">
                <w:pPr>
                  <w:spacing w:after="0" w:line="240" w:lineRule="auto"/>
                  <w:jc w:val="right"/>
                </w:pPr>
              </w:pPrChange>
            </w:pPr>
            <w:ins w:id="512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23" w:author="Jujia Li" w:date="2025-08-12T10:27:00Z" w16du:dateUtc="2025-08-12T15:27:00Z">
                    <w:rPr>
                      <w:rFonts w:ascii="Aptos Narrow" w:eastAsia="Times New Roman" w:hAnsi="Aptos Narrow" w:cs="Times New Roman"/>
                      <w:color w:val="000000"/>
                      <w:kern w:val="0"/>
                      <w:sz w:val="22"/>
                      <w:szCs w:val="22"/>
                      <w14:ligatures w14:val="none"/>
                    </w:rPr>
                  </w:rPrChange>
                </w:rPr>
                <w:t>31,446.95</w:t>
              </w:r>
            </w:ins>
          </w:p>
        </w:tc>
        <w:tc>
          <w:tcPr>
            <w:tcW w:w="5400" w:type="dxa"/>
            <w:vAlign w:val="center"/>
            <w:hideMark/>
            <w:tcPrChange w:id="5124" w:author="Jujia Li" w:date="2025-08-12T10:27:00Z" w16du:dateUtc="2025-08-12T15:27:00Z">
              <w:tcPr>
                <w:tcW w:w="5400" w:type="dxa"/>
                <w:gridSpan w:val="2"/>
                <w:vAlign w:val="center"/>
                <w:hideMark/>
              </w:tcPr>
            </w:tcPrChange>
          </w:tcPr>
          <w:p w14:paraId="712B94EB" w14:textId="77777777" w:rsidR="00C948DF" w:rsidRPr="00C948DF" w:rsidRDefault="00C948DF" w:rsidP="00C948DF">
            <w:pPr>
              <w:spacing w:after="0" w:line="240" w:lineRule="auto"/>
              <w:rPr>
                <w:ins w:id="5125" w:author="Jujia Li" w:date="2025-08-12T10:22:00Z" w16du:dateUtc="2025-08-12T15:22:00Z"/>
                <w:rFonts w:ascii="Times New Roman" w:eastAsia="Times New Roman" w:hAnsi="Times New Roman" w:cs="Times New Roman"/>
                <w:color w:val="000000"/>
                <w:kern w:val="0"/>
                <w:sz w:val="18"/>
                <w:szCs w:val="18"/>
                <w14:ligatures w14:val="none"/>
                <w:rPrChange w:id="5126" w:author="Jujia Li" w:date="2025-08-12T10:27:00Z" w16du:dateUtc="2025-08-12T15:27:00Z">
                  <w:rPr>
                    <w:ins w:id="5127" w:author="Jujia Li" w:date="2025-08-12T10:22:00Z" w16du:dateUtc="2025-08-12T15:22:00Z"/>
                    <w:rFonts w:ascii="Aptos Narrow" w:eastAsia="Times New Roman" w:hAnsi="Aptos Narrow" w:cs="Times New Roman"/>
                    <w:color w:val="000000"/>
                    <w:kern w:val="0"/>
                    <w:sz w:val="22"/>
                    <w:szCs w:val="22"/>
                    <w14:ligatures w14:val="none"/>
                  </w:rPr>
                </w:rPrChange>
              </w:rPr>
            </w:pPr>
            <w:ins w:id="5128"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29" w:author="Jujia Li" w:date="2025-08-12T10:27:00Z" w16du:dateUtc="2025-08-12T15:27:00Z">
                    <w:rPr>
                      <w:rFonts w:ascii="Aptos Narrow" w:eastAsia="Times New Roman" w:hAnsi="Aptos Narrow" w:cs="Times New Roman"/>
                      <w:color w:val="000000"/>
                      <w:kern w:val="0"/>
                      <w:sz w:val="22"/>
                      <w:szCs w:val="22"/>
                      <w14:ligatures w14:val="none"/>
                    </w:rPr>
                  </w:rPrChange>
                </w:rPr>
                <w:t>Models correlation between random effects in consecutive years, allowing temporal persistence.</w:t>
              </w:r>
            </w:ins>
          </w:p>
        </w:tc>
      </w:tr>
      <w:tr w:rsidR="00C948DF" w:rsidRPr="00C948DF" w14:paraId="1129AD44" w14:textId="77777777" w:rsidTr="00C948DF">
        <w:trPr>
          <w:trHeight w:val="432"/>
          <w:ins w:id="5130" w:author="Jujia Li" w:date="2025-08-12T10:22:00Z"/>
          <w:trPrChange w:id="5131" w:author="Jujia Li" w:date="2025-08-12T10:27:00Z" w16du:dateUtc="2025-08-12T15:27:00Z">
            <w:trPr>
              <w:trHeight w:val="432"/>
            </w:trPr>
          </w:trPrChange>
        </w:trPr>
        <w:tc>
          <w:tcPr>
            <w:tcW w:w="0" w:type="auto"/>
            <w:vAlign w:val="center"/>
            <w:hideMark/>
            <w:tcPrChange w:id="5132" w:author="Jujia Li" w:date="2025-08-12T10:27:00Z" w16du:dateUtc="2025-08-12T15:27:00Z">
              <w:tcPr>
                <w:tcW w:w="0" w:type="auto"/>
                <w:vAlign w:val="center"/>
                <w:hideMark/>
              </w:tcPr>
            </w:tcPrChange>
          </w:tcPr>
          <w:p w14:paraId="16BC4E9E" w14:textId="77777777" w:rsidR="00C948DF" w:rsidRPr="00C948DF" w:rsidRDefault="00C948DF" w:rsidP="00C948DF">
            <w:pPr>
              <w:spacing w:after="0" w:line="240" w:lineRule="auto"/>
              <w:rPr>
                <w:ins w:id="5133" w:author="Jujia Li" w:date="2025-08-12T10:22:00Z" w16du:dateUtc="2025-08-12T15:22:00Z"/>
                <w:rFonts w:ascii="Times New Roman" w:eastAsia="Times New Roman" w:hAnsi="Times New Roman" w:cs="Times New Roman"/>
                <w:color w:val="000000"/>
                <w:kern w:val="0"/>
                <w:sz w:val="18"/>
                <w:szCs w:val="18"/>
                <w14:ligatures w14:val="none"/>
                <w:rPrChange w:id="5134" w:author="Jujia Li" w:date="2025-08-12T10:27:00Z" w16du:dateUtc="2025-08-12T15:27:00Z">
                  <w:rPr>
                    <w:ins w:id="5135" w:author="Jujia Li" w:date="2025-08-12T10:22:00Z" w16du:dateUtc="2025-08-12T15:22:00Z"/>
                    <w:rFonts w:ascii="Aptos Narrow" w:eastAsia="Times New Roman" w:hAnsi="Aptos Narrow" w:cs="Times New Roman"/>
                    <w:color w:val="000000"/>
                    <w:kern w:val="0"/>
                    <w:sz w:val="22"/>
                    <w:szCs w:val="22"/>
                    <w14:ligatures w14:val="none"/>
                  </w:rPr>
                </w:rPrChange>
              </w:rPr>
            </w:pPr>
            <w:ins w:id="5136"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37" w:author="Jujia Li" w:date="2025-08-12T10:27:00Z" w16du:dateUtc="2025-08-12T15:27:00Z">
                    <w:rPr>
                      <w:rFonts w:ascii="Aptos Narrow" w:eastAsia="Times New Roman" w:hAnsi="Aptos Narrow" w:cs="Times New Roman"/>
                      <w:color w:val="000000"/>
                      <w:kern w:val="0"/>
                      <w:sz w:val="22"/>
                      <w:szCs w:val="22"/>
                      <w14:ligatures w14:val="none"/>
                    </w:rPr>
                  </w:rPrChange>
                </w:rPr>
                <w:t>fit_rw</w:t>
              </w:r>
            </w:ins>
          </w:p>
        </w:tc>
        <w:tc>
          <w:tcPr>
            <w:tcW w:w="2354" w:type="dxa"/>
            <w:vAlign w:val="center"/>
            <w:hideMark/>
            <w:tcPrChange w:id="5138" w:author="Jujia Li" w:date="2025-08-12T10:27:00Z" w16du:dateUtc="2025-08-12T15:27:00Z">
              <w:tcPr>
                <w:tcW w:w="1994" w:type="dxa"/>
                <w:vAlign w:val="center"/>
                <w:hideMark/>
              </w:tcPr>
            </w:tcPrChange>
          </w:tcPr>
          <w:p w14:paraId="5120CBA1" w14:textId="77777777" w:rsidR="00C948DF" w:rsidRPr="00C948DF" w:rsidRDefault="00C948DF" w:rsidP="00C948DF">
            <w:pPr>
              <w:spacing w:after="0" w:line="240" w:lineRule="auto"/>
              <w:rPr>
                <w:ins w:id="5139" w:author="Jujia Li" w:date="2025-08-12T10:22:00Z" w16du:dateUtc="2025-08-12T15:22:00Z"/>
                <w:rFonts w:ascii="Times New Roman" w:eastAsia="Times New Roman" w:hAnsi="Times New Roman" w:cs="Times New Roman"/>
                <w:color w:val="000000"/>
                <w:kern w:val="0"/>
                <w:sz w:val="18"/>
                <w:szCs w:val="18"/>
                <w14:ligatures w14:val="none"/>
                <w:rPrChange w:id="5140" w:author="Jujia Li" w:date="2025-08-12T10:27:00Z" w16du:dateUtc="2025-08-12T15:27:00Z">
                  <w:rPr>
                    <w:ins w:id="5141" w:author="Jujia Li" w:date="2025-08-12T10:22:00Z" w16du:dateUtc="2025-08-12T15:22:00Z"/>
                    <w:rFonts w:ascii="Aptos Narrow" w:eastAsia="Times New Roman" w:hAnsi="Aptos Narrow" w:cs="Times New Roman"/>
                    <w:color w:val="000000"/>
                    <w:kern w:val="0"/>
                    <w:sz w:val="22"/>
                    <w:szCs w:val="22"/>
                    <w14:ligatures w14:val="none"/>
                  </w:rPr>
                </w:rPrChange>
              </w:rPr>
            </w:pPr>
            <w:ins w:id="514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43" w:author="Jujia Li" w:date="2025-08-12T10:27:00Z" w16du:dateUtc="2025-08-12T15:27:00Z">
                    <w:rPr>
                      <w:rFonts w:ascii="Aptos Narrow" w:eastAsia="Times New Roman" w:hAnsi="Aptos Narrow" w:cs="Times New Roman"/>
                      <w:color w:val="000000"/>
                      <w:kern w:val="0"/>
                      <w:sz w:val="22"/>
                      <w:szCs w:val="22"/>
                      <w14:ligatures w14:val="none"/>
                    </w:rPr>
                  </w:rPrChange>
                </w:rPr>
                <w:t>RW (random walk)</w:t>
              </w:r>
            </w:ins>
          </w:p>
        </w:tc>
        <w:tc>
          <w:tcPr>
            <w:tcW w:w="900" w:type="dxa"/>
            <w:vAlign w:val="center"/>
            <w:hideMark/>
            <w:tcPrChange w:id="5144" w:author="Jujia Li" w:date="2025-08-12T10:27:00Z" w16du:dateUtc="2025-08-12T15:27:00Z">
              <w:tcPr>
                <w:tcW w:w="1260" w:type="dxa"/>
                <w:gridSpan w:val="2"/>
                <w:vAlign w:val="center"/>
                <w:hideMark/>
              </w:tcPr>
            </w:tcPrChange>
          </w:tcPr>
          <w:p w14:paraId="52D81676" w14:textId="77777777" w:rsidR="00C948DF" w:rsidRPr="00C948DF" w:rsidRDefault="00C948DF">
            <w:pPr>
              <w:spacing w:after="0" w:line="240" w:lineRule="auto"/>
              <w:rPr>
                <w:ins w:id="5145" w:author="Jujia Li" w:date="2025-08-12T10:22:00Z" w16du:dateUtc="2025-08-12T15:22:00Z"/>
                <w:rFonts w:ascii="Times New Roman" w:eastAsia="Times New Roman" w:hAnsi="Times New Roman" w:cs="Times New Roman"/>
                <w:color w:val="000000"/>
                <w:kern w:val="0"/>
                <w:sz w:val="18"/>
                <w:szCs w:val="18"/>
                <w14:ligatures w14:val="none"/>
                <w:rPrChange w:id="5146" w:author="Jujia Li" w:date="2025-08-12T10:27:00Z" w16du:dateUtc="2025-08-12T15:27:00Z">
                  <w:rPr>
                    <w:ins w:id="5147" w:author="Jujia Li" w:date="2025-08-12T10:22:00Z" w16du:dateUtc="2025-08-12T15:22:00Z"/>
                    <w:rFonts w:ascii="Aptos Narrow" w:eastAsia="Times New Roman" w:hAnsi="Aptos Narrow" w:cs="Times New Roman"/>
                    <w:color w:val="000000"/>
                    <w:kern w:val="0"/>
                    <w:sz w:val="22"/>
                    <w:szCs w:val="22"/>
                    <w14:ligatures w14:val="none"/>
                  </w:rPr>
                </w:rPrChange>
              </w:rPr>
              <w:pPrChange w:id="5148" w:author="Jujia Li" w:date="2025-08-12T10:24:00Z" w16du:dateUtc="2025-08-12T15:24:00Z">
                <w:pPr>
                  <w:spacing w:after="0" w:line="240" w:lineRule="auto"/>
                  <w:jc w:val="right"/>
                </w:pPr>
              </w:pPrChange>
            </w:pPr>
            <w:ins w:id="5149"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50" w:author="Jujia Li" w:date="2025-08-12T10:27:00Z" w16du:dateUtc="2025-08-12T15:27:00Z">
                    <w:rPr>
                      <w:rFonts w:ascii="Aptos Narrow" w:eastAsia="Times New Roman" w:hAnsi="Aptos Narrow" w:cs="Times New Roman"/>
                      <w:color w:val="000000"/>
                      <w:kern w:val="0"/>
                      <w:sz w:val="22"/>
                      <w:szCs w:val="22"/>
                      <w14:ligatures w14:val="none"/>
                    </w:rPr>
                  </w:rPrChange>
                </w:rPr>
                <w:t>31,448.63</w:t>
              </w:r>
            </w:ins>
          </w:p>
        </w:tc>
        <w:tc>
          <w:tcPr>
            <w:tcW w:w="5400" w:type="dxa"/>
            <w:vAlign w:val="center"/>
            <w:hideMark/>
            <w:tcPrChange w:id="5151" w:author="Jujia Li" w:date="2025-08-12T10:27:00Z" w16du:dateUtc="2025-08-12T15:27:00Z">
              <w:tcPr>
                <w:tcW w:w="5400" w:type="dxa"/>
                <w:gridSpan w:val="2"/>
                <w:vAlign w:val="center"/>
                <w:hideMark/>
              </w:tcPr>
            </w:tcPrChange>
          </w:tcPr>
          <w:p w14:paraId="46E2964B" w14:textId="77777777" w:rsidR="00C948DF" w:rsidRPr="00C948DF" w:rsidRDefault="00C948DF" w:rsidP="00C948DF">
            <w:pPr>
              <w:spacing w:after="0" w:line="240" w:lineRule="auto"/>
              <w:rPr>
                <w:ins w:id="5152" w:author="Jujia Li" w:date="2025-08-12T10:22:00Z" w16du:dateUtc="2025-08-12T15:22:00Z"/>
                <w:rFonts w:ascii="Times New Roman" w:eastAsia="Times New Roman" w:hAnsi="Times New Roman" w:cs="Times New Roman"/>
                <w:color w:val="000000"/>
                <w:kern w:val="0"/>
                <w:sz w:val="18"/>
                <w:szCs w:val="18"/>
                <w14:ligatures w14:val="none"/>
                <w:rPrChange w:id="5153" w:author="Jujia Li" w:date="2025-08-12T10:27:00Z" w16du:dateUtc="2025-08-12T15:27:00Z">
                  <w:rPr>
                    <w:ins w:id="5154" w:author="Jujia Li" w:date="2025-08-12T10:22:00Z" w16du:dateUtc="2025-08-12T15:22:00Z"/>
                    <w:rFonts w:ascii="Aptos Narrow" w:eastAsia="Times New Roman" w:hAnsi="Aptos Narrow" w:cs="Times New Roman"/>
                    <w:color w:val="000000"/>
                    <w:kern w:val="0"/>
                    <w:sz w:val="22"/>
                    <w:szCs w:val="22"/>
                    <w14:ligatures w14:val="none"/>
                  </w:rPr>
                </w:rPrChange>
              </w:rPr>
            </w:pPr>
            <w:ins w:id="515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56" w:author="Jujia Li" w:date="2025-08-12T10:27:00Z" w16du:dateUtc="2025-08-12T15:27:00Z">
                    <w:rPr>
                      <w:rFonts w:ascii="Aptos Narrow" w:eastAsia="Times New Roman" w:hAnsi="Aptos Narrow" w:cs="Times New Roman"/>
                      <w:color w:val="000000"/>
                      <w:kern w:val="0"/>
                      <w:sz w:val="22"/>
                      <w:szCs w:val="22"/>
                      <w14:ligatures w14:val="none"/>
                    </w:rPr>
                  </w:rPrChange>
                </w:rPr>
                <w:t>Models gradual changes in spatiotemporal random effects over time (smooth year-to-year drift).</w:t>
              </w:r>
            </w:ins>
          </w:p>
        </w:tc>
      </w:tr>
    </w:tbl>
    <w:p w14:paraId="47099DD2" w14:textId="30F8E841" w:rsidR="00C948DF" w:rsidRDefault="00C948DF" w:rsidP="00181C07">
      <w:pPr>
        <w:rPr>
          <w:ins w:id="5157" w:author="Jujia Li" w:date="2025-08-12T10:22:00Z" w16du:dateUtc="2025-08-12T15:22:00Z"/>
          <w:rFonts w:ascii="Times New Roman" w:hAnsi="Times New Roman" w:cs="Times New Roman"/>
          <w:noProof/>
        </w:rPr>
      </w:pPr>
      <w:ins w:id="5158" w:author="Jujia Li" w:date="2025-08-12T10:25:00Z">
        <w:r w:rsidRPr="00C948DF">
          <w:rPr>
            <w:rFonts w:ascii="Times New Roman" w:hAnsi="Times New Roman" w:cs="Times New Roman"/>
            <w:i/>
            <w:iCs/>
            <w:noProof/>
          </w:rPr>
          <w:t>Note.</w:t>
        </w:r>
        <w:r w:rsidRPr="00C948DF">
          <w:rPr>
            <w:rFonts w:ascii="Times New Roman" w:hAnsi="Times New Roman" w:cs="Times New Roman"/>
            <w:noProof/>
          </w:rPr>
          <w:t xml:space="preserve"> AIC = Akaike Information Criterion. </w:t>
        </w:r>
      </w:ins>
    </w:p>
    <w:p w14:paraId="7D373AB4" w14:textId="575ABA83" w:rsidR="00C948DF" w:rsidRDefault="001A1390" w:rsidP="00181C07">
      <w:pPr>
        <w:rPr>
          <w:ins w:id="5159" w:author="Jujia Li" w:date="2025-08-12T10:22:00Z" w16du:dateUtc="2025-08-12T15:22:00Z"/>
          <w:rFonts w:ascii="Times New Roman" w:hAnsi="Times New Roman" w:cs="Times New Roman"/>
          <w:noProof/>
        </w:rPr>
      </w:pPr>
      <w:ins w:id="5160" w:author="Jujia Li" w:date="2025-08-12T10:28:00Z" w16du:dateUtc="2025-08-12T15:28:00Z">
        <w:r w:rsidRPr="001A1390">
          <w:rPr>
            <w:rFonts w:ascii="Times New Roman" w:hAnsi="Times New Roman" w:cs="Times New Roman"/>
            <w:noProof/>
          </w:rPr>
          <w:t xml:space="preserve">Among the three, the AR1 model (AIC = 31,446.95, df = 7) demonstrated the best fit, with a decrease of 20.44 AIC units relative to the IID model (AIC = 31,467.39, df = 6) and a decrease </w:t>
        </w:r>
        <w:r w:rsidRPr="001A1390">
          <w:rPr>
            <w:rFonts w:ascii="Times New Roman" w:hAnsi="Times New Roman" w:cs="Times New Roman"/>
            <w:noProof/>
          </w:rPr>
          <w:lastRenderedPageBreak/>
          <w:t>of 1.68 AIC units relative to the RW model (AIC = 31,448.63, df = 6). These results suggest that incorporating temporal autocorrelation in the spatiotemporal random effects improves model fit over assuming independence across years.</w:t>
        </w:r>
      </w:ins>
    </w:p>
    <w:p w14:paraId="208019BD" w14:textId="520AA3B5" w:rsidR="002B7045" w:rsidRDefault="002B7045" w:rsidP="00181C07">
      <w:pPr>
        <w:rPr>
          <w:ins w:id="5161" w:author="Jujia Li" w:date="2025-08-11T19:44:00Z" w16du:dateUtc="2025-08-12T00:44:00Z"/>
          <w:rFonts w:ascii="Times New Roman" w:hAnsi="Times New Roman" w:cs="Times New Roman"/>
          <w:noProof/>
        </w:rPr>
      </w:pPr>
      <w:ins w:id="5162" w:author="Jujia Li" w:date="2025-08-11T19:44:00Z" w16du:dateUtc="2025-08-12T00:44:00Z">
        <w:r>
          <w:rPr>
            <w:rFonts w:ascii="Times New Roman" w:hAnsi="Times New Roman" w:cs="Times New Roman"/>
            <w:noProof/>
          </w:rPr>
          <w:t xml:space="preserve">Table </w:t>
        </w:r>
      </w:ins>
      <w:ins w:id="5163" w:author="Jujia Li" w:date="2025-08-11T21:20:00Z" w16du:dateUtc="2025-08-12T02:20:00Z">
        <w:r w:rsidR="00FD67B4">
          <w:rPr>
            <w:rFonts w:ascii="Times New Roman" w:hAnsi="Times New Roman" w:cs="Times New Roman"/>
            <w:noProof/>
          </w:rPr>
          <w:t>X</w:t>
        </w:r>
      </w:ins>
      <w:ins w:id="5164" w:author="Jujia Li" w:date="2025-08-11T19:44:00Z" w16du:dateUtc="2025-08-12T00:44:00Z">
        <w:r>
          <w:rPr>
            <w:rFonts w:ascii="Times New Roman" w:hAnsi="Times New Roman" w:cs="Times New Roman"/>
            <w:noProof/>
          </w:rPr>
          <w:t>.</w:t>
        </w:r>
      </w:ins>
    </w:p>
    <w:p w14:paraId="689159EB" w14:textId="58BE884F" w:rsidR="001878ED" w:rsidRDefault="002B7045" w:rsidP="00181C07">
      <w:pPr>
        <w:rPr>
          <w:ins w:id="5165" w:author="Jujia Li" w:date="2025-08-11T19:36:00Z" w16du:dateUtc="2025-08-12T00:36:00Z"/>
          <w:rFonts w:ascii="Times New Roman" w:hAnsi="Times New Roman" w:cs="Times New Roman"/>
          <w:noProof/>
        </w:rPr>
      </w:pPr>
      <w:ins w:id="5166" w:author="Jujia Li" w:date="2025-08-11T19:44:00Z">
        <w:r w:rsidRPr="002B7045">
          <w:rPr>
            <w:rFonts w:ascii="Times New Roman" w:hAnsi="Times New Roman" w:cs="Times New Roman"/>
            <w:noProof/>
          </w:rPr>
          <w:t xml:space="preserve">Baseline Rates and Annual Trends in </w:t>
        </w:r>
      </w:ins>
      <w:ins w:id="5167" w:author="Jujia Li" w:date="2025-08-11T19:44:00Z" w16du:dateUtc="2025-08-12T00:44:00Z">
        <w:r>
          <w:rPr>
            <w:rFonts w:ascii="Times New Roman" w:hAnsi="Times New Roman" w:cs="Times New Roman"/>
            <w:noProof/>
          </w:rPr>
          <w:t>Visits</w:t>
        </w:r>
      </w:ins>
      <w:ins w:id="5168" w:author="Jujia Li" w:date="2025-08-11T19:44:00Z">
        <w:r w:rsidRPr="002B7045">
          <w:rPr>
            <w:rFonts w:ascii="Times New Roman" w:hAnsi="Times New Roman" w:cs="Times New Roman"/>
            <w:noProof/>
          </w:rPr>
          <w:t xml:space="preserve"> by County</w:t>
        </w:r>
      </w:ins>
    </w:p>
    <w:tbl>
      <w:tblPr>
        <w:tblW w:w="9360" w:type="dxa"/>
        <w:tblBorders>
          <w:top w:val="single" w:sz="4" w:space="0" w:color="auto"/>
          <w:bottom w:val="single" w:sz="4" w:space="0" w:color="auto"/>
        </w:tblBorders>
        <w:tblLook w:val="04A0" w:firstRow="1" w:lastRow="0" w:firstColumn="1" w:lastColumn="0" w:noHBand="0" w:noVBand="1"/>
        <w:tblPrChange w:id="5169" w:author="Jujia Li" w:date="2025-08-11T19:44:00Z" w16du:dateUtc="2025-08-12T00:44:00Z">
          <w:tblPr>
            <w:tblW w:w="9360" w:type="dxa"/>
            <w:tblBorders>
              <w:top w:val="single" w:sz="4" w:space="0" w:color="auto"/>
              <w:bottom w:val="single" w:sz="4" w:space="0" w:color="auto"/>
            </w:tblBorders>
            <w:tblLook w:val="04A0" w:firstRow="1" w:lastRow="0" w:firstColumn="1" w:lastColumn="0" w:noHBand="0" w:noVBand="1"/>
          </w:tblPr>
        </w:tblPrChange>
      </w:tblPr>
      <w:tblGrid>
        <w:gridCol w:w="1350"/>
        <w:gridCol w:w="1508"/>
        <w:gridCol w:w="1440"/>
        <w:gridCol w:w="1642"/>
        <w:gridCol w:w="1630"/>
        <w:gridCol w:w="1790"/>
        <w:tblGridChange w:id="5170">
          <w:tblGrid>
            <w:gridCol w:w="1350"/>
            <w:gridCol w:w="1508"/>
            <w:gridCol w:w="1440"/>
            <w:gridCol w:w="1642"/>
            <w:gridCol w:w="1630"/>
            <w:gridCol w:w="1790"/>
          </w:tblGrid>
        </w:tblGridChange>
      </w:tblGrid>
      <w:tr w:rsidR="00D94444" w:rsidRPr="00D94444" w14:paraId="720841D4" w14:textId="77777777" w:rsidTr="00D94444">
        <w:trPr>
          <w:trHeight w:val="300"/>
          <w:ins w:id="5171" w:author="Jujia Li" w:date="2025-08-11T19:38:00Z"/>
          <w:trPrChange w:id="5172" w:author="Jujia Li" w:date="2025-08-11T19:44:00Z" w16du:dateUtc="2025-08-12T00:44:00Z">
            <w:trPr>
              <w:trHeight w:val="300"/>
            </w:trPr>
          </w:trPrChange>
        </w:trPr>
        <w:tc>
          <w:tcPr>
            <w:tcW w:w="1350" w:type="dxa"/>
            <w:tcBorders>
              <w:top w:val="single" w:sz="4" w:space="0" w:color="auto"/>
              <w:bottom w:val="single" w:sz="4" w:space="0" w:color="auto"/>
            </w:tcBorders>
            <w:noWrap/>
            <w:vAlign w:val="center"/>
            <w:hideMark/>
            <w:tcPrChange w:id="5173" w:author="Jujia Li" w:date="2025-08-11T19:44:00Z" w16du:dateUtc="2025-08-12T00:44:00Z">
              <w:tcPr>
                <w:tcW w:w="1350" w:type="dxa"/>
                <w:tcBorders>
                  <w:top w:val="single" w:sz="4" w:space="0" w:color="auto"/>
                  <w:bottom w:val="single" w:sz="4" w:space="0" w:color="auto"/>
                </w:tcBorders>
                <w:noWrap/>
                <w:vAlign w:val="bottom"/>
                <w:hideMark/>
              </w:tcPr>
            </w:tcPrChange>
          </w:tcPr>
          <w:p w14:paraId="72F17973" w14:textId="77777777" w:rsidR="001878ED" w:rsidRPr="00D94444" w:rsidRDefault="001878ED">
            <w:pPr>
              <w:spacing w:after="0" w:line="240" w:lineRule="auto"/>
              <w:jc w:val="center"/>
              <w:rPr>
                <w:ins w:id="5174" w:author="Jujia Li" w:date="2025-08-11T19:38:00Z" w16du:dateUtc="2025-08-12T00:38:00Z"/>
                <w:rFonts w:ascii="Times New Roman" w:eastAsia="Times New Roman" w:hAnsi="Times New Roman" w:cs="Times New Roman"/>
                <w:color w:val="000000"/>
                <w:kern w:val="0"/>
                <w:sz w:val="18"/>
                <w:szCs w:val="18"/>
                <w14:ligatures w14:val="none"/>
                <w:rPrChange w:id="5175" w:author="Jujia Li" w:date="2025-08-11T19:44:00Z" w16du:dateUtc="2025-08-12T00:44:00Z">
                  <w:rPr>
                    <w:ins w:id="5176" w:author="Jujia Li" w:date="2025-08-11T19:38:00Z" w16du:dateUtc="2025-08-12T00:38:00Z"/>
                    <w:rFonts w:ascii="Aptos Narrow" w:eastAsia="Times New Roman" w:hAnsi="Aptos Narrow" w:cs="Times New Roman"/>
                    <w:color w:val="000000"/>
                    <w:kern w:val="0"/>
                    <w:sz w:val="22"/>
                    <w:szCs w:val="22"/>
                    <w14:ligatures w14:val="none"/>
                  </w:rPr>
                </w:rPrChange>
              </w:rPr>
              <w:pPrChange w:id="5177" w:author="Jujia Li" w:date="2025-08-11T19:44:00Z" w16du:dateUtc="2025-08-12T00:44:00Z">
                <w:pPr>
                  <w:spacing w:after="0" w:line="240" w:lineRule="auto"/>
                </w:pPr>
              </w:pPrChange>
            </w:pPr>
            <w:ins w:id="51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179" w:author="Jujia Li" w:date="2025-08-11T19:44:00Z" w16du:dateUtc="2025-08-12T00:44:00Z">
                    <w:rPr>
                      <w:rFonts w:ascii="Aptos Narrow" w:eastAsia="Times New Roman" w:hAnsi="Aptos Narrow" w:cs="Times New Roman"/>
                      <w:color w:val="000000"/>
                      <w:kern w:val="0"/>
                      <w:sz w:val="22"/>
                      <w:szCs w:val="22"/>
                      <w14:ligatures w14:val="none"/>
                    </w:rPr>
                  </w:rPrChange>
                </w:rPr>
                <w:t>County</w:t>
              </w:r>
            </w:ins>
          </w:p>
        </w:tc>
        <w:tc>
          <w:tcPr>
            <w:tcW w:w="1508" w:type="dxa"/>
            <w:tcBorders>
              <w:top w:val="single" w:sz="4" w:space="0" w:color="auto"/>
              <w:bottom w:val="single" w:sz="4" w:space="0" w:color="auto"/>
            </w:tcBorders>
            <w:noWrap/>
            <w:vAlign w:val="center"/>
            <w:hideMark/>
            <w:tcPrChange w:id="5180" w:author="Jujia Li" w:date="2025-08-11T19:44:00Z" w16du:dateUtc="2025-08-12T00:44:00Z">
              <w:tcPr>
                <w:tcW w:w="1508" w:type="dxa"/>
                <w:tcBorders>
                  <w:top w:val="single" w:sz="4" w:space="0" w:color="auto"/>
                  <w:bottom w:val="single" w:sz="4" w:space="0" w:color="auto"/>
                </w:tcBorders>
                <w:noWrap/>
                <w:vAlign w:val="bottom"/>
                <w:hideMark/>
              </w:tcPr>
            </w:tcPrChange>
          </w:tcPr>
          <w:p w14:paraId="34CD2332" w14:textId="449E4A81" w:rsidR="001878ED" w:rsidRPr="00D94444" w:rsidRDefault="00502FAC">
            <w:pPr>
              <w:spacing w:after="0" w:line="240" w:lineRule="auto"/>
              <w:jc w:val="center"/>
              <w:rPr>
                <w:ins w:id="5181" w:author="Jujia Li" w:date="2025-08-11T19:38:00Z" w16du:dateUtc="2025-08-12T00:38:00Z"/>
                <w:rFonts w:ascii="Times New Roman" w:eastAsia="Times New Roman" w:hAnsi="Times New Roman" w:cs="Times New Roman"/>
                <w:color w:val="000000"/>
                <w:kern w:val="0"/>
                <w:sz w:val="18"/>
                <w:szCs w:val="18"/>
                <w14:ligatures w14:val="none"/>
                <w:rPrChange w:id="5182" w:author="Jujia Li" w:date="2025-08-11T19:44:00Z" w16du:dateUtc="2025-08-12T00:44:00Z">
                  <w:rPr>
                    <w:ins w:id="5183" w:author="Jujia Li" w:date="2025-08-11T19:38:00Z" w16du:dateUtc="2025-08-12T00:38:00Z"/>
                    <w:rFonts w:ascii="Aptos Narrow" w:eastAsia="Times New Roman" w:hAnsi="Aptos Narrow" w:cs="Times New Roman"/>
                    <w:color w:val="000000"/>
                    <w:kern w:val="0"/>
                    <w:sz w:val="22"/>
                    <w:szCs w:val="22"/>
                    <w14:ligatures w14:val="none"/>
                  </w:rPr>
                </w:rPrChange>
              </w:rPr>
              <w:pPrChange w:id="5184" w:author="Jujia Li" w:date="2025-08-11T19:44:00Z" w16du:dateUtc="2025-08-12T00:44:00Z">
                <w:pPr>
                  <w:spacing w:after="0" w:line="240" w:lineRule="auto"/>
                </w:pPr>
              </w:pPrChange>
            </w:pPr>
            <w:ins w:id="5185"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186" w:author="Jujia Li" w:date="2025-08-11T19:44:00Z" w16du:dateUtc="2025-08-12T00:44:00Z">
                    <w:rPr>
                      <w:rFonts w:ascii="Aptos Narrow" w:eastAsia="Times New Roman" w:hAnsi="Aptos Narrow" w:cs="Times New Roman"/>
                      <w:color w:val="000000"/>
                      <w:kern w:val="0"/>
                      <w:sz w:val="22"/>
                      <w:szCs w:val="22"/>
                      <w14:ligatures w14:val="none"/>
                    </w:rPr>
                  </w:rPrChange>
                </w:rPr>
                <w:t>Intercept (log)</w:t>
              </w:r>
            </w:ins>
          </w:p>
        </w:tc>
        <w:tc>
          <w:tcPr>
            <w:tcW w:w="1440" w:type="dxa"/>
            <w:tcBorders>
              <w:top w:val="single" w:sz="4" w:space="0" w:color="auto"/>
              <w:bottom w:val="single" w:sz="4" w:space="0" w:color="auto"/>
            </w:tcBorders>
            <w:noWrap/>
            <w:vAlign w:val="center"/>
            <w:hideMark/>
            <w:tcPrChange w:id="5187" w:author="Jujia Li" w:date="2025-08-11T19:44:00Z" w16du:dateUtc="2025-08-12T00:44:00Z">
              <w:tcPr>
                <w:tcW w:w="1440" w:type="dxa"/>
                <w:tcBorders>
                  <w:top w:val="single" w:sz="4" w:space="0" w:color="auto"/>
                  <w:bottom w:val="single" w:sz="4" w:space="0" w:color="auto"/>
                </w:tcBorders>
                <w:noWrap/>
                <w:vAlign w:val="bottom"/>
                <w:hideMark/>
              </w:tcPr>
            </w:tcPrChange>
          </w:tcPr>
          <w:p w14:paraId="3CCBF6BA" w14:textId="1B5AA154" w:rsidR="001878ED" w:rsidRPr="00D94444" w:rsidRDefault="00502FAC">
            <w:pPr>
              <w:spacing w:after="0" w:line="240" w:lineRule="auto"/>
              <w:jc w:val="center"/>
              <w:rPr>
                <w:ins w:id="5188" w:author="Jujia Li" w:date="2025-08-11T19:38:00Z" w16du:dateUtc="2025-08-12T00:38:00Z"/>
                <w:rFonts w:ascii="Times New Roman" w:eastAsia="Times New Roman" w:hAnsi="Times New Roman" w:cs="Times New Roman"/>
                <w:color w:val="000000"/>
                <w:kern w:val="0"/>
                <w:sz w:val="18"/>
                <w:szCs w:val="18"/>
                <w14:ligatures w14:val="none"/>
                <w:rPrChange w:id="5189" w:author="Jujia Li" w:date="2025-08-11T19:44:00Z" w16du:dateUtc="2025-08-12T00:44:00Z">
                  <w:rPr>
                    <w:ins w:id="5190" w:author="Jujia Li" w:date="2025-08-11T19:38:00Z" w16du:dateUtc="2025-08-12T00:38:00Z"/>
                    <w:rFonts w:ascii="Aptos Narrow" w:eastAsia="Times New Roman" w:hAnsi="Aptos Narrow" w:cs="Times New Roman"/>
                    <w:color w:val="000000"/>
                    <w:kern w:val="0"/>
                    <w:sz w:val="22"/>
                    <w:szCs w:val="22"/>
                    <w14:ligatures w14:val="none"/>
                  </w:rPr>
                </w:rPrChange>
              </w:rPr>
              <w:pPrChange w:id="5191" w:author="Jujia Li" w:date="2025-08-11T19:44:00Z" w16du:dateUtc="2025-08-12T00:44:00Z">
                <w:pPr>
                  <w:spacing w:after="0" w:line="240" w:lineRule="auto"/>
                </w:pPr>
              </w:pPrChange>
            </w:pPr>
            <w:ins w:id="5192"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193" w:author="Jujia Li" w:date="2025-08-11T19:44:00Z" w16du:dateUtc="2025-08-12T00:44:00Z">
                    <w:rPr>
                      <w:rFonts w:ascii="Aptos Narrow" w:eastAsia="Times New Roman" w:hAnsi="Aptos Narrow" w:cs="Times New Roman"/>
                      <w:color w:val="000000"/>
                      <w:kern w:val="0"/>
                      <w:sz w:val="22"/>
                      <w:szCs w:val="22"/>
                      <w14:ligatures w14:val="none"/>
                    </w:rPr>
                  </w:rPrChange>
                </w:rPr>
                <w:t>Slope (log/year)</w:t>
              </w:r>
            </w:ins>
          </w:p>
        </w:tc>
        <w:tc>
          <w:tcPr>
            <w:tcW w:w="1642" w:type="dxa"/>
            <w:tcBorders>
              <w:top w:val="single" w:sz="4" w:space="0" w:color="auto"/>
              <w:bottom w:val="single" w:sz="4" w:space="0" w:color="auto"/>
            </w:tcBorders>
            <w:noWrap/>
            <w:vAlign w:val="center"/>
            <w:hideMark/>
            <w:tcPrChange w:id="5194" w:author="Jujia Li" w:date="2025-08-11T19:44:00Z" w16du:dateUtc="2025-08-12T00:44:00Z">
              <w:tcPr>
                <w:tcW w:w="1642" w:type="dxa"/>
                <w:tcBorders>
                  <w:top w:val="single" w:sz="4" w:space="0" w:color="auto"/>
                  <w:bottom w:val="single" w:sz="4" w:space="0" w:color="auto"/>
                </w:tcBorders>
                <w:noWrap/>
                <w:vAlign w:val="bottom"/>
                <w:hideMark/>
              </w:tcPr>
            </w:tcPrChange>
          </w:tcPr>
          <w:p w14:paraId="15B8B399" w14:textId="77777777" w:rsidR="002C541F" w:rsidRDefault="00502FAC" w:rsidP="00D94444">
            <w:pPr>
              <w:spacing w:after="0" w:line="240" w:lineRule="auto"/>
              <w:jc w:val="center"/>
              <w:rPr>
                <w:ins w:id="5195" w:author="Jujia Li" w:date="2025-08-11T21:37:00Z" w16du:dateUtc="2025-08-12T02:37:00Z"/>
                <w:rFonts w:ascii="Times New Roman" w:eastAsia="Times New Roman" w:hAnsi="Times New Roman" w:cs="Times New Roman"/>
                <w:color w:val="000000"/>
                <w:kern w:val="0"/>
                <w:sz w:val="18"/>
                <w:szCs w:val="18"/>
                <w14:ligatures w14:val="none"/>
              </w:rPr>
            </w:pPr>
            <w:ins w:id="5196"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197" w:author="Jujia Li" w:date="2025-08-11T19:44:00Z" w16du:dateUtc="2025-08-12T00:44:00Z">
                    <w:rPr>
                      <w:rFonts w:ascii="Aptos Narrow" w:eastAsia="Times New Roman" w:hAnsi="Aptos Narrow" w:cs="Times New Roman"/>
                      <w:color w:val="000000"/>
                      <w:kern w:val="0"/>
                      <w:sz w:val="22"/>
                      <w:szCs w:val="22"/>
                      <w14:ligatures w14:val="none"/>
                    </w:rPr>
                  </w:rPrChange>
                </w:rPr>
                <w:t>Baseline rate</w:t>
              </w:r>
            </w:ins>
          </w:p>
          <w:p w14:paraId="77C514EF" w14:textId="5453F1F9" w:rsidR="001878ED" w:rsidRPr="00D94444" w:rsidRDefault="00502FAC">
            <w:pPr>
              <w:spacing w:after="0" w:line="240" w:lineRule="auto"/>
              <w:jc w:val="center"/>
              <w:rPr>
                <w:ins w:id="5198" w:author="Jujia Li" w:date="2025-08-11T19:38:00Z" w16du:dateUtc="2025-08-12T00:38:00Z"/>
                <w:rFonts w:ascii="Times New Roman" w:eastAsia="Times New Roman" w:hAnsi="Times New Roman" w:cs="Times New Roman"/>
                <w:color w:val="000000"/>
                <w:kern w:val="0"/>
                <w:sz w:val="18"/>
                <w:szCs w:val="18"/>
                <w14:ligatures w14:val="none"/>
                <w:rPrChange w:id="5199" w:author="Jujia Li" w:date="2025-08-11T19:44:00Z" w16du:dateUtc="2025-08-12T00:44:00Z">
                  <w:rPr>
                    <w:ins w:id="5200" w:author="Jujia Li" w:date="2025-08-11T19:38:00Z" w16du:dateUtc="2025-08-12T00:38:00Z"/>
                    <w:rFonts w:ascii="Aptos Narrow" w:eastAsia="Times New Roman" w:hAnsi="Aptos Narrow" w:cs="Times New Roman"/>
                    <w:color w:val="000000"/>
                    <w:kern w:val="0"/>
                    <w:sz w:val="22"/>
                    <w:szCs w:val="22"/>
                    <w14:ligatures w14:val="none"/>
                  </w:rPr>
                </w:rPrChange>
              </w:rPr>
              <w:pPrChange w:id="5201" w:author="Jujia Li" w:date="2025-08-11T19:44:00Z" w16du:dateUtc="2025-08-12T00:44:00Z">
                <w:pPr>
                  <w:spacing w:after="0" w:line="240" w:lineRule="auto"/>
                </w:pPr>
              </w:pPrChange>
            </w:pPr>
            <w:ins w:id="5202"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203" w:author="Jujia Li" w:date="2025-08-11T19:44:00Z" w16du:dateUtc="2025-08-12T00:44:00Z">
                    <w:rPr>
                      <w:rFonts w:ascii="Aptos Narrow" w:eastAsia="Times New Roman" w:hAnsi="Aptos Narrow" w:cs="Times New Roman"/>
                      <w:color w:val="000000"/>
                      <w:kern w:val="0"/>
                      <w:sz w:val="22"/>
                      <w:szCs w:val="22"/>
                      <w14:ligatures w14:val="none"/>
                    </w:rPr>
                  </w:rPrChange>
                </w:rPr>
                <w:t>(/1M pop)</w:t>
              </w:r>
            </w:ins>
          </w:p>
        </w:tc>
        <w:tc>
          <w:tcPr>
            <w:tcW w:w="1630" w:type="dxa"/>
            <w:tcBorders>
              <w:top w:val="single" w:sz="4" w:space="0" w:color="auto"/>
              <w:bottom w:val="single" w:sz="4" w:space="0" w:color="auto"/>
            </w:tcBorders>
            <w:noWrap/>
            <w:vAlign w:val="center"/>
            <w:hideMark/>
            <w:tcPrChange w:id="5204" w:author="Jujia Li" w:date="2025-08-11T19:44:00Z" w16du:dateUtc="2025-08-12T00:44:00Z">
              <w:tcPr>
                <w:tcW w:w="1630" w:type="dxa"/>
                <w:tcBorders>
                  <w:top w:val="single" w:sz="4" w:space="0" w:color="auto"/>
                  <w:bottom w:val="single" w:sz="4" w:space="0" w:color="auto"/>
                </w:tcBorders>
                <w:noWrap/>
                <w:vAlign w:val="bottom"/>
                <w:hideMark/>
              </w:tcPr>
            </w:tcPrChange>
          </w:tcPr>
          <w:p w14:paraId="5EC10D15" w14:textId="31330CF6" w:rsidR="001878ED" w:rsidRPr="00D94444" w:rsidRDefault="00502FAC">
            <w:pPr>
              <w:spacing w:after="0" w:line="240" w:lineRule="auto"/>
              <w:jc w:val="center"/>
              <w:rPr>
                <w:ins w:id="5205" w:author="Jujia Li" w:date="2025-08-11T19:38:00Z" w16du:dateUtc="2025-08-12T00:38:00Z"/>
                <w:rFonts w:ascii="Times New Roman" w:eastAsia="Times New Roman" w:hAnsi="Times New Roman" w:cs="Times New Roman"/>
                <w:color w:val="000000"/>
                <w:kern w:val="0"/>
                <w:sz w:val="18"/>
                <w:szCs w:val="18"/>
                <w14:ligatures w14:val="none"/>
                <w:rPrChange w:id="5206" w:author="Jujia Li" w:date="2025-08-11T19:44:00Z" w16du:dateUtc="2025-08-12T00:44:00Z">
                  <w:rPr>
                    <w:ins w:id="5207" w:author="Jujia Li" w:date="2025-08-11T19:38:00Z" w16du:dateUtc="2025-08-12T00:38:00Z"/>
                    <w:rFonts w:ascii="Aptos Narrow" w:eastAsia="Times New Roman" w:hAnsi="Aptos Narrow" w:cs="Times New Roman"/>
                    <w:color w:val="000000"/>
                    <w:kern w:val="0"/>
                    <w:sz w:val="22"/>
                    <w:szCs w:val="22"/>
                    <w14:ligatures w14:val="none"/>
                  </w:rPr>
                </w:rPrChange>
              </w:rPr>
              <w:pPrChange w:id="5208" w:author="Jujia Li" w:date="2025-08-11T19:44:00Z" w16du:dateUtc="2025-08-12T00:44:00Z">
                <w:pPr>
                  <w:spacing w:after="0" w:line="240" w:lineRule="auto"/>
                </w:pPr>
              </w:pPrChange>
            </w:pPr>
            <w:ins w:id="5209"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210" w:author="Jujia Li" w:date="2025-08-11T19:44:00Z" w16du:dateUtc="2025-08-12T00:44:00Z">
                    <w:rPr>
                      <w:rFonts w:ascii="Aptos Narrow" w:eastAsia="Times New Roman" w:hAnsi="Aptos Narrow" w:cs="Times New Roman"/>
                      <w:color w:val="000000"/>
                      <w:kern w:val="0"/>
                      <w:sz w:val="22"/>
                      <w:szCs w:val="22"/>
                      <w14:ligatures w14:val="none"/>
                    </w:rPr>
                  </w:rPrChange>
                </w:rPr>
                <w:t>Annual multiplier</w:t>
              </w:r>
            </w:ins>
          </w:p>
        </w:tc>
        <w:tc>
          <w:tcPr>
            <w:tcW w:w="1790" w:type="dxa"/>
            <w:tcBorders>
              <w:top w:val="single" w:sz="4" w:space="0" w:color="auto"/>
              <w:bottom w:val="single" w:sz="4" w:space="0" w:color="auto"/>
            </w:tcBorders>
            <w:noWrap/>
            <w:vAlign w:val="center"/>
            <w:hideMark/>
            <w:tcPrChange w:id="5211" w:author="Jujia Li" w:date="2025-08-11T19:44:00Z" w16du:dateUtc="2025-08-12T00:44:00Z">
              <w:tcPr>
                <w:tcW w:w="1790" w:type="dxa"/>
                <w:tcBorders>
                  <w:top w:val="single" w:sz="4" w:space="0" w:color="auto"/>
                  <w:bottom w:val="single" w:sz="4" w:space="0" w:color="auto"/>
                </w:tcBorders>
                <w:noWrap/>
                <w:vAlign w:val="bottom"/>
                <w:hideMark/>
              </w:tcPr>
            </w:tcPrChange>
          </w:tcPr>
          <w:p w14:paraId="2F1FCD00" w14:textId="5A67EC65" w:rsidR="001878ED" w:rsidRPr="00D94444" w:rsidRDefault="00502FAC">
            <w:pPr>
              <w:spacing w:after="0" w:line="240" w:lineRule="auto"/>
              <w:jc w:val="center"/>
              <w:rPr>
                <w:ins w:id="5212" w:author="Jujia Li" w:date="2025-08-11T19:38:00Z" w16du:dateUtc="2025-08-12T00:38:00Z"/>
                <w:rFonts w:ascii="Times New Roman" w:eastAsia="Times New Roman" w:hAnsi="Times New Roman" w:cs="Times New Roman"/>
                <w:color w:val="000000"/>
                <w:kern w:val="0"/>
                <w:sz w:val="18"/>
                <w:szCs w:val="18"/>
                <w14:ligatures w14:val="none"/>
                <w:rPrChange w:id="5213" w:author="Jujia Li" w:date="2025-08-11T19:44:00Z" w16du:dateUtc="2025-08-12T00:44:00Z">
                  <w:rPr>
                    <w:ins w:id="5214" w:author="Jujia Li" w:date="2025-08-11T19:38:00Z" w16du:dateUtc="2025-08-12T00:38:00Z"/>
                    <w:rFonts w:ascii="Aptos Narrow" w:eastAsia="Times New Roman" w:hAnsi="Aptos Narrow" w:cs="Times New Roman"/>
                    <w:color w:val="000000"/>
                    <w:kern w:val="0"/>
                    <w:sz w:val="22"/>
                    <w:szCs w:val="22"/>
                    <w14:ligatures w14:val="none"/>
                  </w:rPr>
                </w:rPrChange>
              </w:rPr>
              <w:pPrChange w:id="5215" w:author="Jujia Li" w:date="2025-08-11T19:44:00Z" w16du:dateUtc="2025-08-12T00:44:00Z">
                <w:pPr>
                  <w:spacing w:after="0" w:line="240" w:lineRule="auto"/>
                </w:pPr>
              </w:pPrChange>
            </w:pPr>
            <w:ins w:id="5216"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217" w:author="Jujia Li" w:date="2025-08-11T19:44:00Z" w16du:dateUtc="2025-08-12T00:44:00Z">
                    <w:rPr>
                      <w:rFonts w:ascii="Aptos Narrow" w:eastAsia="Times New Roman" w:hAnsi="Aptos Narrow" w:cs="Times New Roman"/>
                      <w:color w:val="000000"/>
                      <w:kern w:val="0"/>
                      <w:sz w:val="22"/>
                      <w:szCs w:val="22"/>
                      <w14:ligatures w14:val="none"/>
                    </w:rPr>
                  </w:rPrChange>
                </w:rPr>
                <w:t>Annual change (%)</w:t>
              </w:r>
            </w:ins>
          </w:p>
        </w:tc>
      </w:tr>
      <w:tr w:rsidR="00D94444" w:rsidRPr="00D94444" w14:paraId="4875A94C" w14:textId="77777777" w:rsidTr="00502FAC">
        <w:trPr>
          <w:trHeight w:val="300"/>
          <w:ins w:id="5218" w:author="Jujia Li" w:date="2025-08-11T19:38:00Z"/>
        </w:trPr>
        <w:tc>
          <w:tcPr>
            <w:tcW w:w="1350" w:type="dxa"/>
            <w:tcBorders>
              <w:top w:val="single" w:sz="4" w:space="0" w:color="auto"/>
            </w:tcBorders>
            <w:noWrap/>
            <w:vAlign w:val="bottom"/>
            <w:hideMark/>
          </w:tcPr>
          <w:p w14:paraId="41D25122" w14:textId="77777777" w:rsidR="001878ED" w:rsidRPr="00D94444" w:rsidRDefault="001878ED" w:rsidP="001878ED">
            <w:pPr>
              <w:spacing w:after="0" w:line="240" w:lineRule="auto"/>
              <w:rPr>
                <w:ins w:id="5219" w:author="Jujia Li" w:date="2025-08-11T19:38:00Z" w16du:dateUtc="2025-08-12T00:38:00Z"/>
                <w:rFonts w:ascii="Times New Roman" w:eastAsia="Times New Roman" w:hAnsi="Times New Roman" w:cs="Times New Roman"/>
                <w:color w:val="000000"/>
                <w:kern w:val="0"/>
                <w:sz w:val="18"/>
                <w:szCs w:val="18"/>
                <w14:ligatures w14:val="none"/>
                <w:rPrChange w:id="5220" w:author="Jujia Li" w:date="2025-08-11T19:44:00Z" w16du:dateUtc="2025-08-12T00:44:00Z">
                  <w:rPr>
                    <w:ins w:id="5221" w:author="Jujia Li" w:date="2025-08-11T19:38:00Z" w16du:dateUtc="2025-08-12T00:38:00Z"/>
                    <w:rFonts w:ascii="Aptos Narrow" w:eastAsia="Times New Roman" w:hAnsi="Aptos Narrow" w:cs="Times New Roman"/>
                    <w:color w:val="000000"/>
                    <w:kern w:val="0"/>
                    <w:sz w:val="22"/>
                    <w:szCs w:val="22"/>
                    <w14:ligatures w14:val="none"/>
                  </w:rPr>
                </w:rPrChange>
              </w:rPr>
            </w:pPr>
            <w:ins w:id="522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23" w:author="Jujia Li" w:date="2025-08-11T19:44:00Z" w16du:dateUtc="2025-08-12T00:44:00Z">
                    <w:rPr>
                      <w:rFonts w:ascii="Aptos Narrow" w:eastAsia="Times New Roman" w:hAnsi="Aptos Narrow" w:cs="Times New Roman"/>
                      <w:color w:val="000000"/>
                      <w:kern w:val="0"/>
                      <w:sz w:val="22"/>
                      <w:szCs w:val="22"/>
                      <w14:ligatures w14:val="none"/>
                    </w:rPr>
                  </w:rPrChange>
                </w:rPr>
                <w:t>Lauderdale</w:t>
              </w:r>
            </w:ins>
          </w:p>
        </w:tc>
        <w:tc>
          <w:tcPr>
            <w:tcW w:w="1508" w:type="dxa"/>
            <w:tcBorders>
              <w:top w:val="single" w:sz="4" w:space="0" w:color="auto"/>
            </w:tcBorders>
            <w:noWrap/>
            <w:vAlign w:val="bottom"/>
            <w:hideMark/>
          </w:tcPr>
          <w:p w14:paraId="3C7F6D94" w14:textId="77777777" w:rsidR="001878ED" w:rsidRPr="00D94444" w:rsidRDefault="001878ED" w:rsidP="001878ED">
            <w:pPr>
              <w:spacing w:after="0" w:line="240" w:lineRule="auto"/>
              <w:jc w:val="right"/>
              <w:rPr>
                <w:ins w:id="5224" w:author="Jujia Li" w:date="2025-08-11T19:38:00Z" w16du:dateUtc="2025-08-12T00:38:00Z"/>
                <w:rFonts w:ascii="Times New Roman" w:eastAsia="Times New Roman" w:hAnsi="Times New Roman" w:cs="Times New Roman"/>
                <w:color w:val="000000"/>
                <w:kern w:val="0"/>
                <w:sz w:val="18"/>
                <w:szCs w:val="18"/>
                <w14:ligatures w14:val="none"/>
                <w:rPrChange w:id="5225" w:author="Jujia Li" w:date="2025-08-11T19:44:00Z" w16du:dateUtc="2025-08-12T00:44:00Z">
                  <w:rPr>
                    <w:ins w:id="5226" w:author="Jujia Li" w:date="2025-08-11T19:38:00Z" w16du:dateUtc="2025-08-12T00:38:00Z"/>
                    <w:rFonts w:ascii="Aptos Narrow" w:eastAsia="Times New Roman" w:hAnsi="Aptos Narrow" w:cs="Times New Roman"/>
                    <w:color w:val="000000"/>
                    <w:kern w:val="0"/>
                    <w:sz w:val="22"/>
                    <w:szCs w:val="22"/>
                    <w14:ligatures w14:val="none"/>
                  </w:rPr>
                </w:rPrChange>
              </w:rPr>
            </w:pPr>
            <w:ins w:id="522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28" w:author="Jujia Li" w:date="2025-08-11T19:44:00Z" w16du:dateUtc="2025-08-12T00:44:00Z">
                    <w:rPr>
                      <w:rFonts w:ascii="Aptos Narrow" w:eastAsia="Times New Roman" w:hAnsi="Aptos Narrow" w:cs="Times New Roman"/>
                      <w:color w:val="000000"/>
                      <w:kern w:val="0"/>
                      <w:sz w:val="22"/>
                      <w:szCs w:val="22"/>
                      <w14:ligatures w14:val="none"/>
                    </w:rPr>
                  </w:rPrChange>
                </w:rPr>
                <w:t>-13.37</w:t>
              </w:r>
            </w:ins>
          </w:p>
        </w:tc>
        <w:tc>
          <w:tcPr>
            <w:tcW w:w="1440" w:type="dxa"/>
            <w:tcBorders>
              <w:top w:val="single" w:sz="4" w:space="0" w:color="auto"/>
            </w:tcBorders>
            <w:noWrap/>
            <w:vAlign w:val="bottom"/>
            <w:hideMark/>
          </w:tcPr>
          <w:p w14:paraId="7F9B93A3" w14:textId="77777777" w:rsidR="001878ED" w:rsidRPr="00D94444" w:rsidRDefault="001878ED" w:rsidP="001878ED">
            <w:pPr>
              <w:spacing w:after="0" w:line="240" w:lineRule="auto"/>
              <w:jc w:val="right"/>
              <w:rPr>
                <w:ins w:id="5229" w:author="Jujia Li" w:date="2025-08-11T19:38:00Z" w16du:dateUtc="2025-08-12T00:38:00Z"/>
                <w:rFonts w:ascii="Times New Roman" w:eastAsia="Times New Roman" w:hAnsi="Times New Roman" w:cs="Times New Roman"/>
                <w:color w:val="000000"/>
                <w:kern w:val="0"/>
                <w:sz w:val="18"/>
                <w:szCs w:val="18"/>
                <w14:ligatures w14:val="none"/>
                <w:rPrChange w:id="5230" w:author="Jujia Li" w:date="2025-08-11T19:44:00Z" w16du:dateUtc="2025-08-12T00:44:00Z">
                  <w:rPr>
                    <w:ins w:id="5231" w:author="Jujia Li" w:date="2025-08-11T19:38:00Z" w16du:dateUtc="2025-08-12T00:38:00Z"/>
                    <w:rFonts w:ascii="Aptos Narrow" w:eastAsia="Times New Roman" w:hAnsi="Aptos Narrow" w:cs="Times New Roman"/>
                    <w:color w:val="000000"/>
                    <w:kern w:val="0"/>
                    <w:sz w:val="22"/>
                    <w:szCs w:val="22"/>
                    <w14:ligatures w14:val="none"/>
                  </w:rPr>
                </w:rPrChange>
              </w:rPr>
            </w:pPr>
            <w:ins w:id="523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33"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642" w:type="dxa"/>
            <w:tcBorders>
              <w:top w:val="single" w:sz="4" w:space="0" w:color="auto"/>
            </w:tcBorders>
            <w:noWrap/>
            <w:vAlign w:val="bottom"/>
            <w:hideMark/>
          </w:tcPr>
          <w:p w14:paraId="0E7BE25B" w14:textId="77777777" w:rsidR="001878ED" w:rsidRPr="00D94444" w:rsidRDefault="001878ED" w:rsidP="001878ED">
            <w:pPr>
              <w:spacing w:after="0" w:line="240" w:lineRule="auto"/>
              <w:jc w:val="right"/>
              <w:rPr>
                <w:ins w:id="5234" w:author="Jujia Li" w:date="2025-08-11T19:38:00Z" w16du:dateUtc="2025-08-12T00:38:00Z"/>
                <w:rFonts w:ascii="Times New Roman" w:eastAsia="Times New Roman" w:hAnsi="Times New Roman" w:cs="Times New Roman"/>
                <w:color w:val="000000"/>
                <w:kern w:val="0"/>
                <w:sz w:val="18"/>
                <w:szCs w:val="18"/>
                <w14:ligatures w14:val="none"/>
                <w:rPrChange w:id="5235" w:author="Jujia Li" w:date="2025-08-11T19:44:00Z" w16du:dateUtc="2025-08-12T00:44:00Z">
                  <w:rPr>
                    <w:ins w:id="5236" w:author="Jujia Li" w:date="2025-08-11T19:38:00Z" w16du:dateUtc="2025-08-12T00:38:00Z"/>
                    <w:rFonts w:ascii="Aptos Narrow" w:eastAsia="Times New Roman" w:hAnsi="Aptos Narrow" w:cs="Times New Roman"/>
                    <w:color w:val="000000"/>
                    <w:kern w:val="0"/>
                    <w:sz w:val="22"/>
                    <w:szCs w:val="22"/>
                    <w14:ligatures w14:val="none"/>
                  </w:rPr>
                </w:rPrChange>
              </w:rPr>
            </w:pPr>
            <w:ins w:id="523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38" w:author="Jujia Li" w:date="2025-08-11T19:44:00Z" w16du:dateUtc="2025-08-12T00:44:00Z">
                    <w:rPr>
                      <w:rFonts w:ascii="Aptos Narrow" w:eastAsia="Times New Roman" w:hAnsi="Aptos Narrow" w:cs="Times New Roman"/>
                      <w:color w:val="000000"/>
                      <w:kern w:val="0"/>
                      <w:sz w:val="22"/>
                      <w:szCs w:val="22"/>
                      <w14:ligatures w14:val="none"/>
                    </w:rPr>
                  </w:rPrChange>
                </w:rPr>
                <w:t>1.55</w:t>
              </w:r>
            </w:ins>
          </w:p>
        </w:tc>
        <w:tc>
          <w:tcPr>
            <w:tcW w:w="1630" w:type="dxa"/>
            <w:tcBorders>
              <w:top w:val="single" w:sz="4" w:space="0" w:color="auto"/>
            </w:tcBorders>
            <w:noWrap/>
            <w:vAlign w:val="bottom"/>
            <w:hideMark/>
          </w:tcPr>
          <w:p w14:paraId="41A78690" w14:textId="77777777" w:rsidR="001878ED" w:rsidRPr="00D94444" w:rsidRDefault="001878ED" w:rsidP="001878ED">
            <w:pPr>
              <w:spacing w:after="0" w:line="240" w:lineRule="auto"/>
              <w:jc w:val="right"/>
              <w:rPr>
                <w:ins w:id="5239" w:author="Jujia Li" w:date="2025-08-11T19:38:00Z" w16du:dateUtc="2025-08-12T00:38:00Z"/>
                <w:rFonts w:ascii="Times New Roman" w:eastAsia="Times New Roman" w:hAnsi="Times New Roman" w:cs="Times New Roman"/>
                <w:color w:val="000000"/>
                <w:kern w:val="0"/>
                <w:sz w:val="18"/>
                <w:szCs w:val="18"/>
                <w14:ligatures w14:val="none"/>
                <w:rPrChange w:id="5240" w:author="Jujia Li" w:date="2025-08-11T19:44:00Z" w16du:dateUtc="2025-08-12T00:44:00Z">
                  <w:rPr>
                    <w:ins w:id="5241" w:author="Jujia Li" w:date="2025-08-11T19:38:00Z" w16du:dateUtc="2025-08-12T00:38:00Z"/>
                    <w:rFonts w:ascii="Aptos Narrow" w:eastAsia="Times New Roman" w:hAnsi="Aptos Narrow" w:cs="Times New Roman"/>
                    <w:color w:val="000000"/>
                    <w:kern w:val="0"/>
                    <w:sz w:val="22"/>
                    <w:szCs w:val="22"/>
                    <w14:ligatures w14:val="none"/>
                  </w:rPr>
                </w:rPrChange>
              </w:rPr>
            </w:pPr>
            <w:ins w:id="524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43"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790" w:type="dxa"/>
            <w:tcBorders>
              <w:top w:val="single" w:sz="4" w:space="0" w:color="auto"/>
            </w:tcBorders>
            <w:noWrap/>
            <w:vAlign w:val="bottom"/>
            <w:hideMark/>
          </w:tcPr>
          <w:p w14:paraId="52E2236B" w14:textId="77777777" w:rsidR="001878ED" w:rsidRPr="00D94444" w:rsidRDefault="001878ED" w:rsidP="001878ED">
            <w:pPr>
              <w:spacing w:after="0" w:line="240" w:lineRule="auto"/>
              <w:jc w:val="right"/>
              <w:rPr>
                <w:ins w:id="5244" w:author="Jujia Li" w:date="2025-08-11T19:38:00Z" w16du:dateUtc="2025-08-12T00:38:00Z"/>
                <w:rFonts w:ascii="Times New Roman" w:eastAsia="Times New Roman" w:hAnsi="Times New Roman" w:cs="Times New Roman"/>
                <w:color w:val="000000"/>
                <w:kern w:val="0"/>
                <w:sz w:val="18"/>
                <w:szCs w:val="18"/>
                <w14:ligatures w14:val="none"/>
                <w:rPrChange w:id="5245" w:author="Jujia Li" w:date="2025-08-11T19:44:00Z" w16du:dateUtc="2025-08-12T00:44:00Z">
                  <w:rPr>
                    <w:ins w:id="5246" w:author="Jujia Li" w:date="2025-08-11T19:38:00Z" w16du:dateUtc="2025-08-12T00:38:00Z"/>
                    <w:rFonts w:ascii="Aptos Narrow" w:eastAsia="Times New Roman" w:hAnsi="Aptos Narrow" w:cs="Times New Roman"/>
                    <w:color w:val="000000"/>
                    <w:kern w:val="0"/>
                    <w:sz w:val="22"/>
                    <w:szCs w:val="22"/>
                    <w14:ligatures w14:val="none"/>
                  </w:rPr>
                </w:rPrChange>
              </w:rPr>
            </w:pPr>
            <w:ins w:id="524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48" w:author="Jujia Li" w:date="2025-08-11T19:44:00Z" w16du:dateUtc="2025-08-12T00:44:00Z">
                    <w:rPr>
                      <w:rFonts w:ascii="Aptos Narrow" w:eastAsia="Times New Roman" w:hAnsi="Aptos Narrow" w:cs="Times New Roman"/>
                      <w:color w:val="000000"/>
                      <w:kern w:val="0"/>
                      <w:sz w:val="22"/>
                      <w:szCs w:val="22"/>
                      <w14:ligatures w14:val="none"/>
                    </w:rPr>
                  </w:rPrChange>
                </w:rPr>
                <w:t>89.52</w:t>
              </w:r>
            </w:ins>
          </w:p>
        </w:tc>
      </w:tr>
      <w:tr w:rsidR="00DD51F8" w:rsidRPr="00DD51F8" w14:paraId="6A21944A" w14:textId="77777777" w:rsidTr="00502FAC">
        <w:trPr>
          <w:trHeight w:val="300"/>
          <w:ins w:id="5249" w:author="Jujia Li" w:date="2025-08-11T19:38:00Z"/>
        </w:trPr>
        <w:tc>
          <w:tcPr>
            <w:tcW w:w="1350" w:type="dxa"/>
            <w:noWrap/>
            <w:vAlign w:val="bottom"/>
            <w:hideMark/>
          </w:tcPr>
          <w:p w14:paraId="64EC91E3" w14:textId="77777777" w:rsidR="001878ED" w:rsidRPr="00D94444" w:rsidRDefault="001878ED" w:rsidP="001878ED">
            <w:pPr>
              <w:spacing w:after="0" w:line="240" w:lineRule="auto"/>
              <w:rPr>
                <w:ins w:id="5250" w:author="Jujia Li" w:date="2025-08-11T19:38:00Z" w16du:dateUtc="2025-08-12T00:38:00Z"/>
                <w:rFonts w:ascii="Times New Roman" w:eastAsia="Times New Roman" w:hAnsi="Times New Roman" w:cs="Times New Roman"/>
                <w:color w:val="000000"/>
                <w:kern w:val="0"/>
                <w:sz w:val="18"/>
                <w:szCs w:val="18"/>
                <w14:ligatures w14:val="none"/>
                <w:rPrChange w:id="5251" w:author="Jujia Li" w:date="2025-08-11T19:44:00Z" w16du:dateUtc="2025-08-12T00:44:00Z">
                  <w:rPr>
                    <w:ins w:id="5252" w:author="Jujia Li" w:date="2025-08-11T19:38:00Z" w16du:dateUtc="2025-08-12T00:38:00Z"/>
                    <w:rFonts w:ascii="Aptos Narrow" w:eastAsia="Times New Roman" w:hAnsi="Aptos Narrow" w:cs="Times New Roman"/>
                    <w:color w:val="000000"/>
                    <w:kern w:val="0"/>
                    <w:sz w:val="22"/>
                    <w:szCs w:val="22"/>
                    <w14:ligatures w14:val="none"/>
                  </w:rPr>
                </w:rPrChange>
              </w:rPr>
            </w:pPr>
            <w:ins w:id="525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54" w:author="Jujia Li" w:date="2025-08-11T19:44:00Z" w16du:dateUtc="2025-08-12T00:44:00Z">
                    <w:rPr>
                      <w:rFonts w:ascii="Aptos Narrow" w:eastAsia="Times New Roman" w:hAnsi="Aptos Narrow" w:cs="Times New Roman"/>
                      <w:color w:val="000000"/>
                      <w:kern w:val="0"/>
                      <w:sz w:val="22"/>
                      <w:szCs w:val="22"/>
                      <w14:ligatures w14:val="none"/>
                    </w:rPr>
                  </w:rPrChange>
                </w:rPr>
                <w:t>Cherokee</w:t>
              </w:r>
            </w:ins>
          </w:p>
        </w:tc>
        <w:tc>
          <w:tcPr>
            <w:tcW w:w="1508" w:type="dxa"/>
            <w:noWrap/>
            <w:vAlign w:val="bottom"/>
            <w:hideMark/>
          </w:tcPr>
          <w:p w14:paraId="62A5A407" w14:textId="77777777" w:rsidR="001878ED" w:rsidRPr="00D94444" w:rsidRDefault="001878ED" w:rsidP="001878ED">
            <w:pPr>
              <w:spacing w:after="0" w:line="240" w:lineRule="auto"/>
              <w:jc w:val="right"/>
              <w:rPr>
                <w:ins w:id="5255" w:author="Jujia Li" w:date="2025-08-11T19:38:00Z" w16du:dateUtc="2025-08-12T00:38:00Z"/>
                <w:rFonts w:ascii="Times New Roman" w:eastAsia="Times New Roman" w:hAnsi="Times New Roman" w:cs="Times New Roman"/>
                <w:color w:val="000000"/>
                <w:kern w:val="0"/>
                <w:sz w:val="18"/>
                <w:szCs w:val="18"/>
                <w14:ligatures w14:val="none"/>
                <w:rPrChange w:id="5256" w:author="Jujia Li" w:date="2025-08-11T19:44:00Z" w16du:dateUtc="2025-08-12T00:44:00Z">
                  <w:rPr>
                    <w:ins w:id="5257" w:author="Jujia Li" w:date="2025-08-11T19:38:00Z" w16du:dateUtc="2025-08-12T00:38:00Z"/>
                    <w:rFonts w:ascii="Aptos Narrow" w:eastAsia="Times New Roman" w:hAnsi="Aptos Narrow" w:cs="Times New Roman"/>
                    <w:color w:val="000000"/>
                    <w:kern w:val="0"/>
                    <w:sz w:val="22"/>
                    <w:szCs w:val="22"/>
                    <w14:ligatures w14:val="none"/>
                  </w:rPr>
                </w:rPrChange>
              </w:rPr>
            </w:pPr>
            <w:ins w:id="525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59" w:author="Jujia Li" w:date="2025-08-11T19:44:00Z" w16du:dateUtc="2025-08-12T00:44:00Z">
                    <w:rPr>
                      <w:rFonts w:ascii="Aptos Narrow" w:eastAsia="Times New Roman" w:hAnsi="Aptos Narrow" w:cs="Times New Roman"/>
                      <w:color w:val="000000"/>
                      <w:kern w:val="0"/>
                      <w:sz w:val="22"/>
                      <w:szCs w:val="22"/>
                      <w14:ligatures w14:val="none"/>
                    </w:rPr>
                  </w:rPrChange>
                </w:rPr>
                <w:t>-12.73</w:t>
              </w:r>
            </w:ins>
          </w:p>
        </w:tc>
        <w:tc>
          <w:tcPr>
            <w:tcW w:w="1440" w:type="dxa"/>
            <w:noWrap/>
            <w:vAlign w:val="bottom"/>
            <w:hideMark/>
          </w:tcPr>
          <w:p w14:paraId="07929656" w14:textId="77777777" w:rsidR="001878ED" w:rsidRPr="00D94444" w:rsidRDefault="001878ED" w:rsidP="001878ED">
            <w:pPr>
              <w:spacing w:after="0" w:line="240" w:lineRule="auto"/>
              <w:jc w:val="right"/>
              <w:rPr>
                <w:ins w:id="5260" w:author="Jujia Li" w:date="2025-08-11T19:38:00Z" w16du:dateUtc="2025-08-12T00:38:00Z"/>
                <w:rFonts w:ascii="Times New Roman" w:eastAsia="Times New Roman" w:hAnsi="Times New Roman" w:cs="Times New Roman"/>
                <w:color w:val="000000"/>
                <w:kern w:val="0"/>
                <w:sz w:val="18"/>
                <w:szCs w:val="18"/>
                <w14:ligatures w14:val="none"/>
                <w:rPrChange w:id="5261" w:author="Jujia Li" w:date="2025-08-11T19:44:00Z" w16du:dateUtc="2025-08-12T00:44:00Z">
                  <w:rPr>
                    <w:ins w:id="5262" w:author="Jujia Li" w:date="2025-08-11T19:38:00Z" w16du:dateUtc="2025-08-12T00:38:00Z"/>
                    <w:rFonts w:ascii="Aptos Narrow" w:eastAsia="Times New Roman" w:hAnsi="Aptos Narrow" w:cs="Times New Roman"/>
                    <w:color w:val="000000"/>
                    <w:kern w:val="0"/>
                    <w:sz w:val="22"/>
                    <w:szCs w:val="22"/>
                    <w14:ligatures w14:val="none"/>
                  </w:rPr>
                </w:rPrChange>
              </w:rPr>
            </w:pPr>
            <w:ins w:id="526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64" w:author="Jujia Li" w:date="2025-08-11T19:44:00Z" w16du:dateUtc="2025-08-12T00:44:00Z">
                    <w:rPr>
                      <w:rFonts w:ascii="Aptos Narrow" w:eastAsia="Times New Roman" w:hAnsi="Aptos Narrow" w:cs="Times New Roman"/>
                      <w:color w:val="000000"/>
                      <w:kern w:val="0"/>
                      <w:sz w:val="22"/>
                      <w:szCs w:val="22"/>
                      <w14:ligatures w14:val="none"/>
                    </w:rPr>
                  </w:rPrChange>
                </w:rPr>
                <w:t>0.63</w:t>
              </w:r>
            </w:ins>
          </w:p>
        </w:tc>
        <w:tc>
          <w:tcPr>
            <w:tcW w:w="1642" w:type="dxa"/>
            <w:noWrap/>
            <w:vAlign w:val="bottom"/>
            <w:hideMark/>
          </w:tcPr>
          <w:p w14:paraId="1D9E030A" w14:textId="77777777" w:rsidR="001878ED" w:rsidRPr="00D94444" w:rsidRDefault="001878ED" w:rsidP="001878ED">
            <w:pPr>
              <w:spacing w:after="0" w:line="240" w:lineRule="auto"/>
              <w:jc w:val="right"/>
              <w:rPr>
                <w:ins w:id="5265" w:author="Jujia Li" w:date="2025-08-11T19:38:00Z" w16du:dateUtc="2025-08-12T00:38:00Z"/>
                <w:rFonts w:ascii="Times New Roman" w:eastAsia="Times New Roman" w:hAnsi="Times New Roman" w:cs="Times New Roman"/>
                <w:color w:val="000000"/>
                <w:kern w:val="0"/>
                <w:sz w:val="18"/>
                <w:szCs w:val="18"/>
                <w14:ligatures w14:val="none"/>
                <w:rPrChange w:id="5266" w:author="Jujia Li" w:date="2025-08-11T19:44:00Z" w16du:dateUtc="2025-08-12T00:44:00Z">
                  <w:rPr>
                    <w:ins w:id="5267" w:author="Jujia Li" w:date="2025-08-11T19:38:00Z" w16du:dateUtc="2025-08-12T00:38:00Z"/>
                    <w:rFonts w:ascii="Aptos Narrow" w:eastAsia="Times New Roman" w:hAnsi="Aptos Narrow" w:cs="Times New Roman"/>
                    <w:color w:val="000000"/>
                    <w:kern w:val="0"/>
                    <w:sz w:val="22"/>
                    <w:szCs w:val="22"/>
                    <w14:ligatures w14:val="none"/>
                  </w:rPr>
                </w:rPrChange>
              </w:rPr>
            </w:pPr>
            <w:ins w:id="526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69" w:author="Jujia Li" w:date="2025-08-11T19:44:00Z" w16du:dateUtc="2025-08-12T00:44:00Z">
                    <w:rPr>
                      <w:rFonts w:ascii="Aptos Narrow" w:eastAsia="Times New Roman" w:hAnsi="Aptos Narrow" w:cs="Times New Roman"/>
                      <w:color w:val="000000"/>
                      <w:kern w:val="0"/>
                      <w:sz w:val="22"/>
                      <w:szCs w:val="22"/>
                      <w14:ligatures w14:val="none"/>
                    </w:rPr>
                  </w:rPrChange>
                </w:rPr>
                <w:t>2.97</w:t>
              </w:r>
            </w:ins>
          </w:p>
        </w:tc>
        <w:tc>
          <w:tcPr>
            <w:tcW w:w="1630" w:type="dxa"/>
            <w:noWrap/>
            <w:vAlign w:val="bottom"/>
            <w:hideMark/>
          </w:tcPr>
          <w:p w14:paraId="51E74709" w14:textId="77777777" w:rsidR="001878ED" w:rsidRPr="00D94444" w:rsidRDefault="001878ED" w:rsidP="001878ED">
            <w:pPr>
              <w:spacing w:after="0" w:line="240" w:lineRule="auto"/>
              <w:jc w:val="right"/>
              <w:rPr>
                <w:ins w:id="5270" w:author="Jujia Li" w:date="2025-08-11T19:38:00Z" w16du:dateUtc="2025-08-12T00:38:00Z"/>
                <w:rFonts w:ascii="Times New Roman" w:eastAsia="Times New Roman" w:hAnsi="Times New Roman" w:cs="Times New Roman"/>
                <w:color w:val="000000"/>
                <w:kern w:val="0"/>
                <w:sz w:val="18"/>
                <w:szCs w:val="18"/>
                <w14:ligatures w14:val="none"/>
                <w:rPrChange w:id="5271" w:author="Jujia Li" w:date="2025-08-11T19:44:00Z" w16du:dateUtc="2025-08-12T00:44:00Z">
                  <w:rPr>
                    <w:ins w:id="5272" w:author="Jujia Li" w:date="2025-08-11T19:38:00Z" w16du:dateUtc="2025-08-12T00:38:00Z"/>
                    <w:rFonts w:ascii="Aptos Narrow" w:eastAsia="Times New Roman" w:hAnsi="Aptos Narrow" w:cs="Times New Roman"/>
                    <w:color w:val="000000"/>
                    <w:kern w:val="0"/>
                    <w:sz w:val="22"/>
                    <w:szCs w:val="22"/>
                    <w14:ligatures w14:val="none"/>
                  </w:rPr>
                </w:rPrChange>
              </w:rPr>
            </w:pPr>
            <w:ins w:id="527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74" w:author="Jujia Li" w:date="2025-08-11T19:44:00Z" w16du:dateUtc="2025-08-12T00:44:00Z">
                    <w:rPr>
                      <w:rFonts w:ascii="Aptos Narrow" w:eastAsia="Times New Roman" w:hAnsi="Aptos Narrow" w:cs="Times New Roman"/>
                      <w:color w:val="000000"/>
                      <w:kern w:val="0"/>
                      <w:sz w:val="22"/>
                      <w:szCs w:val="22"/>
                      <w14:ligatures w14:val="none"/>
                    </w:rPr>
                  </w:rPrChange>
                </w:rPr>
                <w:t>1.87</w:t>
              </w:r>
            </w:ins>
          </w:p>
        </w:tc>
        <w:tc>
          <w:tcPr>
            <w:tcW w:w="1790" w:type="dxa"/>
            <w:noWrap/>
            <w:vAlign w:val="bottom"/>
            <w:hideMark/>
          </w:tcPr>
          <w:p w14:paraId="309D0B26" w14:textId="77777777" w:rsidR="001878ED" w:rsidRPr="00D94444" w:rsidRDefault="001878ED" w:rsidP="001878ED">
            <w:pPr>
              <w:spacing w:after="0" w:line="240" w:lineRule="auto"/>
              <w:jc w:val="right"/>
              <w:rPr>
                <w:ins w:id="5275" w:author="Jujia Li" w:date="2025-08-11T19:38:00Z" w16du:dateUtc="2025-08-12T00:38:00Z"/>
                <w:rFonts w:ascii="Times New Roman" w:eastAsia="Times New Roman" w:hAnsi="Times New Roman" w:cs="Times New Roman"/>
                <w:color w:val="000000"/>
                <w:kern w:val="0"/>
                <w:sz w:val="18"/>
                <w:szCs w:val="18"/>
                <w14:ligatures w14:val="none"/>
                <w:rPrChange w:id="5276" w:author="Jujia Li" w:date="2025-08-11T19:44:00Z" w16du:dateUtc="2025-08-12T00:44:00Z">
                  <w:rPr>
                    <w:ins w:id="5277" w:author="Jujia Li" w:date="2025-08-11T19:38:00Z" w16du:dateUtc="2025-08-12T00:38:00Z"/>
                    <w:rFonts w:ascii="Aptos Narrow" w:eastAsia="Times New Roman" w:hAnsi="Aptos Narrow" w:cs="Times New Roman"/>
                    <w:color w:val="000000"/>
                    <w:kern w:val="0"/>
                    <w:sz w:val="22"/>
                    <w:szCs w:val="22"/>
                    <w14:ligatures w14:val="none"/>
                  </w:rPr>
                </w:rPrChange>
              </w:rPr>
            </w:pPr>
            <w:ins w:id="52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79" w:author="Jujia Li" w:date="2025-08-11T19:44:00Z" w16du:dateUtc="2025-08-12T00:44:00Z">
                    <w:rPr>
                      <w:rFonts w:ascii="Aptos Narrow" w:eastAsia="Times New Roman" w:hAnsi="Aptos Narrow" w:cs="Times New Roman"/>
                      <w:color w:val="000000"/>
                      <w:kern w:val="0"/>
                      <w:sz w:val="22"/>
                      <w:szCs w:val="22"/>
                      <w14:ligatures w14:val="none"/>
                    </w:rPr>
                  </w:rPrChange>
                </w:rPr>
                <w:t>86.91</w:t>
              </w:r>
            </w:ins>
          </w:p>
        </w:tc>
      </w:tr>
      <w:tr w:rsidR="00DD51F8" w:rsidRPr="00DD51F8" w14:paraId="3064D379" w14:textId="77777777" w:rsidTr="00502FAC">
        <w:trPr>
          <w:trHeight w:val="300"/>
          <w:ins w:id="5280" w:author="Jujia Li" w:date="2025-08-11T19:38:00Z"/>
        </w:trPr>
        <w:tc>
          <w:tcPr>
            <w:tcW w:w="1350" w:type="dxa"/>
            <w:noWrap/>
            <w:vAlign w:val="bottom"/>
            <w:hideMark/>
          </w:tcPr>
          <w:p w14:paraId="7F72B5D4" w14:textId="77777777" w:rsidR="001878ED" w:rsidRPr="00D94444" w:rsidRDefault="001878ED" w:rsidP="001878ED">
            <w:pPr>
              <w:spacing w:after="0" w:line="240" w:lineRule="auto"/>
              <w:rPr>
                <w:ins w:id="5281" w:author="Jujia Li" w:date="2025-08-11T19:38:00Z" w16du:dateUtc="2025-08-12T00:38:00Z"/>
                <w:rFonts w:ascii="Times New Roman" w:eastAsia="Times New Roman" w:hAnsi="Times New Roman" w:cs="Times New Roman"/>
                <w:color w:val="000000"/>
                <w:kern w:val="0"/>
                <w:sz w:val="18"/>
                <w:szCs w:val="18"/>
                <w14:ligatures w14:val="none"/>
                <w:rPrChange w:id="5282" w:author="Jujia Li" w:date="2025-08-11T19:44:00Z" w16du:dateUtc="2025-08-12T00:44:00Z">
                  <w:rPr>
                    <w:ins w:id="5283" w:author="Jujia Li" w:date="2025-08-11T19:38:00Z" w16du:dateUtc="2025-08-12T00:38:00Z"/>
                    <w:rFonts w:ascii="Aptos Narrow" w:eastAsia="Times New Roman" w:hAnsi="Aptos Narrow" w:cs="Times New Roman"/>
                    <w:color w:val="000000"/>
                    <w:kern w:val="0"/>
                    <w:sz w:val="22"/>
                    <w:szCs w:val="22"/>
                    <w14:ligatures w14:val="none"/>
                  </w:rPr>
                </w:rPrChange>
              </w:rPr>
            </w:pPr>
            <w:ins w:id="528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85" w:author="Jujia Li" w:date="2025-08-11T19:44:00Z" w16du:dateUtc="2025-08-12T00:44:00Z">
                    <w:rPr>
                      <w:rFonts w:ascii="Aptos Narrow" w:eastAsia="Times New Roman" w:hAnsi="Aptos Narrow" w:cs="Times New Roman"/>
                      <w:color w:val="000000"/>
                      <w:kern w:val="0"/>
                      <w:sz w:val="22"/>
                      <w:szCs w:val="22"/>
                      <w14:ligatures w14:val="none"/>
                    </w:rPr>
                  </w:rPrChange>
                </w:rPr>
                <w:t>Etowah</w:t>
              </w:r>
            </w:ins>
          </w:p>
        </w:tc>
        <w:tc>
          <w:tcPr>
            <w:tcW w:w="1508" w:type="dxa"/>
            <w:noWrap/>
            <w:vAlign w:val="bottom"/>
            <w:hideMark/>
          </w:tcPr>
          <w:p w14:paraId="6EB6956D" w14:textId="77777777" w:rsidR="001878ED" w:rsidRPr="00D94444" w:rsidRDefault="001878ED" w:rsidP="001878ED">
            <w:pPr>
              <w:spacing w:after="0" w:line="240" w:lineRule="auto"/>
              <w:jc w:val="right"/>
              <w:rPr>
                <w:ins w:id="5286" w:author="Jujia Li" w:date="2025-08-11T19:38:00Z" w16du:dateUtc="2025-08-12T00:38:00Z"/>
                <w:rFonts w:ascii="Times New Roman" w:eastAsia="Times New Roman" w:hAnsi="Times New Roman" w:cs="Times New Roman"/>
                <w:color w:val="000000"/>
                <w:kern w:val="0"/>
                <w:sz w:val="18"/>
                <w:szCs w:val="18"/>
                <w14:ligatures w14:val="none"/>
                <w:rPrChange w:id="5287" w:author="Jujia Li" w:date="2025-08-11T19:44:00Z" w16du:dateUtc="2025-08-12T00:44:00Z">
                  <w:rPr>
                    <w:ins w:id="5288" w:author="Jujia Li" w:date="2025-08-11T19:38:00Z" w16du:dateUtc="2025-08-12T00:38:00Z"/>
                    <w:rFonts w:ascii="Aptos Narrow" w:eastAsia="Times New Roman" w:hAnsi="Aptos Narrow" w:cs="Times New Roman"/>
                    <w:color w:val="000000"/>
                    <w:kern w:val="0"/>
                    <w:sz w:val="22"/>
                    <w:szCs w:val="22"/>
                    <w14:ligatures w14:val="none"/>
                  </w:rPr>
                </w:rPrChange>
              </w:rPr>
            </w:pPr>
            <w:ins w:id="528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90" w:author="Jujia Li" w:date="2025-08-11T19:44:00Z" w16du:dateUtc="2025-08-12T00:44:00Z">
                    <w:rPr>
                      <w:rFonts w:ascii="Aptos Narrow" w:eastAsia="Times New Roman" w:hAnsi="Aptos Narrow" w:cs="Times New Roman"/>
                      <w:color w:val="000000"/>
                      <w:kern w:val="0"/>
                      <w:sz w:val="22"/>
                      <w:szCs w:val="22"/>
                      <w14:ligatures w14:val="none"/>
                    </w:rPr>
                  </w:rPrChange>
                </w:rPr>
                <w:t>-13.35</w:t>
              </w:r>
            </w:ins>
          </w:p>
        </w:tc>
        <w:tc>
          <w:tcPr>
            <w:tcW w:w="1440" w:type="dxa"/>
            <w:noWrap/>
            <w:vAlign w:val="bottom"/>
            <w:hideMark/>
          </w:tcPr>
          <w:p w14:paraId="6D8F69E9" w14:textId="77777777" w:rsidR="001878ED" w:rsidRPr="00D94444" w:rsidRDefault="001878ED" w:rsidP="001878ED">
            <w:pPr>
              <w:spacing w:after="0" w:line="240" w:lineRule="auto"/>
              <w:jc w:val="right"/>
              <w:rPr>
                <w:ins w:id="5291" w:author="Jujia Li" w:date="2025-08-11T19:38:00Z" w16du:dateUtc="2025-08-12T00:38:00Z"/>
                <w:rFonts w:ascii="Times New Roman" w:eastAsia="Times New Roman" w:hAnsi="Times New Roman" w:cs="Times New Roman"/>
                <w:color w:val="000000"/>
                <w:kern w:val="0"/>
                <w:sz w:val="18"/>
                <w:szCs w:val="18"/>
                <w14:ligatures w14:val="none"/>
                <w:rPrChange w:id="5292" w:author="Jujia Li" w:date="2025-08-11T19:44:00Z" w16du:dateUtc="2025-08-12T00:44:00Z">
                  <w:rPr>
                    <w:ins w:id="5293" w:author="Jujia Li" w:date="2025-08-11T19:38:00Z" w16du:dateUtc="2025-08-12T00:38:00Z"/>
                    <w:rFonts w:ascii="Aptos Narrow" w:eastAsia="Times New Roman" w:hAnsi="Aptos Narrow" w:cs="Times New Roman"/>
                    <w:color w:val="000000"/>
                    <w:kern w:val="0"/>
                    <w:sz w:val="22"/>
                    <w:szCs w:val="22"/>
                    <w14:ligatures w14:val="none"/>
                  </w:rPr>
                </w:rPrChange>
              </w:rPr>
            </w:pPr>
            <w:ins w:id="529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95" w:author="Jujia Li" w:date="2025-08-11T19:44:00Z" w16du:dateUtc="2025-08-12T00:44:00Z">
                    <w:rPr>
                      <w:rFonts w:ascii="Aptos Narrow" w:eastAsia="Times New Roman" w:hAnsi="Aptos Narrow" w:cs="Times New Roman"/>
                      <w:color w:val="000000"/>
                      <w:kern w:val="0"/>
                      <w:sz w:val="22"/>
                      <w:szCs w:val="22"/>
                      <w14:ligatures w14:val="none"/>
                    </w:rPr>
                  </w:rPrChange>
                </w:rPr>
                <w:t>0.48</w:t>
              </w:r>
            </w:ins>
          </w:p>
        </w:tc>
        <w:tc>
          <w:tcPr>
            <w:tcW w:w="1642" w:type="dxa"/>
            <w:noWrap/>
            <w:vAlign w:val="bottom"/>
            <w:hideMark/>
          </w:tcPr>
          <w:p w14:paraId="31DEFE77" w14:textId="77777777" w:rsidR="001878ED" w:rsidRPr="00D94444" w:rsidRDefault="001878ED" w:rsidP="001878ED">
            <w:pPr>
              <w:spacing w:after="0" w:line="240" w:lineRule="auto"/>
              <w:jc w:val="right"/>
              <w:rPr>
                <w:ins w:id="5296" w:author="Jujia Li" w:date="2025-08-11T19:38:00Z" w16du:dateUtc="2025-08-12T00:38:00Z"/>
                <w:rFonts w:ascii="Times New Roman" w:eastAsia="Times New Roman" w:hAnsi="Times New Roman" w:cs="Times New Roman"/>
                <w:color w:val="000000"/>
                <w:kern w:val="0"/>
                <w:sz w:val="18"/>
                <w:szCs w:val="18"/>
                <w14:ligatures w14:val="none"/>
                <w:rPrChange w:id="5297" w:author="Jujia Li" w:date="2025-08-11T19:44:00Z" w16du:dateUtc="2025-08-12T00:44:00Z">
                  <w:rPr>
                    <w:ins w:id="5298" w:author="Jujia Li" w:date="2025-08-11T19:38:00Z" w16du:dateUtc="2025-08-12T00:38:00Z"/>
                    <w:rFonts w:ascii="Aptos Narrow" w:eastAsia="Times New Roman" w:hAnsi="Aptos Narrow" w:cs="Times New Roman"/>
                    <w:color w:val="000000"/>
                    <w:kern w:val="0"/>
                    <w:sz w:val="22"/>
                    <w:szCs w:val="22"/>
                    <w14:ligatures w14:val="none"/>
                  </w:rPr>
                </w:rPrChange>
              </w:rPr>
            </w:pPr>
            <w:ins w:id="529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00" w:author="Jujia Li" w:date="2025-08-11T19:44:00Z" w16du:dateUtc="2025-08-12T00:44:00Z">
                    <w:rPr>
                      <w:rFonts w:ascii="Aptos Narrow" w:eastAsia="Times New Roman" w:hAnsi="Aptos Narrow" w:cs="Times New Roman"/>
                      <w:color w:val="000000"/>
                      <w:kern w:val="0"/>
                      <w:sz w:val="22"/>
                      <w:szCs w:val="22"/>
                      <w14:ligatures w14:val="none"/>
                    </w:rPr>
                  </w:rPrChange>
                </w:rPr>
                <w:t>1.59</w:t>
              </w:r>
            </w:ins>
          </w:p>
        </w:tc>
        <w:tc>
          <w:tcPr>
            <w:tcW w:w="1630" w:type="dxa"/>
            <w:noWrap/>
            <w:vAlign w:val="bottom"/>
            <w:hideMark/>
          </w:tcPr>
          <w:p w14:paraId="52D4E795" w14:textId="77777777" w:rsidR="001878ED" w:rsidRPr="00D94444" w:rsidRDefault="001878ED" w:rsidP="001878ED">
            <w:pPr>
              <w:spacing w:after="0" w:line="240" w:lineRule="auto"/>
              <w:jc w:val="right"/>
              <w:rPr>
                <w:ins w:id="5301" w:author="Jujia Li" w:date="2025-08-11T19:38:00Z" w16du:dateUtc="2025-08-12T00:38:00Z"/>
                <w:rFonts w:ascii="Times New Roman" w:eastAsia="Times New Roman" w:hAnsi="Times New Roman" w:cs="Times New Roman"/>
                <w:color w:val="000000"/>
                <w:kern w:val="0"/>
                <w:sz w:val="18"/>
                <w:szCs w:val="18"/>
                <w14:ligatures w14:val="none"/>
                <w:rPrChange w:id="5302" w:author="Jujia Li" w:date="2025-08-11T19:44:00Z" w16du:dateUtc="2025-08-12T00:44:00Z">
                  <w:rPr>
                    <w:ins w:id="5303" w:author="Jujia Li" w:date="2025-08-11T19:38:00Z" w16du:dateUtc="2025-08-12T00:38:00Z"/>
                    <w:rFonts w:ascii="Aptos Narrow" w:eastAsia="Times New Roman" w:hAnsi="Aptos Narrow" w:cs="Times New Roman"/>
                    <w:color w:val="000000"/>
                    <w:kern w:val="0"/>
                    <w:sz w:val="22"/>
                    <w:szCs w:val="22"/>
                    <w14:ligatures w14:val="none"/>
                  </w:rPr>
                </w:rPrChange>
              </w:rPr>
            </w:pPr>
            <w:ins w:id="530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05" w:author="Jujia Li" w:date="2025-08-11T19:44:00Z" w16du:dateUtc="2025-08-12T00:44:00Z">
                    <w:rPr>
                      <w:rFonts w:ascii="Aptos Narrow" w:eastAsia="Times New Roman" w:hAnsi="Aptos Narrow" w:cs="Times New Roman"/>
                      <w:color w:val="000000"/>
                      <w:kern w:val="0"/>
                      <w:sz w:val="22"/>
                      <w:szCs w:val="22"/>
                      <w14:ligatures w14:val="none"/>
                    </w:rPr>
                  </w:rPrChange>
                </w:rPr>
                <w:t>1.62</w:t>
              </w:r>
            </w:ins>
          </w:p>
        </w:tc>
        <w:tc>
          <w:tcPr>
            <w:tcW w:w="1790" w:type="dxa"/>
            <w:noWrap/>
            <w:vAlign w:val="bottom"/>
            <w:hideMark/>
          </w:tcPr>
          <w:p w14:paraId="4CC51C7D" w14:textId="77777777" w:rsidR="001878ED" w:rsidRPr="00D94444" w:rsidRDefault="001878ED" w:rsidP="001878ED">
            <w:pPr>
              <w:spacing w:after="0" w:line="240" w:lineRule="auto"/>
              <w:jc w:val="right"/>
              <w:rPr>
                <w:ins w:id="5306" w:author="Jujia Li" w:date="2025-08-11T19:38:00Z" w16du:dateUtc="2025-08-12T00:38:00Z"/>
                <w:rFonts w:ascii="Times New Roman" w:eastAsia="Times New Roman" w:hAnsi="Times New Roman" w:cs="Times New Roman"/>
                <w:color w:val="000000"/>
                <w:kern w:val="0"/>
                <w:sz w:val="18"/>
                <w:szCs w:val="18"/>
                <w14:ligatures w14:val="none"/>
                <w:rPrChange w:id="5307" w:author="Jujia Li" w:date="2025-08-11T19:44:00Z" w16du:dateUtc="2025-08-12T00:44:00Z">
                  <w:rPr>
                    <w:ins w:id="5308" w:author="Jujia Li" w:date="2025-08-11T19:38:00Z" w16du:dateUtc="2025-08-12T00:38:00Z"/>
                    <w:rFonts w:ascii="Aptos Narrow" w:eastAsia="Times New Roman" w:hAnsi="Aptos Narrow" w:cs="Times New Roman"/>
                    <w:color w:val="000000"/>
                    <w:kern w:val="0"/>
                    <w:sz w:val="22"/>
                    <w:szCs w:val="22"/>
                    <w14:ligatures w14:val="none"/>
                  </w:rPr>
                </w:rPrChange>
              </w:rPr>
            </w:pPr>
            <w:ins w:id="530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10" w:author="Jujia Li" w:date="2025-08-11T19:44:00Z" w16du:dateUtc="2025-08-12T00:44:00Z">
                    <w:rPr>
                      <w:rFonts w:ascii="Aptos Narrow" w:eastAsia="Times New Roman" w:hAnsi="Aptos Narrow" w:cs="Times New Roman"/>
                      <w:color w:val="000000"/>
                      <w:kern w:val="0"/>
                      <w:sz w:val="22"/>
                      <w:szCs w:val="22"/>
                      <w14:ligatures w14:val="none"/>
                    </w:rPr>
                  </w:rPrChange>
                </w:rPr>
                <w:t>61.80</w:t>
              </w:r>
            </w:ins>
          </w:p>
        </w:tc>
      </w:tr>
      <w:tr w:rsidR="00DD51F8" w:rsidRPr="00DD51F8" w14:paraId="26010C7F" w14:textId="77777777" w:rsidTr="00502FAC">
        <w:trPr>
          <w:trHeight w:val="300"/>
          <w:ins w:id="5311" w:author="Jujia Li" w:date="2025-08-11T19:38:00Z"/>
        </w:trPr>
        <w:tc>
          <w:tcPr>
            <w:tcW w:w="1350" w:type="dxa"/>
            <w:noWrap/>
            <w:vAlign w:val="bottom"/>
            <w:hideMark/>
          </w:tcPr>
          <w:p w14:paraId="57F9B074" w14:textId="77777777" w:rsidR="001878ED" w:rsidRPr="00D94444" w:rsidRDefault="001878ED" w:rsidP="001878ED">
            <w:pPr>
              <w:spacing w:after="0" w:line="240" w:lineRule="auto"/>
              <w:rPr>
                <w:ins w:id="5312" w:author="Jujia Li" w:date="2025-08-11T19:38:00Z" w16du:dateUtc="2025-08-12T00:38:00Z"/>
                <w:rFonts w:ascii="Times New Roman" w:eastAsia="Times New Roman" w:hAnsi="Times New Roman" w:cs="Times New Roman"/>
                <w:color w:val="000000"/>
                <w:kern w:val="0"/>
                <w:sz w:val="18"/>
                <w:szCs w:val="18"/>
                <w14:ligatures w14:val="none"/>
                <w:rPrChange w:id="5313" w:author="Jujia Li" w:date="2025-08-11T19:44:00Z" w16du:dateUtc="2025-08-12T00:44:00Z">
                  <w:rPr>
                    <w:ins w:id="5314" w:author="Jujia Li" w:date="2025-08-11T19:38:00Z" w16du:dateUtc="2025-08-12T00:38:00Z"/>
                    <w:rFonts w:ascii="Aptos Narrow" w:eastAsia="Times New Roman" w:hAnsi="Aptos Narrow" w:cs="Times New Roman"/>
                    <w:color w:val="000000"/>
                    <w:kern w:val="0"/>
                    <w:sz w:val="22"/>
                    <w:szCs w:val="22"/>
                    <w14:ligatures w14:val="none"/>
                  </w:rPr>
                </w:rPrChange>
              </w:rPr>
            </w:pPr>
            <w:ins w:id="531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16" w:author="Jujia Li" w:date="2025-08-11T19:44:00Z" w16du:dateUtc="2025-08-12T00:44:00Z">
                    <w:rPr>
                      <w:rFonts w:ascii="Aptos Narrow" w:eastAsia="Times New Roman" w:hAnsi="Aptos Narrow" w:cs="Times New Roman"/>
                      <w:color w:val="000000"/>
                      <w:kern w:val="0"/>
                      <w:sz w:val="22"/>
                      <w:szCs w:val="22"/>
                      <w14:ligatures w14:val="none"/>
                    </w:rPr>
                  </w:rPrChange>
                </w:rPr>
                <w:t>Franklin</w:t>
              </w:r>
            </w:ins>
          </w:p>
        </w:tc>
        <w:tc>
          <w:tcPr>
            <w:tcW w:w="1508" w:type="dxa"/>
            <w:noWrap/>
            <w:vAlign w:val="bottom"/>
            <w:hideMark/>
          </w:tcPr>
          <w:p w14:paraId="20F331FA" w14:textId="77777777" w:rsidR="001878ED" w:rsidRPr="00D94444" w:rsidRDefault="001878ED" w:rsidP="001878ED">
            <w:pPr>
              <w:spacing w:after="0" w:line="240" w:lineRule="auto"/>
              <w:jc w:val="right"/>
              <w:rPr>
                <w:ins w:id="5317" w:author="Jujia Li" w:date="2025-08-11T19:38:00Z" w16du:dateUtc="2025-08-12T00:38:00Z"/>
                <w:rFonts w:ascii="Times New Roman" w:eastAsia="Times New Roman" w:hAnsi="Times New Roman" w:cs="Times New Roman"/>
                <w:color w:val="000000"/>
                <w:kern w:val="0"/>
                <w:sz w:val="18"/>
                <w:szCs w:val="18"/>
                <w14:ligatures w14:val="none"/>
                <w:rPrChange w:id="5318" w:author="Jujia Li" w:date="2025-08-11T19:44:00Z" w16du:dateUtc="2025-08-12T00:44:00Z">
                  <w:rPr>
                    <w:ins w:id="5319" w:author="Jujia Li" w:date="2025-08-11T19:38:00Z" w16du:dateUtc="2025-08-12T00:38:00Z"/>
                    <w:rFonts w:ascii="Aptos Narrow" w:eastAsia="Times New Roman" w:hAnsi="Aptos Narrow" w:cs="Times New Roman"/>
                    <w:color w:val="000000"/>
                    <w:kern w:val="0"/>
                    <w:sz w:val="22"/>
                    <w:szCs w:val="22"/>
                    <w14:ligatures w14:val="none"/>
                  </w:rPr>
                </w:rPrChange>
              </w:rPr>
            </w:pPr>
            <w:ins w:id="532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21" w:author="Jujia Li" w:date="2025-08-11T19:44:00Z" w16du:dateUtc="2025-08-12T00:44:00Z">
                    <w:rPr>
                      <w:rFonts w:ascii="Aptos Narrow" w:eastAsia="Times New Roman" w:hAnsi="Aptos Narrow" w:cs="Times New Roman"/>
                      <w:color w:val="000000"/>
                      <w:kern w:val="0"/>
                      <w:sz w:val="22"/>
                      <w:szCs w:val="22"/>
                      <w14:ligatures w14:val="none"/>
                    </w:rPr>
                  </w:rPrChange>
                </w:rPr>
                <w:t>-12.28</w:t>
              </w:r>
            </w:ins>
          </w:p>
        </w:tc>
        <w:tc>
          <w:tcPr>
            <w:tcW w:w="1440" w:type="dxa"/>
            <w:noWrap/>
            <w:vAlign w:val="bottom"/>
            <w:hideMark/>
          </w:tcPr>
          <w:p w14:paraId="2CD10383" w14:textId="77777777" w:rsidR="001878ED" w:rsidRPr="00D94444" w:rsidRDefault="001878ED" w:rsidP="001878ED">
            <w:pPr>
              <w:spacing w:after="0" w:line="240" w:lineRule="auto"/>
              <w:jc w:val="right"/>
              <w:rPr>
                <w:ins w:id="5322" w:author="Jujia Li" w:date="2025-08-11T19:38:00Z" w16du:dateUtc="2025-08-12T00:38:00Z"/>
                <w:rFonts w:ascii="Times New Roman" w:eastAsia="Times New Roman" w:hAnsi="Times New Roman" w:cs="Times New Roman"/>
                <w:color w:val="000000"/>
                <w:kern w:val="0"/>
                <w:sz w:val="18"/>
                <w:szCs w:val="18"/>
                <w14:ligatures w14:val="none"/>
                <w:rPrChange w:id="5323" w:author="Jujia Li" w:date="2025-08-11T19:44:00Z" w16du:dateUtc="2025-08-12T00:44:00Z">
                  <w:rPr>
                    <w:ins w:id="5324" w:author="Jujia Li" w:date="2025-08-11T19:38:00Z" w16du:dateUtc="2025-08-12T00:38:00Z"/>
                    <w:rFonts w:ascii="Aptos Narrow" w:eastAsia="Times New Roman" w:hAnsi="Aptos Narrow" w:cs="Times New Roman"/>
                    <w:color w:val="000000"/>
                    <w:kern w:val="0"/>
                    <w:sz w:val="22"/>
                    <w:szCs w:val="22"/>
                    <w14:ligatures w14:val="none"/>
                  </w:rPr>
                </w:rPrChange>
              </w:rPr>
            </w:pPr>
            <w:ins w:id="532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26"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69807B33" w14:textId="77777777" w:rsidR="001878ED" w:rsidRPr="00D94444" w:rsidRDefault="001878ED" w:rsidP="001878ED">
            <w:pPr>
              <w:spacing w:after="0" w:line="240" w:lineRule="auto"/>
              <w:jc w:val="right"/>
              <w:rPr>
                <w:ins w:id="5327" w:author="Jujia Li" w:date="2025-08-11T19:38:00Z" w16du:dateUtc="2025-08-12T00:38:00Z"/>
                <w:rFonts w:ascii="Times New Roman" w:eastAsia="Times New Roman" w:hAnsi="Times New Roman" w:cs="Times New Roman"/>
                <w:color w:val="000000"/>
                <w:kern w:val="0"/>
                <w:sz w:val="18"/>
                <w:szCs w:val="18"/>
                <w14:ligatures w14:val="none"/>
                <w:rPrChange w:id="5328" w:author="Jujia Li" w:date="2025-08-11T19:44:00Z" w16du:dateUtc="2025-08-12T00:44:00Z">
                  <w:rPr>
                    <w:ins w:id="5329" w:author="Jujia Li" w:date="2025-08-11T19:38:00Z" w16du:dateUtc="2025-08-12T00:38:00Z"/>
                    <w:rFonts w:ascii="Aptos Narrow" w:eastAsia="Times New Roman" w:hAnsi="Aptos Narrow" w:cs="Times New Roman"/>
                    <w:color w:val="000000"/>
                    <w:kern w:val="0"/>
                    <w:sz w:val="22"/>
                    <w:szCs w:val="22"/>
                    <w14:ligatures w14:val="none"/>
                  </w:rPr>
                </w:rPrChange>
              </w:rPr>
            </w:pPr>
            <w:ins w:id="533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31" w:author="Jujia Li" w:date="2025-08-11T19:44:00Z" w16du:dateUtc="2025-08-12T00:44:00Z">
                    <w:rPr>
                      <w:rFonts w:ascii="Aptos Narrow" w:eastAsia="Times New Roman" w:hAnsi="Aptos Narrow" w:cs="Times New Roman"/>
                      <w:color w:val="000000"/>
                      <w:kern w:val="0"/>
                      <w:sz w:val="22"/>
                      <w:szCs w:val="22"/>
                      <w14:ligatures w14:val="none"/>
                    </w:rPr>
                  </w:rPrChange>
                </w:rPr>
                <w:t>4.65</w:t>
              </w:r>
            </w:ins>
          </w:p>
        </w:tc>
        <w:tc>
          <w:tcPr>
            <w:tcW w:w="1630" w:type="dxa"/>
            <w:noWrap/>
            <w:vAlign w:val="bottom"/>
            <w:hideMark/>
          </w:tcPr>
          <w:p w14:paraId="01033FBA" w14:textId="77777777" w:rsidR="001878ED" w:rsidRPr="00D94444" w:rsidRDefault="001878ED" w:rsidP="001878ED">
            <w:pPr>
              <w:spacing w:after="0" w:line="240" w:lineRule="auto"/>
              <w:jc w:val="right"/>
              <w:rPr>
                <w:ins w:id="5332" w:author="Jujia Li" w:date="2025-08-11T19:38:00Z" w16du:dateUtc="2025-08-12T00:38:00Z"/>
                <w:rFonts w:ascii="Times New Roman" w:eastAsia="Times New Roman" w:hAnsi="Times New Roman" w:cs="Times New Roman"/>
                <w:color w:val="000000"/>
                <w:kern w:val="0"/>
                <w:sz w:val="18"/>
                <w:szCs w:val="18"/>
                <w14:ligatures w14:val="none"/>
                <w:rPrChange w:id="5333" w:author="Jujia Li" w:date="2025-08-11T19:44:00Z" w16du:dateUtc="2025-08-12T00:44:00Z">
                  <w:rPr>
                    <w:ins w:id="5334" w:author="Jujia Li" w:date="2025-08-11T19:38:00Z" w16du:dateUtc="2025-08-12T00:38:00Z"/>
                    <w:rFonts w:ascii="Aptos Narrow" w:eastAsia="Times New Roman" w:hAnsi="Aptos Narrow" w:cs="Times New Roman"/>
                    <w:color w:val="000000"/>
                    <w:kern w:val="0"/>
                    <w:sz w:val="22"/>
                    <w:szCs w:val="22"/>
                    <w14:ligatures w14:val="none"/>
                  </w:rPr>
                </w:rPrChange>
              </w:rPr>
            </w:pPr>
            <w:ins w:id="533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36" w:author="Jujia Li" w:date="2025-08-11T19:44:00Z" w16du:dateUtc="2025-08-12T00:44:00Z">
                    <w:rPr>
                      <w:rFonts w:ascii="Aptos Narrow" w:eastAsia="Times New Roman" w:hAnsi="Aptos Narrow" w:cs="Times New Roman"/>
                      <w:color w:val="000000"/>
                      <w:kern w:val="0"/>
                      <w:sz w:val="22"/>
                      <w:szCs w:val="22"/>
                      <w14:ligatures w14:val="none"/>
                    </w:rPr>
                  </w:rPrChange>
                </w:rPr>
                <w:t>1.31</w:t>
              </w:r>
            </w:ins>
          </w:p>
        </w:tc>
        <w:tc>
          <w:tcPr>
            <w:tcW w:w="1790" w:type="dxa"/>
            <w:noWrap/>
            <w:vAlign w:val="bottom"/>
            <w:hideMark/>
          </w:tcPr>
          <w:p w14:paraId="74B08122" w14:textId="77777777" w:rsidR="001878ED" w:rsidRPr="00D94444" w:rsidRDefault="001878ED" w:rsidP="001878ED">
            <w:pPr>
              <w:spacing w:after="0" w:line="240" w:lineRule="auto"/>
              <w:jc w:val="right"/>
              <w:rPr>
                <w:ins w:id="5337" w:author="Jujia Li" w:date="2025-08-11T19:38:00Z" w16du:dateUtc="2025-08-12T00:38:00Z"/>
                <w:rFonts w:ascii="Times New Roman" w:eastAsia="Times New Roman" w:hAnsi="Times New Roman" w:cs="Times New Roman"/>
                <w:color w:val="000000"/>
                <w:kern w:val="0"/>
                <w:sz w:val="18"/>
                <w:szCs w:val="18"/>
                <w14:ligatures w14:val="none"/>
                <w:rPrChange w:id="5338" w:author="Jujia Li" w:date="2025-08-11T19:44:00Z" w16du:dateUtc="2025-08-12T00:44:00Z">
                  <w:rPr>
                    <w:ins w:id="5339" w:author="Jujia Li" w:date="2025-08-11T19:38:00Z" w16du:dateUtc="2025-08-12T00:38:00Z"/>
                    <w:rFonts w:ascii="Aptos Narrow" w:eastAsia="Times New Roman" w:hAnsi="Aptos Narrow" w:cs="Times New Roman"/>
                    <w:color w:val="000000"/>
                    <w:kern w:val="0"/>
                    <w:sz w:val="22"/>
                    <w:szCs w:val="22"/>
                    <w14:ligatures w14:val="none"/>
                  </w:rPr>
                </w:rPrChange>
              </w:rPr>
            </w:pPr>
            <w:ins w:id="534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41" w:author="Jujia Li" w:date="2025-08-11T19:44:00Z" w16du:dateUtc="2025-08-12T00:44:00Z">
                    <w:rPr>
                      <w:rFonts w:ascii="Aptos Narrow" w:eastAsia="Times New Roman" w:hAnsi="Aptos Narrow" w:cs="Times New Roman"/>
                      <w:color w:val="000000"/>
                      <w:kern w:val="0"/>
                      <w:sz w:val="22"/>
                      <w:szCs w:val="22"/>
                      <w14:ligatures w14:val="none"/>
                    </w:rPr>
                  </w:rPrChange>
                </w:rPr>
                <w:t>31.24</w:t>
              </w:r>
            </w:ins>
          </w:p>
        </w:tc>
      </w:tr>
      <w:tr w:rsidR="00DD51F8" w:rsidRPr="00DD51F8" w14:paraId="3DFB01C3" w14:textId="77777777" w:rsidTr="00502FAC">
        <w:trPr>
          <w:trHeight w:val="300"/>
          <w:ins w:id="5342" w:author="Jujia Li" w:date="2025-08-11T19:38:00Z"/>
        </w:trPr>
        <w:tc>
          <w:tcPr>
            <w:tcW w:w="1350" w:type="dxa"/>
            <w:noWrap/>
            <w:vAlign w:val="bottom"/>
            <w:hideMark/>
          </w:tcPr>
          <w:p w14:paraId="4B315BA7" w14:textId="77777777" w:rsidR="001878ED" w:rsidRPr="00D94444" w:rsidRDefault="001878ED" w:rsidP="001878ED">
            <w:pPr>
              <w:spacing w:after="0" w:line="240" w:lineRule="auto"/>
              <w:rPr>
                <w:ins w:id="5343" w:author="Jujia Li" w:date="2025-08-11T19:38:00Z" w16du:dateUtc="2025-08-12T00:38:00Z"/>
                <w:rFonts w:ascii="Times New Roman" w:eastAsia="Times New Roman" w:hAnsi="Times New Roman" w:cs="Times New Roman"/>
                <w:color w:val="000000"/>
                <w:kern w:val="0"/>
                <w:sz w:val="18"/>
                <w:szCs w:val="18"/>
                <w14:ligatures w14:val="none"/>
                <w:rPrChange w:id="5344" w:author="Jujia Li" w:date="2025-08-11T19:44:00Z" w16du:dateUtc="2025-08-12T00:44:00Z">
                  <w:rPr>
                    <w:ins w:id="5345" w:author="Jujia Li" w:date="2025-08-11T19:38:00Z" w16du:dateUtc="2025-08-12T00:38:00Z"/>
                    <w:rFonts w:ascii="Aptos Narrow" w:eastAsia="Times New Roman" w:hAnsi="Aptos Narrow" w:cs="Times New Roman"/>
                    <w:color w:val="000000"/>
                    <w:kern w:val="0"/>
                    <w:sz w:val="22"/>
                    <w:szCs w:val="22"/>
                    <w14:ligatures w14:val="none"/>
                  </w:rPr>
                </w:rPrChange>
              </w:rPr>
            </w:pPr>
            <w:ins w:id="534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47" w:author="Jujia Li" w:date="2025-08-11T19:44:00Z" w16du:dateUtc="2025-08-12T00:44:00Z">
                    <w:rPr>
                      <w:rFonts w:ascii="Aptos Narrow" w:eastAsia="Times New Roman" w:hAnsi="Aptos Narrow" w:cs="Times New Roman"/>
                      <w:color w:val="000000"/>
                      <w:kern w:val="0"/>
                      <w:sz w:val="22"/>
                      <w:szCs w:val="22"/>
                      <w14:ligatures w14:val="none"/>
                    </w:rPr>
                  </w:rPrChange>
                </w:rPr>
                <w:t>Colbert</w:t>
              </w:r>
            </w:ins>
          </w:p>
        </w:tc>
        <w:tc>
          <w:tcPr>
            <w:tcW w:w="1508" w:type="dxa"/>
            <w:noWrap/>
            <w:vAlign w:val="bottom"/>
            <w:hideMark/>
          </w:tcPr>
          <w:p w14:paraId="3F95F3EE" w14:textId="77777777" w:rsidR="001878ED" w:rsidRPr="00D94444" w:rsidRDefault="001878ED" w:rsidP="001878ED">
            <w:pPr>
              <w:spacing w:after="0" w:line="240" w:lineRule="auto"/>
              <w:jc w:val="right"/>
              <w:rPr>
                <w:ins w:id="5348" w:author="Jujia Li" w:date="2025-08-11T19:38:00Z" w16du:dateUtc="2025-08-12T00:38:00Z"/>
                <w:rFonts w:ascii="Times New Roman" w:eastAsia="Times New Roman" w:hAnsi="Times New Roman" w:cs="Times New Roman"/>
                <w:color w:val="000000"/>
                <w:kern w:val="0"/>
                <w:sz w:val="18"/>
                <w:szCs w:val="18"/>
                <w14:ligatures w14:val="none"/>
                <w:rPrChange w:id="5349" w:author="Jujia Li" w:date="2025-08-11T19:44:00Z" w16du:dateUtc="2025-08-12T00:44:00Z">
                  <w:rPr>
                    <w:ins w:id="5350" w:author="Jujia Li" w:date="2025-08-11T19:38:00Z" w16du:dateUtc="2025-08-12T00:38:00Z"/>
                    <w:rFonts w:ascii="Aptos Narrow" w:eastAsia="Times New Roman" w:hAnsi="Aptos Narrow" w:cs="Times New Roman"/>
                    <w:color w:val="000000"/>
                    <w:kern w:val="0"/>
                    <w:sz w:val="22"/>
                    <w:szCs w:val="22"/>
                    <w14:ligatures w14:val="none"/>
                  </w:rPr>
                </w:rPrChange>
              </w:rPr>
            </w:pPr>
            <w:ins w:id="535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52" w:author="Jujia Li" w:date="2025-08-11T19:44:00Z" w16du:dateUtc="2025-08-12T00:44:00Z">
                    <w:rPr>
                      <w:rFonts w:ascii="Aptos Narrow" w:eastAsia="Times New Roman" w:hAnsi="Aptos Narrow" w:cs="Times New Roman"/>
                      <w:color w:val="000000"/>
                      <w:kern w:val="0"/>
                      <w:sz w:val="22"/>
                      <w:szCs w:val="22"/>
                      <w14:ligatures w14:val="none"/>
                    </w:rPr>
                  </w:rPrChange>
                </w:rPr>
                <w:t>-12.44</w:t>
              </w:r>
            </w:ins>
          </w:p>
        </w:tc>
        <w:tc>
          <w:tcPr>
            <w:tcW w:w="1440" w:type="dxa"/>
            <w:noWrap/>
            <w:vAlign w:val="bottom"/>
            <w:hideMark/>
          </w:tcPr>
          <w:p w14:paraId="76BBB844" w14:textId="77777777" w:rsidR="001878ED" w:rsidRPr="00D94444" w:rsidRDefault="001878ED" w:rsidP="001878ED">
            <w:pPr>
              <w:spacing w:after="0" w:line="240" w:lineRule="auto"/>
              <w:jc w:val="right"/>
              <w:rPr>
                <w:ins w:id="5353" w:author="Jujia Li" w:date="2025-08-11T19:38:00Z" w16du:dateUtc="2025-08-12T00:38:00Z"/>
                <w:rFonts w:ascii="Times New Roman" w:eastAsia="Times New Roman" w:hAnsi="Times New Roman" w:cs="Times New Roman"/>
                <w:color w:val="000000"/>
                <w:kern w:val="0"/>
                <w:sz w:val="18"/>
                <w:szCs w:val="18"/>
                <w14:ligatures w14:val="none"/>
                <w:rPrChange w:id="5354" w:author="Jujia Li" w:date="2025-08-11T19:44:00Z" w16du:dateUtc="2025-08-12T00:44:00Z">
                  <w:rPr>
                    <w:ins w:id="5355" w:author="Jujia Li" w:date="2025-08-11T19:38:00Z" w16du:dateUtc="2025-08-12T00:38:00Z"/>
                    <w:rFonts w:ascii="Aptos Narrow" w:eastAsia="Times New Roman" w:hAnsi="Aptos Narrow" w:cs="Times New Roman"/>
                    <w:color w:val="000000"/>
                    <w:kern w:val="0"/>
                    <w:sz w:val="22"/>
                    <w:szCs w:val="22"/>
                    <w14:ligatures w14:val="none"/>
                  </w:rPr>
                </w:rPrChange>
              </w:rPr>
            </w:pPr>
            <w:ins w:id="535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57"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1A98FB7F" w14:textId="77777777" w:rsidR="001878ED" w:rsidRPr="00D94444" w:rsidRDefault="001878ED" w:rsidP="001878ED">
            <w:pPr>
              <w:spacing w:after="0" w:line="240" w:lineRule="auto"/>
              <w:jc w:val="right"/>
              <w:rPr>
                <w:ins w:id="5358" w:author="Jujia Li" w:date="2025-08-11T19:38:00Z" w16du:dateUtc="2025-08-12T00:38:00Z"/>
                <w:rFonts w:ascii="Times New Roman" w:eastAsia="Times New Roman" w:hAnsi="Times New Roman" w:cs="Times New Roman"/>
                <w:color w:val="000000"/>
                <w:kern w:val="0"/>
                <w:sz w:val="18"/>
                <w:szCs w:val="18"/>
                <w14:ligatures w14:val="none"/>
                <w:rPrChange w:id="5359" w:author="Jujia Li" w:date="2025-08-11T19:44:00Z" w16du:dateUtc="2025-08-12T00:44:00Z">
                  <w:rPr>
                    <w:ins w:id="5360" w:author="Jujia Li" w:date="2025-08-11T19:38:00Z" w16du:dateUtc="2025-08-12T00:38:00Z"/>
                    <w:rFonts w:ascii="Aptos Narrow" w:eastAsia="Times New Roman" w:hAnsi="Aptos Narrow" w:cs="Times New Roman"/>
                    <w:color w:val="000000"/>
                    <w:kern w:val="0"/>
                    <w:sz w:val="22"/>
                    <w:szCs w:val="22"/>
                    <w14:ligatures w14:val="none"/>
                  </w:rPr>
                </w:rPrChange>
              </w:rPr>
            </w:pPr>
            <w:ins w:id="536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62" w:author="Jujia Li" w:date="2025-08-11T19:44:00Z" w16du:dateUtc="2025-08-12T00:44:00Z">
                    <w:rPr>
                      <w:rFonts w:ascii="Aptos Narrow" w:eastAsia="Times New Roman" w:hAnsi="Aptos Narrow" w:cs="Times New Roman"/>
                      <w:color w:val="000000"/>
                      <w:kern w:val="0"/>
                      <w:sz w:val="22"/>
                      <w:szCs w:val="22"/>
                      <w14:ligatures w14:val="none"/>
                    </w:rPr>
                  </w:rPrChange>
                </w:rPr>
                <w:t>3.94</w:t>
              </w:r>
            </w:ins>
          </w:p>
        </w:tc>
        <w:tc>
          <w:tcPr>
            <w:tcW w:w="1630" w:type="dxa"/>
            <w:noWrap/>
            <w:vAlign w:val="bottom"/>
            <w:hideMark/>
          </w:tcPr>
          <w:p w14:paraId="79F4F519" w14:textId="77777777" w:rsidR="001878ED" w:rsidRPr="00D94444" w:rsidRDefault="001878ED" w:rsidP="001878ED">
            <w:pPr>
              <w:spacing w:after="0" w:line="240" w:lineRule="auto"/>
              <w:jc w:val="right"/>
              <w:rPr>
                <w:ins w:id="5363" w:author="Jujia Li" w:date="2025-08-11T19:38:00Z" w16du:dateUtc="2025-08-12T00:38:00Z"/>
                <w:rFonts w:ascii="Times New Roman" w:eastAsia="Times New Roman" w:hAnsi="Times New Roman" w:cs="Times New Roman"/>
                <w:color w:val="000000"/>
                <w:kern w:val="0"/>
                <w:sz w:val="18"/>
                <w:szCs w:val="18"/>
                <w14:ligatures w14:val="none"/>
                <w:rPrChange w:id="5364" w:author="Jujia Li" w:date="2025-08-11T19:44:00Z" w16du:dateUtc="2025-08-12T00:44:00Z">
                  <w:rPr>
                    <w:ins w:id="5365" w:author="Jujia Li" w:date="2025-08-11T19:38:00Z" w16du:dateUtc="2025-08-12T00:38:00Z"/>
                    <w:rFonts w:ascii="Aptos Narrow" w:eastAsia="Times New Roman" w:hAnsi="Aptos Narrow" w:cs="Times New Roman"/>
                    <w:color w:val="000000"/>
                    <w:kern w:val="0"/>
                    <w:sz w:val="22"/>
                    <w:szCs w:val="22"/>
                    <w14:ligatures w14:val="none"/>
                  </w:rPr>
                </w:rPrChange>
              </w:rPr>
            </w:pPr>
            <w:ins w:id="536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67"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790" w:type="dxa"/>
            <w:noWrap/>
            <w:vAlign w:val="bottom"/>
            <w:hideMark/>
          </w:tcPr>
          <w:p w14:paraId="456BC89A" w14:textId="77777777" w:rsidR="001878ED" w:rsidRPr="00D94444" w:rsidRDefault="001878ED" w:rsidP="001878ED">
            <w:pPr>
              <w:spacing w:after="0" w:line="240" w:lineRule="auto"/>
              <w:jc w:val="right"/>
              <w:rPr>
                <w:ins w:id="5368" w:author="Jujia Li" w:date="2025-08-11T19:38:00Z" w16du:dateUtc="2025-08-12T00:38:00Z"/>
                <w:rFonts w:ascii="Times New Roman" w:eastAsia="Times New Roman" w:hAnsi="Times New Roman" w:cs="Times New Roman"/>
                <w:color w:val="000000"/>
                <w:kern w:val="0"/>
                <w:sz w:val="18"/>
                <w:szCs w:val="18"/>
                <w14:ligatures w14:val="none"/>
                <w:rPrChange w:id="5369" w:author="Jujia Li" w:date="2025-08-11T19:44:00Z" w16du:dateUtc="2025-08-12T00:44:00Z">
                  <w:rPr>
                    <w:ins w:id="5370" w:author="Jujia Li" w:date="2025-08-11T19:38:00Z" w16du:dateUtc="2025-08-12T00:38:00Z"/>
                    <w:rFonts w:ascii="Aptos Narrow" w:eastAsia="Times New Roman" w:hAnsi="Aptos Narrow" w:cs="Times New Roman"/>
                    <w:color w:val="000000"/>
                    <w:kern w:val="0"/>
                    <w:sz w:val="22"/>
                    <w:szCs w:val="22"/>
                    <w14:ligatures w14:val="none"/>
                  </w:rPr>
                </w:rPrChange>
              </w:rPr>
            </w:pPr>
            <w:ins w:id="537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72" w:author="Jujia Li" w:date="2025-08-11T19:44:00Z" w16du:dateUtc="2025-08-12T00:44:00Z">
                    <w:rPr>
                      <w:rFonts w:ascii="Aptos Narrow" w:eastAsia="Times New Roman" w:hAnsi="Aptos Narrow" w:cs="Times New Roman"/>
                      <w:color w:val="000000"/>
                      <w:kern w:val="0"/>
                      <w:sz w:val="22"/>
                      <w:szCs w:val="22"/>
                      <w14:ligatures w14:val="none"/>
                    </w:rPr>
                  </w:rPrChange>
                </w:rPr>
                <w:t>30.41</w:t>
              </w:r>
            </w:ins>
          </w:p>
        </w:tc>
      </w:tr>
      <w:tr w:rsidR="00DD51F8" w:rsidRPr="00DD51F8" w14:paraId="2653B6FA" w14:textId="77777777" w:rsidTr="00502FAC">
        <w:trPr>
          <w:trHeight w:val="300"/>
          <w:ins w:id="5373" w:author="Jujia Li" w:date="2025-08-11T19:38:00Z"/>
        </w:trPr>
        <w:tc>
          <w:tcPr>
            <w:tcW w:w="1350" w:type="dxa"/>
            <w:noWrap/>
            <w:vAlign w:val="bottom"/>
            <w:hideMark/>
          </w:tcPr>
          <w:p w14:paraId="186914CC" w14:textId="77777777" w:rsidR="001878ED" w:rsidRPr="00D94444" w:rsidRDefault="001878ED" w:rsidP="001878ED">
            <w:pPr>
              <w:spacing w:after="0" w:line="240" w:lineRule="auto"/>
              <w:rPr>
                <w:ins w:id="5374" w:author="Jujia Li" w:date="2025-08-11T19:38:00Z" w16du:dateUtc="2025-08-12T00:38:00Z"/>
                <w:rFonts w:ascii="Times New Roman" w:eastAsia="Times New Roman" w:hAnsi="Times New Roman" w:cs="Times New Roman"/>
                <w:color w:val="000000"/>
                <w:kern w:val="0"/>
                <w:sz w:val="18"/>
                <w:szCs w:val="18"/>
                <w14:ligatures w14:val="none"/>
                <w:rPrChange w:id="5375" w:author="Jujia Li" w:date="2025-08-11T19:44:00Z" w16du:dateUtc="2025-08-12T00:44:00Z">
                  <w:rPr>
                    <w:ins w:id="5376" w:author="Jujia Li" w:date="2025-08-11T19:38:00Z" w16du:dateUtc="2025-08-12T00:38:00Z"/>
                    <w:rFonts w:ascii="Aptos Narrow" w:eastAsia="Times New Roman" w:hAnsi="Aptos Narrow" w:cs="Times New Roman"/>
                    <w:color w:val="000000"/>
                    <w:kern w:val="0"/>
                    <w:sz w:val="22"/>
                    <w:szCs w:val="22"/>
                    <w14:ligatures w14:val="none"/>
                  </w:rPr>
                </w:rPrChange>
              </w:rPr>
            </w:pPr>
            <w:ins w:id="537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78" w:author="Jujia Li" w:date="2025-08-11T19:44:00Z" w16du:dateUtc="2025-08-12T00:44:00Z">
                    <w:rPr>
                      <w:rFonts w:ascii="Aptos Narrow" w:eastAsia="Times New Roman" w:hAnsi="Aptos Narrow" w:cs="Times New Roman"/>
                      <w:color w:val="000000"/>
                      <w:kern w:val="0"/>
                      <w:sz w:val="22"/>
                      <w:szCs w:val="22"/>
                      <w14:ligatures w14:val="none"/>
                    </w:rPr>
                  </w:rPrChange>
                </w:rPr>
                <w:t>Lamar</w:t>
              </w:r>
            </w:ins>
          </w:p>
        </w:tc>
        <w:tc>
          <w:tcPr>
            <w:tcW w:w="1508" w:type="dxa"/>
            <w:noWrap/>
            <w:vAlign w:val="bottom"/>
            <w:hideMark/>
          </w:tcPr>
          <w:p w14:paraId="124F9F51" w14:textId="77777777" w:rsidR="001878ED" w:rsidRPr="00D94444" w:rsidRDefault="001878ED" w:rsidP="001878ED">
            <w:pPr>
              <w:spacing w:after="0" w:line="240" w:lineRule="auto"/>
              <w:jc w:val="right"/>
              <w:rPr>
                <w:ins w:id="5379" w:author="Jujia Li" w:date="2025-08-11T19:38:00Z" w16du:dateUtc="2025-08-12T00:38:00Z"/>
                <w:rFonts w:ascii="Times New Roman" w:eastAsia="Times New Roman" w:hAnsi="Times New Roman" w:cs="Times New Roman"/>
                <w:color w:val="000000"/>
                <w:kern w:val="0"/>
                <w:sz w:val="18"/>
                <w:szCs w:val="18"/>
                <w14:ligatures w14:val="none"/>
                <w:rPrChange w:id="5380" w:author="Jujia Li" w:date="2025-08-11T19:44:00Z" w16du:dateUtc="2025-08-12T00:44:00Z">
                  <w:rPr>
                    <w:ins w:id="5381" w:author="Jujia Li" w:date="2025-08-11T19:38:00Z" w16du:dateUtc="2025-08-12T00:38:00Z"/>
                    <w:rFonts w:ascii="Aptos Narrow" w:eastAsia="Times New Roman" w:hAnsi="Aptos Narrow" w:cs="Times New Roman"/>
                    <w:color w:val="000000"/>
                    <w:kern w:val="0"/>
                    <w:sz w:val="22"/>
                    <w:szCs w:val="22"/>
                    <w14:ligatures w14:val="none"/>
                  </w:rPr>
                </w:rPrChange>
              </w:rPr>
            </w:pPr>
            <w:ins w:id="538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83" w:author="Jujia Li" w:date="2025-08-11T19:44:00Z" w16du:dateUtc="2025-08-12T00:44:00Z">
                    <w:rPr>
                      <w:rFonts w:ascii="Aptos Narrow" w:eastAsia="Times New Roman" w:hAnsi="Aptos Narrow" w:cs="Times New Roman"/>
                      <w:color w:val="000000"/>
                      <w:kern w:val="0"/>
                      <w:sz w:val="22"/>
                      <w:szCs w:val="22"/>
                      <w14:ligatures w14:val="none"/>
                    </w:rPr>
                  </w:rPrChange>
                </w:rPr>
                <w:t>-13.32</w:t>
              </w:r>
            </w:ins>
          </w:p>
        </w:tc>
        <w:tc>
          <w:tcPr>
            <w:tcW w:w="1440" w:type="dxa"/>
            <w:noWrap/>
            <w:vAlign w:val="bottom"/>
            <w:hideMark/>
          </w:tcPr>
          <w:p w14:paraId="139FABAA" w14:textId="77777777" w:rsidR="001878ED" w:rsidRPr="00D94444" w:rsidRDefault="001878ED" w:rsidP="001878ED">
            <w:pPr>
              <w:spacing w:after="0" w:line="240" w:lineRule="auto"/>
              <w:jc w:val="right"/>
              <w:rPr>
                <w:ins w:id="5384" w:author="Jujia Li" w:date="2025-08-11T19:38:00Z" w16du:dateUtc="2025-08-12T00:38:00Z"/>
                <w:rFonts w:ascii="Times New Roman" w:eastAsia="Times New Roman" w:hAnsi="Times New Roman" w:cs="Times New Roman"/>
                <w:color w:val="000000"/>
                <w:kern w:val="0"/>
                <w:sz w:val="18"/>
                <w:szCs w:val="18"/>
                <w14:ligatures w14:val="none"/>
                <w:rPrChange w:id="5385" w:author="Jujia Li" w:date="2025-08-11T19:44:00Z" w16du:dateUtc="2025-08-12T00:44:00Z">
                  <w:rPr>
                    <w:ins w:id="5386" w:author="Jujia Li" w:date="2025-08-11T19:38:00Z" w16du:dateUtc="2025-08-12T00:38:00Z"/>
                    <w:rFonts w:ascii="Aptos Narrow" w:eastAsia="Times New Roman" w:hAnsi="Aptos Narrow" w:cs="Times New Roman"/>
                    <w:color w:val="000000"/>
                    <w:kern w:val="0"/>
                    <w:sz w:val="22"/>
                    <w:szCs w:val="22"/>
                    <w14:ligatures w14:val="none"/>
                  </w:rPr>
                </w:rPrChange>
              </w:rPr>
            </w:pPr>
            <w:ins w:id="538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88"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6F8945F0" w14:textId="77777777" w:rsidR="001878ED" w:rsidRPr="00D94444" w:rsidRDefault="001878ED" w:rsidP="001878ED">
            <w:pPr>
              <w:spacing w:after="0" w:line="240" w:lineRule="auto"/>
              <w:jc w:val="right"/>
              <w:rPr>
                <w:ins w:id="5389" w:author="Jujia Li" w:date="2025-08-11T19:38:00Z" w16du:dateUtc="2025-08-12T00:38:00Z"/>
                <w:rFonts w:ascii="Times New Roman" w:eastAsia="Times New Roman" w:hAnsi="Times New Roman" w:cs="Times New Roman"/>
                <w:color w:val="000000"/>
                <w:kern w:val="0"/>
                <w:sz w:val="18"/>
                <w:szCs w:val="18"/>
                <w14:ligatures w14:val="none"/>
                <w:rPrChange w:id="5390" w:author="Jujia Li" w:date="2025-08-11T19:44:00Z" w16du:dateUtc="2025-08-12T00:44:00Z">
                  <w:rPr>
                    <w:ins w:id="5391" w:author="Jujia Li" w:date="2025-08-11T19:38:00Z" w16du:dateUtc="2025-08-12T00:38:00Z"/>
                    <w:rFonts w:ascii="Aptos Narrow" w:eastAsia="Times New Roman" w:hAnsi="Aptos Narrow" w:cs="Times New Roman"/>
                    <w:color w:val="000000"/>
                    <w:kern w:val="0"/>
                    <w:sz w:val="22"/>
                    <w:szCs w:val="22"/>
                    <w14:ligatures w14:val="none"/>
                  </w:rPr>
                </w:rPrChange>
              </w:rPr>
            </w:pPr>
            <w:ins w:id="539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93" w:author="Jujia Li" w:date="2025-08-11T19:44:00Z" w16du:dateUtc="2025-08-12T00:44:00Z">
                    <w:rPr>
                      <w:rFonts w:ascii="Aptos Narrow" w:eastAsia="Times New Roman" w:hAnsi="Aptos Narrow" w:cs="Times New Roman"/>
                      <w:color w:val="000000"/>
                      <w:kern w:val="0"/>
                      <w:sz w:val="22"/>
                      <w:szCs w:val="22"/>
                      <w14:ligatures w14:val="none"/>
                    </w:rPr>
                  </w:rPrChange>
                </w:rPr>
                <w:t>1.65</w:t>
              </w:r>
            </w:ins>
          </w:p>
        </w:tc>
        <w:tc>
          <w:tcPr>
            <w:tcW w:w="1630" w:type="dxa"/>
            <w:noWrap/>
            <w:vAlign w:val="bottom"/>
            <w:hideMark/>
          </w:tcPr>
          <w:p w14:paraId="004CF656" w14:textId="77777777" w:rsidR="001878ED" w:rsidRPr="00D94444" w:rsidRDefault="001878ED" w:rsidP="001878ED">
            <w:pPr>
              <w:spacing w:after="0" w:line="240" w:lineRule="auto"/>
              <w:jc w:val="right"/>
              <w:rPr>
                <w:ins w:id="5394" w:author="Jujia Li" w:date="2025-08-11T19:38:00Z" w16du:dateUtc="2025-08-12T00:38:00Z"/>
                <w:rFonts w:ascii="Times New Roman" w:eastAsia="Times New Roman" w:hAnsi="Times New Roman" w:cs="Times New Roman"/>
                <w:color w:val="000000"/>
                <w:kern w:val="0"/>
                <w:sz w:val="18"/>
                <w:szCs w:val="18"/>
                <w14:ligatures w14:val="none"/>
                <w:rPrChange w:id="5395" w:author="Jujia Li" w:date="2025-08-11T19:44:00Z" w16du:dateUtc="2025-08-12T00:44:00Z">
                  <w:rPr>
                    <w:ins w:id="5396" w:author="Jujia Li" w:date="2025-08-11T19:38:00Z" w16du:dateUtc="2025-08-12T00:38:00Z"/>
                    <w:rFonts w:ascii="Aptos Narrow" w:eastAsia="Times New Roman" w:hAnsi="Aptos Narrow" w:cs="Times New Roman"/>
                    <w:color w:val="000000"/>
                    <w:kern w:val="0"/>
                    <w:sz w:val="22"/>
                    <w:szCs w:val="22"/>
                    <w14:ligatures w14:val="none"/>
                  </w:rPr>
                </w:rPrChange>
              </w:rPr>
            </w:pPr>
            <w:ins w:id="539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98" w:author="Jujia Li" w:date="2025-08-11T19:44:00Z" w16du:dateUtc="2025-08-12T00:44:00Z">
                    <w:rPr>
                      <w:rFonts w:ascii="Aptos Narrow" w:eastAsia="Times New Roman" w:hAnsi="Aptos Narrow" w:cs="Times New Roman"/>
                      <w:color w:val="000000"/>
                      <w:kern w:val="0"/>
                      <w:sz w:val="22"/>
                      <w:szCs w:val="22"/>
                      <w14:ligatures w14:val="none"/>
                    </w:rPr>
                  </w:rPrChange>
                </w:rPr>
                <w:t>1.24</w:t>
              </w:r>
            </w:ins>
          </w:p>
        </w:tc>
        <w:tc>
          <w:tcPr>
            <w:tcW w:w="1790" w:type="dxa"/>
            <w:noWrap/>
            <w:vAlign w:val="bottom"/>
            <w:hideMark/>
          </w:tcPr>
          <w:p w14:paraId="2392F552" w14:textId="77777777" w:rsidR="001878ED" w:rsidRPr="00D94444" w:rsidRDefault="001878ED" w:rsidP="001878ED">
            <w:pPr>
              <w:spacing w:after="0" w:line="240" w:lineRule="auto"/>
              <w:jc w:val="right"/>
              <w:rPr>
                <w:ins w:id="5399" w:author="Jujia Li" w:date="2025-08-11T19:38:00Z" w16du:dateUtc="2025-08-12T00:38:00Z"/>
                <w:rFonts w:ascii="Times New Roman" w:eastAsia="Times New Roman" w:hAnsi="Times New Roman" w:cs="Times New Roman"/>
                <w:color w:val="000000"/>
                <w:kern w:val="0"/>
                <w:sz w:val="18"/>
                <w:szCs w:val="18"/>
                <w14:ligatures w14:val="none"/>
                <w:rPrChange w:id="5400" w:author="Jujia Li" w:date="2025-08-11T19:44:00Z" w16du:dateUtc="2025-08-12T00:44:00Z">
                  <w:rPr>
                    <w:ins w:id="5401" w:author="Jujia Li" w:date="2025-08-11T19:38:00Z" w16du:dateUtc="2025-08-12T00:38:00Z"/>
                    <w:rFonts w:ascii="Aptos Narrow" w:eastAsia="Times New Roman" w:hAnsi="Aptos Narrow" w:cs="Times New Roman"/>
                    <w:color w:val="000000"/>
                    <w:kern w:val="0"/>
                    <w:sz w:val="22"/>
                    <w:szCs w:val="22"/>
                    <w14:ligatures w14:val="none"/>
                  </w:rPr>
                </w:rPrChange>
              </w:rPr>
            </w:pPr>
            <w:ins w:id="540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03" w:author="Jujia Li" w:date="2025-08-11T19:44:00Z" w16du:dateUtc="2025-08-12T00:44:00Z">
                    <w:rPr>
                      <w:rFonts w:ascii="Aptos Narrow" w:eastAsia="Times New Roman" w:hAnsi="Aptos Narrow" w:cs="Times New Roman"/>
                      <w:color w:val="000000"/>
                      <w:kern w:val="0"/>
                      <w:sz w:val="22"/>
                      <w:szCs w:val="22"/>
                      <w14:ligatures w14:val="none"/>
                    </w:rPr>
                  </w:rPrChange>
                </w:rPr>
                <w:t>24.08</w:t>
              </w:r>
            </w:ins>
          </w:p>
        </w:tc>
      </w:tr>
      <w:tr w:rsidR="00DD51F8" w:rsidRPr="00DD51F8" w14:paraId="0F139E4D" w14:textId="77777777" w:rsidTr="00502FAC">
        <w:trPr>
          <w:trHeight w:val="300"/>
          <w:ins w:id="5404" w:author="Jujia Li" w:date="2025-08-11T19:38:00Z"/>
        </w:trPr>
        <w:tc>
          <w:tcPr>
            <w:tcW w:w="1350" w:type="dxa"/>
            <w:noWrap/>
            <w:vAlign w:val="bottom"/>
            <w:hideMark/>
          </w:tcPr>
          <w:p w14:paraId="625DE6DA" w14:textId="77777777" w:rsidR="001878ED" w:rsidRPr="00D94444" w:rsidRDefault="001878ED" w:rsidP="001878ED">
            <w:pPr>
              <w:spacing w:after="0" w:line="240" w:lineRule="auto"/>
              <w:rPr>
                <w:ins w:id="5405" w:author="Jujia Li" w:date="2025-08-11T19:38:00Z" w16du:dateUtc="2025-08-12T00:38:00Z"/>
                <w:rFonts w:ascii="Times New Roman" w:eastAsia="Times New Roman" w:hAnsi="Times New Roman" w:cs="Times New Roman"/>
                <w:color w:val="000000"/>
                <w:kern w:val="0"/>
                <w:sz w:val="18"/>
                <w:szCs w:val="18"/>
                <w14:ligatures w14:val="none"/>
                <w:rPrChange w:id="5406" w:author="Jujia Li" w:date="2025-08-11T19:44:00Z" w16du:dateUtc="2025-08-12T00:44:00Z">
                  <w:rPr>
                    <w:ins w:id="5407" w:author="Jujia Li" w:date="2025-08-11T19:38:00Z" w16du:dateUtc="2025-08-12T00:38:00Z"/>
                    <w:rFonts w:ascii="Aptos Narrow" w:eastAsia="Times New Roman" w:hAnsi="Aptos Narrow" w:cs="Times New Roman"/>
                    <w:color w:val="000000"/>
                    <w:kern w:val="0"/>
                    <w:sz w:val="22"/>
                    <w:szCs w:val="22"/>
                    <w14:ligatures w14:val="none"/>
                  </w:rPr>
                </w:rPrChange>
              </w:rPr>
            </w:pPr>
            <w:ins w:id="540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09" w:author="Jujia Li" w:date="2025-08-11T19:44:00Z" w16du:dateUtc="2025-08-12T00:44:00Z">
                    <w:rPr>
                      <w:rFonts w:ascii="Aptos Narrow" w:eastAsia="Times New Roman" w:hAnsi="Aptos Narrow" w:cs="Times New Roman"/>
                      <w:color w:val="000000"/>
                      <w:kern w:val="0"/>
                      <w:sz w:val="22"/>
                      <w:szCs w:val="22"/>
                      <w14:ligatures w14:val="none"/>
                    </w:rPr>
                  </w:rPrChange>
                </w:rPr>
                <w:t>Lawrence</w:t>
              </w:r>
            </w:ins>
          </w:p>
        </w:tc>
        <w:tc>
          <w:tcPr>
            <w:tcW w:w="1508" w:type="dxa"/>
            <w:noWrap/>
            <w:vAlign w:val="bottom"/>
            <w:hideMark/>
          </w:tcPr>
          <w:p w14:paraId="476E2BFC" w14:textId="77777777" w:rsidR="001878ED" w:rsidRPr="00D94444" w:rsidRDefault="001878ED" w:rsidP="001878ED">
            <w:pPr>
              <w:spacing w:after="0" w:line="240" w:lineRule="auto"/>
              <w:jc w:val="right"/>
              <w:rPr>
                <w:ins w:id="5410" w:author="Jujia Li" w:date="2025-08-11T19:38:00Z" w16du:dateUtc="2025-08-12T00:38:00Z"/>
                <w:rFonts w:ascii="Times New Roman" w:eastAsia="Times New Roman" w:hAnsi="Times New Roman" w:cs="Times New Roman"/>
                <w:color w:val="000000"/>
                <w:kern w:val="0"/>
                <w:sz w:val="18"/>
                <w:szCs w:val="18"/>
                <w14:ligatures w14:val="none"/>
                <w:rPrChange w:id="5411" w:author="Jujia Li" w:date="2025-08-11T19:44:00Z" w16du:dateUtc="2025-08-12T00:44:00Z">
                  <w:rPr>
                    <w:ins w:id="5412" w:author="Jujia Li" w:date="2025-08-11T19:38:00Z" w16du:dateUtc="2025-08-12T00:38:00Z"/>
                    <w:rFonts w:ascii="Aptos Narrow" w:eastAsia="Times New Roman" w:hAnsi="Aptos Narrow" w:cs="Times New Roman"/>
                    <w:color w:val="000000"/>
                    <w:kern w:val="0"/>
                    <w:sz w:val="22"/>
                    <w:szCs w:val="22"/>
                    <w14:ligatures w14:val="none"/>
                  </w:rPr>
                </w:rPrChange>
              </w:rPr>
            </w:pPr>
            <w:ins w:id="541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14"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689A46E0" w14:textId="77777777" w:rsidR="001878ED" w:rsidRPr="00D94444" w:rsidRDefault="001878ED" w:rsidP="001878ED">
            <w:pPr>
              <w:spacing w:after="0" w:line="240" w:lineRule="auto"/>
              <w:jc w:val="right"/>
              <w:rPr>
                <w:ins w:id="5415" w:author="Jujia Li" w:date="2025-08-11T19:38:00Z" w16du:dateUtc="2025-08-12T00:38:00Z"/>
                <w:rFonts w:ascii="Times New Roman" w:eastAsia="Times New Roman" w:hAnsi="Times New Roman" w:cs="Times New Roman"/>
                <w:color w:val="000000"/>
                <w:kern w:val="0"/>
                <w:sz w:val="18"/>
                <w:szCs w:val="18"/>
                <w14:ligatures w14:val="none"/>
                <w:rPrChange w:id="5416" w:author="Jujia Li" w:date="2025-08-11T19:44:00Z" w16du:dateUtc="2025-08-12T00:44:00Z">
                  <w:rPr>
                    <w:ins w:id="5417" w:author="Jujia Li" w:date="2025-08-11T19:38:00Z" w16du:dateUtc="2025-08-12T00:38:00Z"/>
                    <w:rFonts w:ascii="Aptos Narrow" w:eastAsia="Times New Roman" w:hAnsi="Aptos Narrow" w:cs="Times New Roman"/>
                    <w:color w:val="000000"/>
                    <w:kern w:val="0"/>
                    <w:sz w:val="22"/>
                    <w:szCs w:val="22"/>
                    <w14:ligatures w14:val="none"/>
                  </w:rPr>
                </w:rPrChange>
              </w:rPr>
            </w:pPr>
            <w:ins w:id="541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19" w:author="Jujia Li" w:date="2025-08-11T19:44:00Z" w16du:dateUtc="2025-08-12T00:44:00Z">
                    <w:rPr>
                      <w:rFonts w:ascii="Aptos Narrow" w:eastAsia="Times New Roman" w:hAnsi="Aptos Narrow" w:cs="Times New Roman"/>
                      <w:color w:val="000000"/>
                      <w:kern w:val="0"/>
                      <w:sz w:val="22"/>
                      <w:szCs w:val="22"/>
                      <w14:ligatures w14:val="none"/>
                    </w:rPr>
                  </w:rPrChange>
                </w:rPr>
                <w:t>0.21</w:t>
              </w:r>
            </w:ins>
          </w:p>
        </w:tc>
        <w:tc>
          <w:tcPr>
            <w:tcW w:w="1642" w:type="dxa"/>
            <w:noWrap/>
            <w:vAlign w:val="bottom"/>
            <w:hideMark/>
          </w:tcPr>
          <w:p w14:paraId="019DE189" w14:textId="77777777" w:rsidR="001878ED" w:rsidRPr="00D94444" w:rsidRDefault="001878ED" w:rsidP="001878ED">
            <w:pPr>
              <w:spacing w:after="0" w:line="240" w:lineRule="auto"/>
              <w:jc w:val="right"/>
              <w:rPr>
                <w:ins w:id="5420" w:author="Jujia Li" w:date="2025-08-11T19:38:00Z" w16du:dateUtc="2025-08-12T00:38:00Z"/>
                <w:rFonts w:ascii="Times New Roman" w:eastAsia="Times New Roman" w:hAnsi="Times New Roman" w:cs="Times New Roman"/>
                <w:color w:val="000000"/>
                <w:kern w:val="0"/>
                <w:sz w:val="18"/>
                <w:szCs w:val="18"/>
                <w14:ligatures w14:val="none"/>
                <w:rPrChange w:id="5421" w:author="Jujia Li" w:date="2025-08-11T19:44:00Z" w16du:dateUtc="2025-08-12T00:44:00Z">
                  <w:rPr>
                    <w:ins w:id="5422" w:author="Jujia Li" w:date="2025-08-11T19:38:00Z" w16du:dateUtc="2025-08-12T00:38:00Z"/>
                    <w:rFonts w:ascii="Aptos Narrow" w:eastAsia="Times New Roman" w:hAnsi="Aptos Narrow" w:cs="Times New Roman"/>
                    <w:color w:val="000000"/>
                    <w:kern w:val="0"/>
                    <w:sz w:val="22"/>
                    <w:szCs w:val="22"/>
                    <w14:ligatures w14:val="none"/>
                  </w:rPr>
                </w:rPrChange>
              </w:rPr>
            </w:pPr>
            <w:ins w:id="542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24" w:author="Jujia Li" w:date="2025-08-11T19:44:00Z" w16du:dateUtc="2025-08-12T00:44:00Z">
                    <w:rPr>
                      <w:rFonts w:ascii="Aptos Narrow" w:eastAsia="Times New Roman" w:hAnsi="Aptos Narrow" w:cs="Times New Roman"/>
                      <w:color w:val="000000"/>
                      <w:kern w:val="0"/>
                      <w:sz w:val="22"/>
                      <w:szCs w:val="22"/>
                      <w14:ligatures w14:val="none"/>
                    </w:rPr>
                  </w:rPrChange>
                </w:rPr>
                <w:t>2.92</w:t>
              </w:r>
            </w:ins>
          </w:p>
        </w:tc>
        <w:tc>
          <w:tcPr>
            <w:tcW w:w="1630" w:type="dxa"/>
            <w:noWrap/>
            <w:vAlign w:val="bottom"/>
            <w:hideMark/>
          </w:tcPr>
          <w:p w14:paraId="20E1F64D" w14:textId="77777777" w:rsidR="001878ED" w:rsidRPr="00D94444" w:rsidRDefault="001878ED" w:rsidP="001878ED">
            <w:pPr>
              <w:spacing w:after="0" w:line="240" w:lineRule="auto"/>
              <w:jc w:val="right"/>
              <w:rPr>
                <w:ins w:id="5425" w:author="Jujia Li" w:date="2025-08-11T19:38:00Z" w16du:dateUtc="2025-08-12T00:38:00Z"/>
                <w:rFonts w:ascii="Times New Roman" w:eastAsia="Times New Roman" w:hAnsi="Times New Roman" w:cs="Times New Roman"/>
                <w:color w:val="000000"/>
                <w:kern w:val="0"/>
                <w:sz w:val="18"/>
                <w:szCs w:val="18"/>
                <w14:ligatures w14:val="none"/>
                <w:rPrChange w:id="5426" w:author="Jujia Li" w:date="2025-08-11T19:44:00Z" w16du:dateUtc="2025-08-12T00:44:00Z">
                  <w:rPr>
                    <w:ins w:id="5427" w:author="Jujia Li" w:date="2025-08-11T19:38:00Z" w16du:dateUtc="2025-08-12T00:38:00Z"/>
                    <w:rFonts w:ascii="Aptos Narrow" w:eastAsia="Times New Roman" w:hAnsi="Aptos Narrow" w:cs="Times New Roman"/>
                    <w:color w:val="000000"/>
                    <w:kern w:val="0"/>
                    <w:sz w:val="22"/>
                    <w:szCs w:val="22"/>
                    <w14:ligatures w14:val="none"/>
                  </w:rPr>
                </w:rPrChange>
              </w:rPr>
            </w:pPr>
            <w:ins w:id="542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29" w:author="Jujia Li" w:date="2025-08-11T19:44:00Z" w16du:dateUtc="2025-08-12T00:44:00Z">
                    <w:rPr>
                      <w:rFonts w:ascii="Aptos Narrow" w:eastAsia="Times New Roman" w:hAnsi="Aptos Narrow" w:cs="Times New Roman"/>
                      <w:color w:val="000000"/>
                      <w:kern w:val="0"/>
                      <w:sz w:val="22"/>
                      <w:szCs w:val="22"/>
                      <w14:ligatures w14:val="none"/>
                    </w:rPr>
                  </w:rPrChange>
                </w:rPr>
                <w:t>1.23</w:t>
              </w:r>
            </w:ins>
          </w:p>
        </w:tc>
        <w:tc>
          <w:tcPr>
            <w:tcW w:w="1790" w:type="dxa"/>
            <w:noWrap/>
            <w:vAlign w:val="bottom"/>
            <w:hideMark/>
          </w:tcPr>
          <w:p w14:paraId="17B29DED" w14:textId="77777777" w:rsidR="001878ED" w:rsidRPr="00D94444" w:rsidRDefault="001878ED" w:rsidP="001878ED">
            <w:pPr>
              <w:spacing w:after="0" w:line="240" w:lineRule="auto"/>
              <w:jc w:val="right"/>
              <w:rPr>
                <w:ins w:id="5430" w:author="Jujia Li" w:date="2025-08-11T19:38:00Z" w16du:dateUtc="2025-08-12T00:38:00Z"/>
                <w:rFonts w:ascii="Times New Roman" w:eastAsia="Times New Roman" w:hAnsi="Times New Roman" w:cs="Times New Roman"/>
                <w:color w:val="000000"/>
                <w:kern w:val="0"/>
                <w:sz w:val="18"/>
                <w:szCs w:val="18"/>
                <w14:ligatures w14:val="none"/>
                <w:rPrChange w:id="5431" w:author="Jujia Li" w:date="2025-08-11T19:44:00Z" w16du:dateUtc="2025-08-12T00:44:00Z">
                  <w:rPr>
                    <w:ins w:id="5432" w:author="Jujia Li" w:date="2025-08-11T19:38:00Z" w16du:dateUtc="2025-08-12T00:38:00Z"/>
                    <w:rFonts w:ascii="Aptos Narrow" w:eastAsia="Times New Roman" w:hAnsi="Aptos Narrow" w:cs="Times New Roman"/>
                    <w:color w:val="000000"/>
                    <w:kern w:val="0"/>
                    <w:sz w:val="22"/>
                    <w:szCs w:val="22"/>
                    <w14:ligatures w14:val="none"/>
                  </w:rPr>
                </w:rPrChange>
              </w:rPr>
            </w:pPr>
            <w:ins w:id="543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34" w:author="Jujia Li" w:date="2025-08-11T19:44:00Z" w16du:dateUtc="2025-08-12T00:44:00Z">
                    <w:rPr>
                      <w:rFonts w:ascii="Aptos Narrow" w:eastAsia="Times New Roman" w:hAnsi="Aptos Narrow" w:cs="Times New Roman"/>
                      <w:color w:val="000000"/>
                      <w:kern w:val="0"/>
                      <w:sz w:val="22"/>
                      <w:szCs w:val="22"/>
                      <w14:ligatures w14:val="none"/>
                    </w:rPr>
                  </w:rPrChange>
                </w:rPr>
                <w:t>23.33</w:t>
              </w:r>
            </w:ins>
          </w:p>
        </w:tc>
      </w:tr>
      <w:tr w:rsidR="00DD51F8" w:rsidRPr="00DD51F8" w14:paraId="42DB96FD" w14:textId="77777777" w:rsidTr="00502FAC">
        <w:trPr>
          <w:trHeight w:val="300"/>
          <w:ins w:id="5435" w:author="Jujia Li" w:date="2025-08-11T19:38:00Z"/>
        </w:trPr>
        <w:tc>
          <w:tcPr>
            <w:tcW w:w="1350" w:type="dxa"/>
            <w:noWrap/>
            <w:vAlign w:val="bottom"/>
            <w:hideMark/>
          </w:tcPr>
          <w:p w14:paraId="406E63B5" w14:textId="77777777" w:rsidR="001878ED" w:rsidRPr="00D94444" w:rsidRDefault="001878ED" w:rsidP="001878ED">
            <w:pPr>
              <w:spacing w:after="0" w:line="240" w:lineRule="auto"/>
              <w:rPr>
                <w:ins w:id="5436" w:author="Jujia Li" w:date="2025-08-11T19:38:00Z" w16du:dateUtc="2025-08-12T00:38:00Z"/>
                <w:rFonts w:ascii="Times New Roman" w:eastAsia="Times New Roman" w:hAnsi="Times New Roman" w:cs="Times New Roman"/>
                <w:color w:val="000000"/>
                <w:kern w:val="0"/>
                <w:sz w:val="18"/>
                <w:szCs w:val="18"/>
                <w14:ligatures w14:val="none"/>
                <w:rPrChange w:id="5437" w:author="Jujia Li" w:date="2025-08-11T19:44:00Z" w16du:dateUtc="2025-08-12T00:44:00Z">
                  <w:rPr>
                    <w:ins w:id="5438" w:author="Jujia Li" w:date="2025-08-11T19:38:00Z" w16du:dateUtc="2025-08-12T00:38:00Z"/>
                    <w:rFonts w:ascii="Aptos Narrow" w:eastAsia="Times New Roman" w:hAnsi="Aptos Narrow" w:cs="Times New Roman"/>
                    <w:color w:val="000000"/>
                    <w:kern w:val="0"/>
                    <w:sz w:val="22"/>
                    <w:szCs w:val="22"/>
                    <w14:ligatures w14:val="none"/>
                  </w:rPr>
                </w:rPrChange>
              </w:rPr>
            </w:pPr>
            <w:ins w:id="543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40" w:author="Jujia Li" w:date="2025-08-11T19:44:00Z" w16du:dateUtc="2025-08-12T00:44:00Z">
                    <w:rPr>
                      <w:rFonts w:ascii="Aptos Narrow" w:eastAsia="Times New Roman" w:hAnsi="Aptos Narrow" w:cs="Times New Roman"/>
                      <w:color w:val="000000"/>
                      <w:kern w:val="0"/>
                      <w:sz w:val="22"/>
                      <w:szCs w:val="22"/>
                      <w14:ligatures w14:val="none"/>
                    </w:rPr>
                  </w:rPrChange>
                </w:rPr>
                <w:t>Marion</w:t>
              </w:r>
            </w:ins>
          </w:p>
        </w:tc>
        <w:tc>
          <w:tcPr>
            <w:tcW w:w="1508" w:type="dxa"/>
            <w:noWrap/>
            <w:vAlign w:val="bottom"/>
            <w:hideMark/>
          </w:tcPr>
          <w:p w14:paraId="65F3F1B7" w14:textId="77777777" w:rsidR="001878ED" w:rsidRPr="00D94444" w:rsidRDefault="001878ED" w:rsidP="001878ED">
            <w:pPr>
              <w:spacing w:after="0" w:line="240" w:lineRule="auto"/>
              <w:jc w:val="right"/>
              <w:rPr>
                <w:ins w:id="5441" w:author="Jujia Li" w:date="2025-08-11T19:38:00Z" w16du:dateUtc="2025-08-12T00:38:00Z"/>
                <w:rFonts w:ascii="Times New Roman" w:eastAsia="Times New Roman" w:hAnsi="Times New Roman" w:cs="Times New Roman"/>
                <w:color w:val="000000"/>
                <w:kern w:val="0"/>
                <w:sz w:val="18"/>
                <w:szCs w:val="18"/>
                <w14:ligatures w14:val="none"/>
                <w:rPrChange w:id="5442" w:author="Jujia Li" w:date="2025-08-11T19:44:00Z" w16du:dateUtc="2025-08-12T00:44:00Z">
                  <w:rPr>
                    <w:ins w:id="5443" w:author="Jujia Li" w:date="2025-08-11T19:38:00Z" w16du:dateUtc="2025-08-12T00:38:00Z"/>
                    <w:rFonts w:ascii="Aptos Narrow" w:eastAsia="Times New Roman" w:hAnsi="Aptos Narrow" w:cs="Times New Roman"/>
                    <w:color w:val="000000"/>
                    <w:kern w:val="0"/>
                    <w:sz w:val="22"/>
                    <w:szCs w:val="22"/>
                    <w14:ligatures w14:val="none"/>
                  </w:rPr>
                </w:rPrChange>
              </w:rPr>
            </w:pPr>
            <w:ins w:id="544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45" w:author="Jujia Li" w:date="2025-08-11T19:44:00Z" w16du:dateUtc="2025-08-12T00:44:00Z">
                    <w:rPr>
                      <w:rFonts w:ascii="Aptos Narrow" w:eastAsia="Times New Roman" w:hAnsi="Aptos Narrow" w:cs="Times New Roman"/>
                      <w:color w:val="000000"/>
                      <w:kern w:val="0"/>
                      <w:sz w:val="22"/>
                      <w:szCs w:val="22"/>
                      <w14:ligatures w14:val="none"/>
                    </w:rPr>
                  </w:rPrChange>
                </w:rPr>
                <w:t>-13.01</w:t>
              </w:r>
            </w:ins>
          </w:p>
        </w:tc>
        <w:tc>
          <w:tcPr>
            <w:tcW w:w="1440" w:type="dxa"/>
            <w:noWrap/>
            <w:vAlign w:val="bottom"/>
            <w:hideMark/>
          </w:tcPr>
          <w:p w14:paraId="5A8CE6F3" w14:textId="77777777" w:rsidR="001878ED" w:rsidRPr="00D94444" w:rsidRDefault="001878ED" w:rsidP="001878ED">
            <w:pPr>
              <w:spacing w:after="0" w:line="240" w:lineRule="auto"/>
              <w:jc w:val="right"/>
              <w:rPr>
                <w:ins w:id="5446" w:author="Jujia Li" w:date="2025-08-11T19:38:00Z" w16du:dateUtc="2025-08-12T00:38:00Z"/>
                <w:rFonts w:ascii="Times New Roman" w:eastAsia="Times New Roman" w:hAnsi="Times New Roman" w:cs="Times New Roman"/>
                <w:color w:val="000000"/>
                <w:kern w:val="0"/>
                <w:sz w:val="18"/>
                <w:szCs w:val="18"/>
                <w14:ligatures w14:val="none"/>
                <w:rPrChange w:id="5447" w:author="Jujia Li" w:date="2025-08-11T19:44:00Z" w16du:dateUtc="2025-08-12T00:44:00Z">
                  <w:rPr>
                    <w:ins w:id="5448" w:author="Jujia Li" w:date="2025-08-11T19:38:00Z" w16du:dateUtc="2025-08-12T00:38:00Z"/>
                    <w:rFonts w:ascii="Aptos Narrow" w:eastAsia="Times New Roman" w:hAnsi="Aptos Narrow" w:cs="Times New Roman"/>
                    <w:color w:val="000000"/>
                    <w:kern w:val="0"/>
                    <w:sz w:val="22"/>
                    <w:szCs w:val="22"/>
                    <w14:ligatures w14:val="none"/>
                  </w:rPr>
                </w:rPrChange>
              </w:rPr>
            </w:pPr>
            <w:ins w:id="544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50" w:author="Jujia Li" w:date="2025-08-11T19:44:00Z" w16du:dateUtc="2025-08-12T00:44:00Z">
                    <w:rPr>
                      <w:rFonts w:ascii="Aptos Narrow" w:eastAsia="Times New Roman" w:hAnsi="Aptos Narrow" w:cs="Times New Roman"/>
                      <w:color w:val="000000"/>
                      <w:kern w:val="0"/>
                      <w:sz w:val="22"/>
                      <w:szCs w:val="22"/>
                      <w14:ligatures w14:val="none"/>
                    </w:rPr>
                  </w:rPrChange>
                </w:rPr>
                <w:t>0.19</w:t>
              </w:r>
            </w:ins>
          </w:p>
        </w:tc>
        <w:tc>
          <w:tcPr>
            <w:tcW w:w="1642" w:type="dxa"/>
            <w:noWrap/>
            <w:vAlign w:val="bottom"/>
            <w:hideMark/>
          </w:tcPr>
          <w:p w14:paraId="6A84E093" w14:textId="77777777" w:rsidR="001878ED" w:rsidRPr="00D94444" w:rsidRDefault="001878ED" w:rsidP="001878ED">
            <w:pPr>
              <w:spacing w:after="0" w:line="240" w:lineRule="auto"/>
              <w:jc w:val="right"/>
              <w:rPr>
                <w:ins w:id="5451" w:author="Jujia Li" w:date="2025-08-11T19:38:00Z" w16du:dateUtc="2025-08-12T00:38:00Z"/>
                <w:rFonts w:ascii="Times New Roman" w:eastAsia="Times New Roman" w:hAnsi="Times New Roman" w:cs="Times New Roman"/>
                <w:color w:val="000000"/>
                <w:kern w:val="0"/>
                <w:sz w:val="18"/>
                <w:szCs w:val="18"/>
                <w14:ligatures w14:val="none"/>
                <w:rPrChange w:id="5452" w:author="Jujia Li" w:date="2025-08-11T19:44:00Z" w16du:dateUtc="2025-08-12T00:44:00Z">
                  <w:rPr>
                    <w:ins w:id="5453" w:author="Jujia Li" w:date="2025-08-11T19:38:00Z" w16du:dateUtc="2025-08-12T00:38:00Z"/>
                    <w:rFonts w:ascii="Aptos Narrow" w:eastAsia="Times New Roman" w:hAnsi="Aptos Narrow" w:cs="Times New Roman"/>
                    <w:color w:val="000000"/>
                    <w:kern w:val="0"/>
                    <w:sz w:val="22"/>
                    <w:szCs w:val="22"/>
                    <w14:ligatures w14:val="none"/>
                  </w:rPr>
                </w:rPrChange>
              </w:rPr>
            </w:pPr>
            <w:ins w:id="545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55" w:author="Jujia Li" w:date="2025-08-11T19:44:00Z" w16du:dateUtc="2025-08-12T00:44:00Z">
                    <w:rPr>
                      <w:rFonts w:ascii="Aptos Narrow" w:eastAsia="Times New Roman" w:hAnsi="Aptos Narrow" w:cs="Times New Roman"/>
                      <w:color w:val="000000"/>
                      <w:kern w:val="0"/>
                      <w:sz w:val="22"/>
                      <w:szCs w:val="22"/>
                      <w14:ligatures w14:val="none"/>
                    </w:rPr>
                  </w:rPrChange>
                </w:rPr>
                <w:t>2.24</w:t>
              </w:r>
            </w:ins>
          </w:p>
        </w:tc>
        <w:tc>
          <w:tcPr>
            <w:tcW w:w="1630" w:type="dxa"/>
            <w:noWrap/>
            <w:vAlign w:val="bottom"/>
            <w:hideMark/>
          </w:tcPr>
          <w:p w14:paraId="06A8619D" w14:textId="77777777" w:rsidR="001878ED" w:rsidRPr="00D94444" w:rsidRDefault="001878ED" w:rsidP="001878ED">
            <w:pPr>
              <w:spacing w:after="0" w:line="240" w:lineRule="auto"/>
              <w:jc w:val="right"/>
              <w:rPr>
                <w:ins w:id="5456" w:author="Jujia Li" w:date="2025-08-11T19:38:00Z" w16du:dateUtc="2025-08-12T00:38:00Z"/>
                <w:rFonts w:ascii="Times New Roman" w:eastAsia="Times New Roman" w:hAnsi="Times New Roman" w:cs="Times New Roman"/>
                <w:color w:val="000000"/>
                <w:kern w:val="0"/>
                <w:sz w:val="18"/>
                <w:szCs w:val="18"/>
                <w14:ligatures w14:val="none"/>
                <w:rPrChange w:id="5457" w:author="Jujia Li" w:date="2025-08-11T19:44:00Z" w16du:dateUtc="2025-08-12T00:44:00Z">
                  <w:rPr>
                    <w:ins w:id="5458" w:author="Jujia Li" w:date="2025-08-11T19:38:00Z" w16du:dateUtc="2025-08-12T00:38:00Z"/>
                    <w:rFonts w:ascii="Aptos Narrow" w:eastAsia="Times New Roman" w:hAnsi="Aptos Narrow" w:cs="Times New Roman"/>
                    <w:color w:val="000000"/>
                    <w:kern w:val="0"/>
                    <w:sz w:val="22"/>
                    <w:szCs w:val="22"/>
                    <w14:ligatures w14:val="none"/>
                  </w:rPr>
                </w:rPrChange>
              </w:rPr>
            </w:pPr>
            <w:ins w:id="545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60" w:author="Jujia Li" w:date="2025-08-11T19:44:00Z" w16du:dateUtc="2025-08-12T00:44:00Z">
                    <w:rPr>
                      <w:rFonts w:ascii="Aptos Narrow" w:eastAsia="Times New Roman" w:hAnsi="Aptos Narrow" w:cs="Times New Roman"/>
                      <w:color w:val="000000"/>
                      <w:kern w:val="0"/>
                      <w:sz w:val="22"/>
                      <w:szCs w:val="22"/>
                      <w14:ligatures w14:val="none"/>
                    </w:rPr>
                  </w:rPrChange>
                </w:rPr>
                <w:t>1.21</w:t>
              </w:r>
            </w:ins>
          </w:p>
        </w:tc>
        <w:tc>
          <w:tcPr>
            <w:tcW w:w="1790" w:type="dxa"/>
            <w:noWrap/>
            <w:vAlign w:val="bottom"/>
            <w:hideMark/>
          </w:tcPr>
          <w:p w14:paraId="04B58155" w14:textId="77777777" w:rsidR="001878ED" w:rsidRPr="00D94444" w:rsidRDefault="001878ED" w:rsidP="001878ED">
            <w:pPr>
              <w:spacing w:after="0" w:line="240" w:lineRule="auto"/>
              <w:jc w:val="right"/>
              <w:rPr>
                <w:ins w:id="5461" w:author="Jujia Li" w:date="2025-08-11T19:38:00Z" w16du:dateUtc="2025-08-12T00:38:00Z"/>
                <w:rFonts w:ascii="Times New Roman" w:eastAsia="Times New Roman" w:hAnsi="Times New Roman" w:cs="Times New Roman"/>
                <w:color w:val="000000"/>
                <w:kern w:val="0"/>
                <w:sz w:val="18"/>
                <w:szCs w:val="18"/>
                <w14:ligatures w14:val="none"/>
                <w:rPrChange w:id="5462" w:author="Jujia Li" w:date="2025-08-11T19:44:00Z" w16du:dateUtc="2025-08-12T00:44:00Z">
                  <w:rPr>
                    <w:ins w:id="5463" w:author="Jujia Li" w:date="2025-08-11T19:38:00Z" w16du:dateUtc="2025-08-12T00:38:00Z"/>
                    <w:rFonts w:ascii="Aptos Narrow" w:eastAsia="Times New Roman" w:hAnsi="Aptos Narrow" w:cs="Times New Roman"/>
                    <w:color w:val="000000"/>
                    <w:kern w:val="0"/>
                    <w:sz w:val="22"/>
                    <w:szCs w:val="22"/>
                    <w14:ligatures w14:val="none"/>
                  </w:rPr>
                </w:rPrChange>
              </w:rPr>
            </w:pPr>
            <w:ins w:id="546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65" w:author="Jujia Li" w:date="2025-08-11T19:44:00Z" w16du:dateUtc="2025-08-12T00:44:00Z">
                    <w:rPr>
                      <w:rFonts w:ascii="Aptos Narrow" w:eastAsia="Times New Roman" w:hAnsi="Aptos Narrow" w:cs="Times New Roman"/>
                      <w:color w:val="000000"/>
                      <w:kern w:val="0"/>
                      <w:sz w:val="22"/>
                      <w:szCs w:val="22"/>
                      <w14:ligatures w14:val="none"/>
                    </w:rPr>
                  </w:rPrChange>
                </w:rPr>
                <w:t>21.30</w:t>
              </w:r>
            </w:ins>
          </w:p>
        </w:tc>
      </w:tr>
      <w:tr w:rsidR="00DD51F8" w:rsidRPr="00DD51F8" w14:paraId="5627292C" w14:textId="77777777" w:rsidTr="00502FAC">
        <w:trPr>
          <w:trHeight w:val="300"/>
          <w:ins w:id="5466" w:author="Jujia Li" w:date="2025-08-11T19:38:00Z"/>
        </w:trPr>
        <w:tc>
          <w:tcPr>
            <w:tcW w:w="1350" w:type="dxa"/>
            <w:noWrap/>
            <w:vAlign w:val="bottom"/>
            <w:hideMark/>
          </w:tcPr>
          <w:p w14:paraId="29504968" w14:textId="77777777" w:rsidR="001878ED" w:rsidRPr="00D94444" w:rsidRDefault="001878ED" w:rsidP="001878ED">
            <w:pPr>
              <w:spacing w:after="0" w:line="240" w:lineRule="auto"/>
              <w:rPr>
                <w:ins w:id="5467" w:author="Jujia Li" w:date="2025-08-11T19:38:00Z" w16du:dateUtc="2025-08-12T00:38:00Z"/>
                <w:rFonts w:ascii="Times New Roman" w:eastAsia="Times New Roman" w:hAnsi="Times New Roman" w:cs="Times New Roman"/>
                <w:color w:val="000000"/>
                <w:kern w:val="0"/>
                <w:sz w:val="18"/>
                <w:szCs w:val="18"/>
                <w14:ligatures w14:val="none"/>
                <w:rPrChange w:id="5468" w:author="Jujia Li" w:date="2025-08-11T19:44:00Z" w16du:dateUtc="2025-08-12T00:44:00Z">
                  <w:rPr>
                    <w:ins w:id="5469" w:author="Jujia Li" w:date="2025-08-11T19:38:00Z" w16du:dateUtc="2025-08-12T00:38:00Z"/>
                    <w:rFonts w:ascii="Aptos Narrow" w:eastAsia="Times New Roman" w:hAnsi="Aptos Narrow" w:cs="Times New Roman"/>
                    <w:color w:val="000000"/>
                    <w:kern w:val="0"/>
                    <w:sz w:val="22"/>
                    <w:szCs w:val="22"/>
                    <w14:ligatures w14:val="none"/>
                  </w:rPr>
                </w:rPrChange>
              </w:rPr>
            </w:pPr>
            <w:ins w:id="547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71" w:author="Jujia Li" w:date="2025-08-11T19:44:00Z" w16du:dateUtc="2025-08-12T00:44:00Z">
                    <w:rPr>
                      <w:rFonts w:ascii="Aptos Narrow" w:eastAsia="Times New Roman" w:hAnsi="Aptos Narrow" w:cs="Times New Roman"/>
                      <w:color w:val="000000"/>
                      <w:kern w:val="0"/>
                      <w:sz w:val="22"/>
                      <w:szCs w:val="22"/>
                      <w14:ligatures w14:val="none"/>
                    </w:rPr>
                  </w:rPrChange>
                </w:rPr>
                <w:t>Winston</w:t>
              </w:r>
            </w:ins>
          </w:p>
        </w:tc>
        <w:tc>
          <w:tcPr>
            <w:tcW w:w="1508" w:type="dxa"/>
            <w:noWrap/>
            <w:vAlign w:val="bottom"/>
            <w:hideMark/>
          </w:tcPr>
          <w:p w14:paraId="081CF3BA" w14:textId="77777777" w:rsidR="001878ED" w:rsidRPr="00D94444" w:rsidRDefault="001878ED" w:rsidP="001878ED">
            <w:pPr>
              <w:spacing w:after="0" w:line="240" w:lineRule="auto"/>
              <w:jc w:val="right"/>
              <w:rPr>
                <w:ins w:id="5472" w:author="Jujia Li" w:date="2025-08-11T19:38:00Z" w16du:dateUtc="2025-08-12T00:38:00Z"/>
                <w:rFonts w:ascii="Times New Roman" w:eastAsia="Times New Roman" w:hAnsi="Times New Roman" w:cs="Times New Roman"/>
                <w:color w:val="000000"/>
                <w:kern w:val="0"/>
                <w:sz w:val="18"/>
                <w:szCs w:val="18"/>
                <w14:ligatures w14:val="none"/>
                <w:rPrChange w:id="5473" w:author="Jujia Li" w:date="2025-08-11T19:44:00Z" w16du:dateUtc="2025-08-12T00:44:00Z">
                  <w:rPr>
                    <w:ins w:id="5474" w:author="Jujia Li" w:date="2025-08-11T19:38:00Z" w16du:dateUtc="2025-08-12T00:38:00Z"/>
                    <w:rFonts w:ascii="Aptos Narrow" w:eastAsia="Times New Roman" w:hAnsi="Aptos Narrow" w:cs="Times New Roman"/>
                    <w:color w:val="000000"/>
                    <w:kern w:val="0"/>
                    <w:sz w:val="22"/>
                    <w:szCs w:val="22"/>
                    <w14:ligatures w14:val="none"/>
                  </w:rPr>
                </w:rPrChange>
              </w:rPr>
            </w:pPr>
            <w:ins w:id="547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76" w:author="Jujia Li" w:date="2025-08-11T19:44:00Z" w16du:dateUtc="2025-08-12T00:44:00Z">
                    <w:rPr>
                      <w:rFonts w:ascii="Aptos Narrow" w:eastAsia="Times New Roman" w:hAnsi="Aptos Narrow" w:cs="Times New Roman"/>
                      <w:color w:val="000000"/>
                      <w:kern w:val="0"/>
                      <w:sz w:val="22"/>
                      <w:szCs w:val="22"/>
                      <w14:ligatures w14:val="none"/>
                    </w:rPr>
                  </w:rPrChange>
                </w:rPr>
                <w:t>-12.70</w:t>
              </w:r>
            </w:ins>
          </w:p>
        </w:tc>
        <w:tc>
          <w:tcPr>
            <w:tcW w:w="1440" w:type="dxa"/>
            <w:noWrap/>
            <w:vAlign w:val="bottom"/>
            <w:hideMark/>
          </w:tcPr>
          <w:p w14:paraId="59BECAFC" w14:textId="77777777" w:rsidR="001878ED" w:rsidRPr="00D94444" w:rsidRDefault="001878ED" w:rsidP="001878ED">
            <w:pPr>
              <w:spacing w:after="0" w:line="240" w:lineRule="auto"/>
              <w:jc w:val="right"/>
              <w:rPr>
                <w:ins w:id="5477" w:author="Jujia Li" w:date="2025-08-11T19:38:00Z" w16du:dateUtc="2025-08-12T00:38:00Z"/>
                <w:rFonts w:ascii="Times New Roman" w:eastAsia="Times New Roman" w:hAnsi="Times New Roman" w:cs="Times New Roman"/>
                <w:color w:val="000000"/>
                <w:kern w:val="0"/>
                <w:sz w:val="18"/>
                <w:szCs w:val="18"/>
                <w14:ligatures w14:val="none"/>
                <w:rPrChange w:id="5478" w:author="Jujia Li" w:date="2025-08-11T19:44:00Z" w16du:dateUtc="2025-08-12T00:44:00Z">
                  <w:rPr>
                    <w:ins w:id="5479" w:author="Jujia Li" w:date="2025-08-11T19:38:00Z" w16du:dateUtc="2025-08-12T00:38:00Z"/>
                    <w:rFonts w:ascii="Aptos Narrow" w:eastAsia="Times New Roman" w:hAnsi="Aptos Narrow" w:cs="Times New Roman"/>
                    <w:color w:val="000000"/>
                    <w:kern w:val="0"/>
                    <w:sz w:val="22"/>
                    <w:szCs w:val="22"/>
                    <w14:ligatures w14:val="none"/>
                  </w:rPr>
                </w:rPrChange>
              </w:rPr>
            </w:pPr>
            <w:ins w:id="548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81" w:author="Jujia Li" w:date="2025-08-11T19:44:00Z" w16du:dateUtc="2025-08-12T00:44:00Z">
                    <w:rPr>
                      <w:rFonts w:ascii="Aptos Narrow" w:eastAsia="Times New Roman" w:hAnsi="Aptos Narrow" w:cs="Times New Roman"/>
                      <w:color w:val="000000"/>
                      <w:kern w:val="0"/>
                      <w:sz w:val="22"/>
                      <w:szCs w:val="22"/>
                      <w14:ligatures w14:val="none"/>
                    </w:rPr>
                  </w:rPrChange>
                </w:rPr>
                <w:t>0.14</w:t>
              </w:r>
            </w:ins>
          </w:p>
        </w:tc>
        <w:tc>
          <w:tcPr>
            <w:tcW w:w="1642" w:type="dxa"/>
            <w:noWrap/>
            <w:vAlign w:val="bottom"/>
            <w:hideMark/>
          </w:tcPr>
          <w:p w14:paraId="077E0A08" w14:textId="77777777" w:rsidR="001878ED" w:rsidRPr="00D94444" w:rsidRDefault="001878ED" w:rsidP="001878ED">
            <w:pPr>
              <w:spacing w:after="0" w:line="240" w:lineRule="auto"/>
              <w:jc w:val="right"/>
              <w:rPr>
                <w:ins w:id="5482" w:author="Jujia Li" w:date="2025-08-11T19:38:00Z" w16du:dateUtc="2025-08-12T00:38:00Z"/>
                <w:rFonts w:ascii="Times New Roman" w:eastAsia="Times New Roman" w:hAnsi="Times New Roman" w:cs="Times New Roman"/>
                <w:color w:val="000000"/>
                <w:kern w:val="0"/>
                <w:sz w:val="18"/>
                <w:szCs w:val="18"/>
                <w14:ligatures w14:val="none"/>
                <w:rPrChange w:id="5483" w:author="Jujia Li" w:date="2025-08-11T19:44:00Z" w16du:dateUtc="2025-08-12T00:44:00Z">
                  <w:rPr>
                    <w:ins w:id="5484" w:author="Jujia Li" w:date="2025-08-11T19:38:00Z" w16du:dateUtc="2025-08-12T00:38:00Z"/>
                    <w:rFonts w:ascii="Aptos Narrow" w:eastAsia="Times New Roman" w:hAnsi="Aptos Narrow" w:cs="Times New Roman"/>
                    <w:color w:val="000000"/>
                    <w:kern w:val="0"/>
                    <w:sz w:val="22"/>
                    <w:szCs w:val="22"/>
                    <w14:ligatures w14:val="none"/>
                  </w:rPr>
                </w:rPrChange>
              </w:rPr>
            </w:pPr>
            <w:ins w:id="548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86" w:author="Jujia Li" w:date="2025-08-11T19:44:00Z" w16du:dateUtc="2025-08-12T00:44:00Z">
                    <w:rPr>
                      <w:rFonts w:ascii="Aptos Narrow" w:eastAsia="Times New Roman" w:hAnsi="Aptos Narrow" w:cs="Times New Roman"/>
                      <w:color w:val="000000"/>
                      <w:kern w:val="0"/>
                      <w:sz w:val="22"/>
                      <w:szCs w:val="22"/>
                      <w14:ligatures w14:val="none"/>
                    </w:rPr>
                  </w:rPrChange>
                </w:rPr>
                <w:t>3.05</w:t>
              </w:r>
            </w:ins>
          </w:p>
        </w:tc>
        <w:tc>
          <w:tcPr>
            <w:tcW w:w="1630" w:type="dxa"/>
            <w:noWrap/>
            <w:vAlign w:val="bottom"/>
            <w:hideMark/>
          </w:tcPr>
          <w:p w14:paraId="09537847" w14:textId="77777777" w:rsidR="001878ED" w:rsidRPr="00D94444" w:rsidRDefault="001878ED" w:rsidP="001878ED">
            <w:pPr>
              <w:spacing w:after="0" w:line="240" w:lineRule="auto"/>
              <w:jc w:val="right"/>
              <w:rPr>
                <w:ins w:id="5487" w:author="Jujia Li" w:date="2025-08-11T19:38:00Z" w16du:dateUtc="2025-08-12T00:38:00Z"/>
                <w:rFonts w:ascii="Times New Roman" w:eastAsia="Times New Roman" w:hAnsi="Times New Roman" w:cs="Times New Roman"/>
                <w:color w:val="000000"/>
                <w:kern w:val="0"/>
                <w:sz w:val="18"/>
                <w:szCs w:val="18"/>
                <w14:ligatures w14:val="none"/>
                <w:rPrChange w:id="5488" w:author="Jujia Li" w:date="2025-08-11T19:44:00Z" w16du:dateUtc="2025-08-12T00:44:00Z">
                  <w:rPr>
                    <w:ins w:id="5489" w:author="Jujia Li" w:date="2025-08-11T19:38:00Z" w16du:dateUtc="2025-08-12T00:38:00Z"/>
                    <w:rFonts w:ascii="Aptos Narrow" w:eastAsia="Times New Roman" w:hAnsi="Aptos Narrow" w:cs="Times New Roman"/>
                    <w:color w:val="000000"/>
                    <w:kern w:val="0"/>
                    <w:sz w:val="22"/>
                    <w:szCs w:val="22"/>
                    <w14:ligatures w14:val="none"/>
                  </w:rPr>
                </w:rPrChange>
              </w:rPr>
            </w:pPr>
            <w:ins w:id="549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91" w:author="Jujia Li" w:date="2025-08-11T19:44:00Z" w16du:dateUtc="2025-08-12T00:44:00Z">
                    <w:rPr>
                      <w:rFonts w:ascii="Aptos Narrow" w:eastAsia="Times New Roman" w:hAnsi="Aptos Narrow" w:cs="Times New Roman"/>
                      <w:color w:val="000000"/>
                      <w:kern w:val="0"/>
                      <w:sz w:val="22"/>
                      <w:szCs w:val="22"/>
                      <w14:ligatures w14:val="none"/>
                    </w:rPr>
                  </w:rPrChange>
                </w:rPr>
                <w:t>1.15</w:t>
              </w:r>
            </w:ins>
          </w:p>
        </w:tc>
        <w:tc>
          <w:tcPr>
            <w:tcW w:w="1790" w:type="dxa"/>
            <w:noWrap/>
            <w:vAlign w:val="bottom"/>
            <w:hideMark/>
          </w:tcPr>
          <w:p w14:paraId="6239E514" w14:textId="77777777" w:rsidR="001878ED" w:rsidRPr="00D94444" w:rsidRDefault="001878ED" w:rsidP="001878ED">
            <w:pPr>
              <w:spacing w:after="0" w:line="240" w:lineRule="auto"/>
              <w:jc w:val="right"/>
              <w:rPr>
                <w:ins w:id="5492" w:author="Jujia Li" w:date="2025-08-11T19:38:00Z" w16du:dateUtc="2025-08-12T00:38:00Z"/>
                <w:rFonts w:ascii="Times New Roman" w:eastAsia="Times New Roman" w:hAnsi="Times New Roman" w:cs="Times New Roman"/>
                <w:color w:val="000000"/>
                <w:kern w:val="0"/>
                <w:sz w:val="18"/>
                <w:szCs w:val="18"/>
                <w14:ligatures w14:val="none"/>
                <w:rPrChange w:id="5493" w:author="Jujia Li" w:date="2025-08-11T19:44:00Z" w16du:dateUtc="2025-08-12T00:44:00Z">
                  <w:rPr>
                    <w:ins w:id="5494" w:author="Jujia Li" w:date="2025-08-11T19:38:00Z" w16du:dateUtc="2025-08-12T00:38:00Z"/>
                    <w:rFonts w:ascii="Aptos Narrow" w:eastAsia="Times New Roman" w:hAnsi="Aptos Narrow" w:cs="Times New Roman"/>
                    <w:color w:val="000000"/>
                    <w:kern w:val="0"/>
                    <w:sz w:val="22"/>
                    <w:szCs w:val="22"/>
                    <w14:ligatures w14:val="none"/>
                  </w:rPr>
                </w:rPrChange>
              </w:rPr>
            </w:pPr>
            <w:ins w:id="549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96" w:author="Jujia Li" w:date="2025-08-11T19:44:00Z" w16du:dateUtc="2025-08-12T00:44:00Z">
                    <w:rPr>
                      <w:rFonts w:ascii="Aptos Narrow" w:eastAsia="Times New Roman" w:hAnsi="Aptos Narrow" w:cs="Times New Roman"/>
                      <w:color w:val="000000"/>
                      <w:kern w:val="0"/>
                      <w:sz w:val="22"/>
                      <w:szCs w:val="22"/>
                      <w14:ligatures w14:val="none"/>
                    </w:rPr>
                  </w:rPrChange>
                </w:rPr>
                <w:t>15.19</w:t>
              </w:r>
            </w:ins>
          </w:p>
        </w:tc>
      </w:tr>
      <w:tr w:rsidR="00DD51F8" w:rsidRPr="00DD51F8" w14:paraId="42696D64" w14:textId="77777777" w:rsidTr="00502FAC">
        <w:trPr>
          <w:trHeight w:val="300"/>
          <w:ins w:id="5497" w:author="Jujia Li" w:date="2025-08-11T19:38:00Z"/>
        </w:trPr>
        <w:tc>
          <w:tcPr>
            <w:tcW w:w="1350" w:type="dxa"/>
            <w:noWrap/>
            <w:vAlign w:val="bottom"/>
            <w:hideMark/>
          </w:tcPr>
          <w:p w14:paraId="030A19EC" w14:textId="77777777" w:rsidR="001878ED" w:rsidRPr="00D94444" w:rsidRDefault="001878ED" w:rsidP="001878ED">
            <w:pPr>
              <w:spacing w:after="0" w:line="240" w:lineRule="auto"/>
              <w:rPr>
                <w:ins w:id="5498" w:author="Jujia Li" w:date="2025-08-11T19:38:00Z" w16du:dateUtc="2025-08-12T00:38:00Z"/>
                <w:rFonts w:ascii="Times New Roman" w:eastAsia="Times New Roman" w:hAnsi="Times New Roman" w:cs="Times New Roman"/>
                <w:color w:val="000000"/>
                <w:kern w:val="0"/>
                <w:sz w:val="18"/>
                <w:szCs w:val="18"/>
                <w14:ligatures w14:val="none"/>
                <w:rPrChange w:id="5499" w:author="Jujia Li" w:date="2025-08-11T19:44:00Z" w16du:dateUtc="2025-08-12T00:44:00Z">
                  <w:rPr>
                    <w:ins w:id="5500" w:author="Jujia Li" w:date="2025-08-11T19:38:00Z" w16du:dateUtc="2025-08-12T00:38:00Z"/>
                    <w:rFonts w:ascii="Aptos Narrow" w:eastAsia="Times New Roman" w:hAnsi="Aptos Narrow" w:cs="Times New Roman"/>
                    <w:color w:val="000000"/>
                    <w:kern w:val="0"/>
                    <w:sz w:val="22"/>
                    <w:szCs w:val="22"/>
                    <w14:ligatures w14:val="none"/>
                  </w:rPr>
                </w:rPrChange>
              </w:rPr>
            </w:pPr>
            <w:ins w:id="550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02" w:author="Jujia Li" w:date="2025-08-11T19:44:00Z" w16du:dateUtc="2025-08-12T00:44:00Z">
                    <w:rPr>
                      <w:rFonts w:ascii="Aptos Narrow" w:eastAsia="Times New Roman" w:hAnsi="Aptos Narrow" w:cs="Times New Roman"/>
                      <w:color w:val="000000"/>
                      <w:kern w:val="0"/>
                      <w:sz w:val="22"/>
                      <w:szCs w:val="22"/>
                      <w14:ligatures w14:val="none"/>
                    </w:rPr>
                  </w:rPrChange>
                </w:rPr>
                <w:t>Jackson</w:t>
              </w:r>
            </w:ins>
          </w:p>
        </w:tc>
        <w:tc>
          <w:tcPr>
            <w:tcW w:w="1508" w:type="dxa"/>
            <w:noWrap/>
            <w:vAlign w:val="bottom"/>
            <w:hideMark/>
          </w:tcPr>
          <w:p w14:paraId="3591345F" w14:textId="77777777" w:rsidR="001878ED" w:rsidRPr="00D94444" w:rsidRDefault="001878ED" w:rsidP="001878ED">
            <w:pPr>
              <w:spacing w:after="0" w:line="240" w:lineRule="auto"/>
              <w:jc w:val="right"/>
              <w:rPr>
                <w:ins w:id="5503" w:author="Jujia Li" w:date="2025-08-11T19:38:00Z" w16du:dateUtc="2025-08-12T00:38:00Z"/>
                <w:rFonts w:ascii="Times New Roman" w:eastAsia="Times New Roman" w:hAnsi="Times New Roman" w:cs="Times New Roman"/>
                <w:color w:val="000000"/>
                <w:kern w:val="0"/>
                <w:sz w:val="18"/>
                <w:szCs w:val="18"/>
                <w14:ligatures w14:val="none"/>
                <w:rPrChange w:id="5504" w:author="Jujia Li" w:date="2025-08-11T19:44:00Z" w16du:dateUtc="2025-08-12T00:44:00Z">
                  <w:rPr>
                    <w:ins w:id="5505" w:author="Jujia Li" w:date="2025-08-11T19:38:00Z" w16du:dateUtc="2025-08-12T00:38:00Z"/>
                    <w:rFonts w:ascii="Aptos Narrow" w:eastAsia="Times New Roman" w:hAnsi="Aptos Narrow" w:cs="Times New Roman"/>
                    <w:color w:val="000000"/>
                    <w:kern w:val="0"/>
                    <w:sz w:val="22"/>
                    <w:szCs w:val="22"/>
                    <w14:ligatures w14:val="none"/>
                  </w:rPr>
                </w:rPrChange>
              </w:rPr>
            </w:pPr>
            <w:ins w:id="550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07" w:author="Jujia Li" w:date="2025-08-11T19:44:00Z" w16du:dateUtc="2025-08-12T00:44:00Z">
                    <w:rPr>
                      <w:rFonts w:ascii="Aptos Narrow" w:eastAsia="Times New Roman" w:hAnsi="Aptos Narrow" w:cs="Times New Roman"/>
                      <w:color w:val="000000"/>
                      <w:kern w:val="0"/>
                      <w:sz w:val="22"/>
                      <w:szCs w:val="22"/>
                      <w14:ligatures w14:val="none"/>
                    </w:rPr>
                  </w:rPrChange>
                </w:rPr>
                <w:t>-13.95</w:t>
              </w:r>
            </w:ins>
          </w:p>
        </w:tc>
        <w:tc>
          <w:tcPr>
            <w:tcW w:w="1440" w:type="dxa"/>
            <w:noWrap/>
            <w:vAlign w:val="bottom"/>
            <w:hideMark/>
          </w:tcPr>
          <w:p w14:paraId="1E92FEDA" w14:textId="77777777" w:rsidR="001878ED" w:rsidRPr="00D94444" w:rsidRDefault="001878ED" w:rsidP="001878ED">
            <w:pPr>
              <w:spacing w:after="0" w:line="240" w:lineRule="auto"/>
              <w:jc w:val="right"/>
              <w:rPr>
                <w:ins w:id="5508" w:author="Jujia Li" w:date="2025-08-11T19:38:00Z" w16du:dateUtc="2025-08-12T00:38:00Z"/>
                <w:rFonts w:ascii="Times New Roman" w:eastAsia="Times New Roman" w:hAnsi="Times New Roman" w:cs="Times New Roman"/>
                <w:color w:val="000000"/>
                <w:kern w:val="0"/>
                <w:sz w:val="18"/>
                <w:szCs w:val="18"/>
                <w14:ligatures w14:val="none"/>
                <w:rPrChange w:id="5509" w:author="Jujia Li" w:date="2025-08-11T19:44:00Z" w16du:dateUtc="2025-08-12T00:44:00Z">
                  <w:rPr>
                    <w:ins w:id="5510" w:author="Jujia Li" w:date="2025-08-11T19:38:00Z" w16du:dateUtc="2025-08-12T00:38:00Z"/>
                    <w:rFonts w:ascii="Aptos Narrow" w:eastAsia="Times New Roman" w:hAnsi="Aptos Narrow" w:cs="Times New Roman"/>
                    <w:color w:val="000000"/>
                    <w:kern w:val="0"/>
                    <w:sz w:val="22"/>
                    <w:szCs w:val="22"/>
                    <w14:ligatures w14:val="none"/>
                  </w:rPr>
                </w:rPrChange>
              </w:rPr>
            </w:pPr>
            <w:ins w:id="551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12"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0847AF9D" w14:textId="77777777" w:rsidR="001878ED" w:rsidRPr="00D94444" w:rsidRDefault="001878ED" w:rsidP="001878ED">
            <w:pPr>
              <w:spacing w:after="0" w:line="240" w:lineRule="auto"/>
              <w:jc w:val="right"/>
              <w:rPr>
                <w:ins w:id="5513" w:author="Jujia Li" w:date="2025-08-11T19:38:00Z" w16du:dateUtc="2025-08-12T00:38:00Z"/>
                <w:rFonts w:ascii="Times New Roman" w:eastAsia="Times New Roman" w:hAnsi="Times New Roman" w:cs="Times New Roman"/>
                <w:color w:val="000000"/>
                <w:kern w:val="0"/>
                <w:sz w:val="18"/>
                <w:szCs w:val="18"/>
                <w14:ligatures w14:val="none"/>
                <w:rPrChange w:id="5514" w:author="Jujia Li" w:date="2025-08-11T19:44:00Z" w16du:dateUtc="2025-08-12T00:44:00Z">
                  <w:rPr>
                    <w:ins w:id="5515" w:author="Jujia Li" w:date="2025-08-11T19:38:00Z" w16du:dateUtc="2025-08-12T00:38:00Z"/>
                    <w:rFonts w:ascii="Aptos Narrow" w:eastAsia="Times New Roman" w:hAnsi="Aptos Narrow" w:cs="Times New Roman"/>
                    <w:color w:val="000000"/>
                    <w:kern w:val="0"/>
                    <w:sz w:val="22"/>
                    <w:szCs w:val="22"/>
                    <w14:ligatures w14:val="none"/>
                  </w:rPr>
                </w:rPrChange>
              </w:rPr>
            </w:pPr>
            <w:ins w:id="551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17" w:author="Jujia Li" w:date="2025-08-11T19:44:00Z" w16du:dateUtc="2025-08-12T00:44:00Z">
                    <w:rPr>
                      <w:rFonts w:ascii="Aptos Narrow" w:eastAsia="Times New Roman" w:hAnsi="Aptos Narrow" w:cs="Times New Roman"/>
                      <w:color w:val="000000"/>
                      <w:kern w:val="0"/>
                      <w:sz w:val="22"/>
                      <w:szCs w:val="22"/>
                      <w14:ligatures w14:val="none"/>
                    </w:rPr>
                  </w:rPrChange>
                </w:rPr>
                <w:t>0.87</w:t>
              </w:r>
            </w:ins>
          </w:p>
        </w:tc>
        <w:tc>
          <w:tcPr>
            <w:tcW w:w="1630" w:type="dxa"/>
            <w:noWrap/>
            <w:vAlign w:val="bottom"/>
            <w:hideMark/>
          </w:tcPr>
          <w:p w14:paraId="4128D946" w14:textId="77777777" w:rsidR="001878ED" w:rsidRPr="00D94444" w:rsidRDefault="001878ED" w:rsidP="001878ED">
            <w:pPr>
              <w:spacing w:after="0" w:line="240" w:lineRule="auto"/>
              <w:jc w:val="right"/>
              <w:rPr>
                <w:ins w:id="5518" w:author="Jujia Li" w:date="2025-08-11T19:38:00Z" w16du:dateUtc="2025-08-12T00:38:00Z"/>
                <w:rFonts w:ascii="Times New Roman" w:eastAsia="Times New Roman" w:hAnsi="Times New Roman" w:cs="Times New Roman"/>
                <w:color w:val="000000"/>
                <w:kern w:val="0"/>
                <w:sz w:val="18"/>
                <w:szCs w:val="18"/>
                <w14:ligatures w14:val="none"/>
                <w:rPrChange w:id="5519" w:author="Jujia Li" w:date="2025-08-11T19:44:00Z" w16du:dateUtc="2025-08-12T00:44:00Z">
                  <w:rPr>
                    <w:ins w:id="5520" w:author="Jujia Li" w:date="2025-08-11T19:38:00Z" w16du:dateUtc="2025-08-12T00:38:00Z"/>
                    <w:rFonts w:ascii="Aptos Narrow" w:eastAsia="Times New Roman" w:hAnsi="Aptos Narrow" w:cs="Times New Roman"/>
                    <w:color w:val="000000"/>
                    <w:kern w:val="0"/>
                    <w:sz w:val="22"/>
                    <w:szCs w:val="22"/>
                    <w14:ligatures w14:val="none"/>
                  </w:rPr>
                </w:rPrChange>
              </w:rPr>
            </w:pPr>
            <w:ins w:id="552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22"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572437F5" w14:textId="77777777" w:rsidR="001878ED" w:rsidRPr="00D94444" w:rsidRDefault="001878ED" w:rsidP="001878ED">
            <w:pPr>
              <w:spacing w:after="0" w:line="240" w:lineRule="auto"/>
              <w:jc w:val="right"/>
              <w:rPr>
                <w:ins w:id="5523" w:author="Jujia Li" w:date="2025-08-11T19:38:00Z" w16du:dateUtc="2025-08-12T00:38:00Z"/>
                <w:rFonts w:ascii="Times New Roman" w:eastAsia="Times New Roman" w:hAnsi="Times New Roman" w:cs="Times New Roman"/>
                <w:color w:val="000000"/>
                <w:kern w:val="0"/>
                <w:sz w:val="18"/>
                <w:szCs w:val="18"/>
                <w14:ligatures w14:val="none"/>
                <w:rPrChange w:id="5524" w:author="Jujia Li" w:date="2025-08-11T19:44:00Z" w16du:dateUtc="2025-08-12T00:44:00Z">
                  <w:rPr>
                    <w:ins w:id="5525" w:author="Jujia Li" w:date="2025-08-11T19:38:00Z" w16du:dateUtc="2025-08-12T00:38:00Z"/>
                    <w:rFonts w:ascii="Aptos Narrow" w:eastAsia="Times New Roman" w:hAnsi="Aptos Narrow" w:cs="Times New Roman"/>
                    <w:color w:val="000000"/>
                    <w:kern w:val="0"/>
                    <w:sz w:val="22"/>
                    <w:szCs w:val="22"/>
                    <w14:ligatures w14:val="none"/>
                  </w:rPr>
                </w:rPrChange>
              </w:rPr>
            </w:pPr>
            <w:ins w:id="552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27" w:author="Jujia Li" w:date="2025-08-11T19:44:00Z" w16du:dateUtc="2025-08-12T00:44:00Z">
                    <w:rPr>
                      <w:rFonts w:ascii="Aptos Narrow" w:eastAsia="Times New Roman" w:hAnsi="Aptos Narrow" w:cs="Times New Roman"/>
                      <w:color w:val="000000"/>
                      <w:kern w:val="0"/>
                      <w:sz w:val="22"/>
                      <w:szCs w:val="22"/>
                      <w14:ligatures w14:val="none"/>
                    </w:rPr>
                  </w:rPrChange>
                </w:rPr>
                <w:t>0.91</w:t>
              </w:r>
            </w:ins>
          </w:p>
        </w:tc>
      </w:tr>
      <w:tr w:rsidR="00DD51F8" w:rsidRPr="00DD51F8" w14:paraId="5F49CC07" w14:textId="77777777" w:rsidTr="00502FAC">
        <w:trPr>
          <w:trHeight w:val="300"/>
          <w:ins w:id="5528" w:author="Jujia Li" w:date="2025-08-11T19:38:00Z"/>
        </w:trPr>
        <w:tc>
          <w:tcPr>
            <w:tcW w:w="1350" w:type="dxa"/>
            <w:noWrap/>
            <w:vAlign w:val="bottom"/>
            <w:hideMark/>
          </w:tcPr>
          <w:p w14:paraId="094DC6FF" w14:textId="77777777" w:rsidR="001878ED" w:rsidRPr="00D94444" w:rsidRDefault="001878ED" w:rsidP="001878ED">
            <w:pPr>
              <w:spacing w:after="0" w:line="240" w:lineRule="auto"/>
              <w:rPr>
                <w:ins w:id="5529" w:author="Jujia Li" w:date="2025-08-11T19:38:00Z" w16du:dateUtc="2025-08-12T00:38:00Z"/>
                <w:rFonts w:ascii="Times New Roman" w:eastAsia="Times New Roman" w:hAnsi="Times New Roman" w:cs="Times New Roman"/>
                <w:color w:val="000000"/>
                <w:kern w:val="0"/>
                <w:sz w:val="18"/>
                <w:szCs w:val="18"/>
                <w14:ligatures w14:val="none"/>
                <w:rPrChange w:id="5530" w:author="Jujia Li" w:date="2025-08-11T19:44:00Z" w16du:dateUtc="2025-08-12T00:44:00Z">
                  <w:rPr>
                    <w:ins w:id="5531" w:author="Jujia Li" w:date="2025-08-11T19:38:00Z" w16du:dateUtc="2025-08-12T00:38:00Z"/>
                    <w:rFonts w:ascii="Aptos Narrow" w:eastAsia="Times New Roman" w:hAnsi="Aptos Narrow" w:cs="Times New Roman"/>
                    <w:color w:val="000000"/>
                    <w:kern w:val="0"/>
                    <w:sz w:val="22"/>
                    <w:szCs w:val="22"/>
                    <w14:ligatures w14:val="none"/>
                  </w:rPr>
                </w:rPrChange>
              </w:rPr>
            </w:pPr>
            <w:ins w:id="553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33" w:author="Jujia Li" w:date="2025-08-11T19:44:00Z" w16du:dateUtc="2025-08-12T00:44:00Z">
                    <w:rPr>
                      <w:rFonts w:ascii="Aptos Narrow" w:eastAsia="Times New Roman" w:hAnsi="Aptos Narrow" w:cs="Times New Roman"/>
                      <w:color w:val="000000"/>
                      <w:kern w:val="0"/>
                      <w:sz w:val="22"/>
                      <w:szCs w:val="22"/>
                      <w14:ligatures w14:val="none"/>
                    </w:rPr>
                  </w:rPrChange>
                </w:rPr>
                <w:t>Jefferson</w:t>
              </w:r>
            </w:ins>
          </w:p>
        </w:tc>
        <w:tc>
          <w:tcPr>
            <w:tcW w:w="1508" w:type="dxa"/>
            <w:noWrap/>
            <w:vAlign w:val="bottom"/>
            <w:hideMark/>
          </w:tcPr>
          <w:p w14:paraId="07D7E095" w14:textId="77777777" w:rsidR="001878ED" w:rsidRPr="00D94444" w:rsidRDefault="001878ED" w:rsidP="001878ED">
            <w:pPr>
              <w:spacing w:after="0" w:line="240" w:lineRule="auto"/>
              <w:jc w:val="right"/>
              <w:rPr>
                <w:ins w:id="5534" w:author="Jujia Li" w:date="2025-08-11T19:38:00Z" w16du:dateUtc="2025-08-12T00:38:00Z"/>
                <w:rFonts w:ascii="Times New Roman" w:eastAsia="Times New Roman" w:hAnsi="Times New Roman" w:cs="Times New Roman"/>
                <w:color w:val="000000"/>
                <w:kern w:val="0"/>
                <w:sz w:val="18"/>
                <w:szCs w:val="18"/>
                <w14:ligatures w14:val="none"/>
                <w:rPrChange w:id="5535" w:author="Jujia Li" w:date="2025-08-11T19:44:00Z" w16du:dateUtc="2025-08-12T00:44:00Z">
                  <w:rPr>
                    <w:ins w:id="5536" w:author="Jujia Li" w:date="2025-08-11T19:38:00Z" w16du:dateUtc="2025-08-12T00:38:00Z"/>
                    <w:rFonts w:ascii="Aptos Narrow" w:eastAsia="Times New Roman" w:hAnsi="Aptos Narrow" w:cs="Times New Roman"/>
                    <w:color w:val="000000"/>
                    <w:kern w:val="0"/>
                    <w:sz w:val="22"/>
                    <w:szCs w:val="22"/>
                    <w14:ligatures w14:val="none"/>
                  </w:rPr>
                </w:rPrChange>
              </w:rPr>
            </w:pPr>
            <w:ins w:id="553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38" w:author="Jujia Li" w:date="2025-08-11T19:44:00Z" w16du:dateUtc="2025-08-12T00:44:00Z">
                    <w:rPr>
                      <w:rFonts w:ascii="Aptos Narrow" w:eastAsia="Times New Roman" w:hAnsi="Aptos Narrow" w:cs="Times New Roman"/>
                      <w:color w:val="000000"/>
                      <w:kern w:val="0"/>
                      <w:sz w:val="22"/>
                      <w:szCs w:val="22"/>
                      <w14:ligatures w14:val="none"/>
                    </w:rPr>
                  </w:rPrChange>
                </w:rPr>
                <w:t>-12.96</w:t>
              </w:r>
            </w:ins>
          </w:p>
        </w:tc>
        <w:tc>
          <w:tcPr>
            <w:tcW w:w="1440" w:type="dxa"/>
            <w:noWrap/>
            <w:vAlign w:val="bottom"/>
            <w:hideMark/>
          </w:tcPr>
          <w:p w14:paraId="7FCF7397" w14:textId="77777777" w:rsidR="001878ED" w:rsidRPr="00D94444" w:rsidRDefault="001878ED" w:rsidP="001878ED">
            <w:pPr>
              <w:spacing w:after="0" w:line="240" w:lineRule="auto"/>
              <w:jc w:val="right"/>
              <w:rPr>
                <w:ins w:id="5539" w:author="Jujia Li" w:date="2025-08-11T19:38:00Z" w16du:dateUtc="2025-08-12T00:38:00Z"/>
                <w:rFonts w:ascii="Times New Roman" w:eastAsia="Times New Roman" w:hAnsi="Times New Roman" w:cs="Times New Roman"/>
                <w:color w:val="000000"/>
                <w:kern w:val="0"/>
                <w:sz w:val="18"/>
                <w:szCs w:val="18"/>
                <w14:ligatures w14:val="none"/>
                <w:rPrChange w:id="5540" w:author="Jujia Li" w:date="2025-08-11T19:44:00Z" w16du:dateUtc="2025-08-12T00:44:00Z">
                  <w:rPr>
                    <w:ins w:id="5541" w:author="Jujia Li" w:date="2025-08-11T19:38:00Z" w16du:dateUtc="2025-08-12T00:38:00Z"/>
                    <w:rFonts w:ascii="Aptos Narrow" w:eastAsia="Times New Roman" w:hAnsi="Aptos Narrow" w:cs="Times New Roman"/>
                    <w:color w:val="000000"/>
                    <w:kern w:val="0"/>
                    <w:sz w:val="22"/>
                    <w:szCs w:val="22"/>
                    <w14:ligatures w14:val="none"/>
                  </w:rPr>
                </w:rPrChange>
              </w:rPr>
            </w:pPr>
            <w:ins w:id="554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43"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5492624A" w14:textId="77777777" w:rsidR="001878ED" w:rsidRPr="00D94444" w:rsidRDefault="001878ED" w:rsidP="001878ED">
            <w:pPr>
              <w:spacing w:after="0" w:line="240" w:lineRule="auto"/>
              <w:jc w:val="right"/>
              <w:rPr>
                <w:ins w:id="5544" w:author="Jujia Li" w:date="2025-08-11T19:38:00Z" w16du:dateUtc="2025-08-12T00:38:00Z"/>
                <w:rFonts w:ascii="Times New Roman" w:eastAsia="Times New Roman" w:hAnsi="Times New Roman" w:cs="Times New Roman"/>
                <w:color w:val="000000"/>
                <w:kern w:val="0"/>
                <w:sz w:val="18"/>
                <w:szCs w:val="18"/>
                <w14:ligatures w14:val="none"/>
                <w:rPrChange w:id="5545" w:author="Jujia Li" w:date="2025-08-11T19:44:00Z" w16du:dateUtc="2025-08-12T00:44:00Z">
                  <w:rPr>
                    <w:ins w:id="5546" w:author="Jujia Li" w:date="2025-08-11T19:38:00Z" w16du:dateUtc="2025-08-12T00:38:00Z"/>
                    <w:rFonts w:ascii="Aptos Narrow" w:eastAsia="Times New Roman" w:hAnsi="Aptos Narrow" w:cs="Times New Roman"/>
                    <w:color w:val="000000"/>
                    <w:kern w:val="0"/>
                    <w:sz w:val="22"/>
                    <w:szCs w:val="22"/>
                    <w14:ligatures w14:val="none"/>
                  </w:rPr>
                </w:rPrChange>
              </w:rPr>
            </w:pPr>
            <w:ins w:id="554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48" w:author="Jujia Li" w:date="2025-08-11T19:44:00Z" w16du:dateUtc="2025-08-12T00:44:00Z">
                    <w:rPr>
                      <w:rFonts w:ascii="Aptos Narrow" w:eastAsia="Times New Roman" w:hAnsi="Aptos Narrow" w:cs="Times New Roman"/>
                      <w:color w:val="000000"/>
                      <w:kern w:val="0"/>
                      <w:sz w:val="22"/>
                      <w:szCs w:val="22"/>
                      <w14:ligatures w14:val="none"/>
                    </w:rPr>
                  </w:rPrChange>
                </w:rPr>
                <w:t>2.34</w:t>
              </w:r>
            </w:ins>
          </w:p>
        </w:tc>
        <w:tc>
          <w:tcPr>
            <w:tcW w:w="1630" w:type="dxa"/>
            <w:noWrap/>
            <w:vAlign w:val="bottom"/>
            <w:hideMark/>
          </w:tcPr>
          <w:p w14:paraId="0ED1833B" w14:textId="77777777" w:rsidR="001878ED" w:rsidRPr="00D94444" w:rsidRDefault="001878ED" w:rsidP="001878ED">
            <w:pPr>
              <w:spacing w:after="0" w:line="240" w:lineRule="auto"/>
              <w:jc w:val="right"/>
              <w:rPr>
                <w:ins w:id="5549" w:author="Jujia Li" w:date="2025-08-11T19:38:00Z" w16du:dateUtc="2025-08-12T00:38:00Z"/>
                <w:rFonts w:ascii="Times New Roman" w:eastAsia="Times New Roman" w:hAnsi="Times New Roman" w:cs="Times New Roman"/>
                <w:color w:val="000000"/>
                <w:kern w:val="0"/>
                <w:sz w:val="18"/>
                <w:szCs w:val="18"/>
                <w14:ligatures w14:val="none"/>
                <w:rPrChange w:id="5550" w:author="Jujia Li" w:date="2025-08-11T19:44:00Z" w16du:dateUtc="2025-08-12T00:44:00Z">
                  <w:rPr>
                    <w:ins w:id="5551" w:author="Jujia Li" w:date="2025-08-11T19:38:00Z" w16du:dateUtc="2025-08-12T00:38:00Z"/>
                    <w:rFonts w:ascii="Aptos Narrow" w:eastAsia="Times New Roman" w:hAnsi="Aptos Narrow" w:cs="Times New Roman"/>
                    <w:color w:val="000000"/>
                    <w:kern w:val="0"/>
                    <w:sz w:val="22"/>
                    <w:szCs w:val="22"/>
                    <w14:ligatures w14:val="none"/>
                  </w:rPr>
                </w:rPrChange>
              </w:rPr>
            </w:pPr>
            <w:ins w:id="555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53"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16A439D0" w14:textId="77777777" w:rsidR="001878ED" w:rsidRPr="00D94444" w:rsidRDefault="001878ED" w:rsidP="001878ED">
            <w:pPr>
              <w:spacing w:after="0" w:line="240" w:lineRule="auto"/>
              <w:jc w:val="right"/>
              <w:rPr>
                <w:ins w:id="5554" w:author="Jujia Li" w:date="2025-08-11T19:38:00Z" w16du:dateUtc="2025-08-12T00:38:00Z"/>
                <w:rFonts w:ascii="Times New Roman" w:eastAsia="Times New Roman" w:hAnsi="Times New Roman" w:cs="Times New Roman"/>
                <w:color w:val="000000"/>
                <w:kern w:val="0"/>
                <w:sz w:val="18"/>
                <w:szCs w:val="18"/>
                <w14:ligatures w14:val="none"/>
                <w:rPrChange w:id="5555" w:author="Jujia Li" w:date="2025-08-11T19:44:00Z" w16du:dateUtc="2025-08-12T00:44:00Z">
                  <w:rPr>
                    <w:ins w:id="5556" w:author="Jujia Li" w:date="2025-08-11T19:38:00Z" w16du:dateUtc="2025-08-12T00:38:00Z"/>
                    <w:rFonts w:ascii="Aptos Narrow" w:eastAsia="Times New Roman" w:hAnsi="Aptos Narrow" w:cs="Times New Roman"/>
                    <w:color w:val="000000"/>
                    <w:kern w:val="0"/>
                    <w:sz w:val="22"/>
                    <w:szCs w:val="22"/>
                    <w14:ligatures w14:val="none"/>
                  </w:rPr>
                </w:rPrChange>
              </w:rPr>
            </w:pPr>
            <w:ins w:id="555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58" w:author="Jujia Li" w:date="2025-08-11T19:44:00Z" w16du:dateUtc="2025-08-12T00:44:00Z">
                    <w:rPr>
                      <w:rFonts w:ascii="Aptos Narrow" w:eastAsia="Times New Roman" w:hAnsi="Aptos Narrow" w:cs="Times New Roman"/>
                      <w:color w:val="000000"/>
                      <w:kern w:val="0"/>
                      <w:sz w:val="22"/>
                      <w:szCs w:val="22"/>
                      <w14:ligatures w14:val="none"/>
                    </w:rPr>
                  </w:rPrChange>
                </w:rPr>
                <w:t>0.79</w:t>
              </w:r>
            </w:ins>
          </w:p>
        </w:tc>
      </w:tr>
      <w:tr w:rsidR="00DD51F8" w:rsidRPr="00DD51F8" w14:paraId="3354EA67" w14:textId="77777777" w:rsidTr="00502FAC">
        <w:trPr>
          <w:trHeight w:val="300"/>
          <w:ins w:id="5559" w:author="Jujia Li" w:date="2025-08-11T19:38:00Z"/>
        </w:trPr>
        <w:tc>
          <w:tcPr>
            <w:tcW w:w="1350" w:type="dxa"/>
            <w:noWrap/>
            <w:vAlign w:val="bottom"/>
            <w:hideMark/>
          </w:tcPr>
          <w:p w14:paraId="0D5124F1" w14:textId="77777777" w:rsidR="001878ED" w:rsidRPr="00D94444" w:rsidRDefault="001878ED" w:rsidP="001878ED">
            <w:pPr>
              <w:spacing w:after="0" w:line="240" w:lineRule="auto"/>
              <w:rPr>
                <w:ins w:id="5560" w:author="Jujia Li" w:date="2025-08-11T19:38:00Z" w16du:dateUtc="2025-08-12T00:38:00Z"/>
                <w:rFonts w:ascii="Times New Roman" w:eastAsia="Times New Roman" w:hAnsi="Times New Roman" w:cs="Times New Roman"/>
                <w:color w:val="000000"/>
                <w:kern w:val="0"/>
                <w:sz w:val="18"/>
                <w:szCs w:val="18"/>
                <w14:ligatures w14:val="none"/>
                <w:rPrChange w:id="5561" w:author="Jujia Li" w:date="2025-08-11T19:44:00Z" w16du:dateUtc="2025-08-12T00:44:00Z">
                  <w:rPr>
                    <w:ins w:id="5562" w:author="Jujia Li" w:date="2025-08-11T19:38:00Z" w16du:dateUtc="2025-08-12T00:38:00Z"/>
                    <w:rFonts w:ascii="Aptos Narrow" w:eastAsia="Times New Roman" w:hAnsi="Aptos Narrow" w:cs="Times New Roman"/>
                    <w:color w:val="000000"/>
                    <w:kern w:val="0"/>
                    <w:sz w:val="22"/>
                    <w:szCs w:val="22"/>
                    <w14:ligatures w14:val="none"/>
                  </w:rPr>
                </w:rPrChange>
              </w:rPr>
            </w:pPr>
            <w:ins w:id="556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64" w:author="Jujia Li" w:date="2025-08-11T19:44:00Z" w16du:dateUtc="2025-08-12T00:44:00Z">
                    <w:rPr>
                      <w:rFonts w:ascii="Aptos Narrow" w:eastAsia="Times New Roman" w:hAnsi="Aptos Narrow" w:cs="Times New Roman"/>
                      <w:color w:val="000000"/>
                      <w:kern w:val="0"/>
                      <w:sz w:val="22"/>
                      <w:szCs w:val="22"/>
                      <w14:ligatures w14:val="none"/>
                    </w:rPr>
                  </w:rPrChange>
                </w:rPr>
                <w:t>Shelby</w:t>
              </w:r>
            </w:ins>
          </w:p>
        </w:tc>
        <w:tc>
          <w:tcPr>
            <w:tcW w:w="1508" w:type="dxa"/>
            <w:noWrap/>
            <w:vAlign w:val="bottom"/>
            <w:hideMark/>
          </w:tcPr>
          <w:p w14:paraId="7D02DDD4" w14:textId="77777777" w:rsidR="001878ED" w:rsidRPr="00D94444" w:rsidRDefault="001878ED" w:rsidP="001878ED">
            <w:pPr>
              <w:spacing w:after="0" w:line="240" w:lineRule="auto"/>
              <w:jc w:val="right"/>
              <w:rPr>
                <w:ins w:id="5565" w:author="Jujia Li" w:date="2025-08-11T19:38:00Z" w16du:dateUtc="2025-08-12T00:38:00Z"/>
                <w:rFonts w:ascii="Times New Roman" w:eastAsia="Times New Roman" w:hAnsi="Times New Roman" w:cs="Times New Roman"/>
                <w:color w:val="000000"/>
                <w:kern w:val="0"/>
                <w:sz w:val="18"/>
                <w:szCs w:val="18"/>
                <w14:ligatures w14:val="none"/>
                <w:rPrChange w:id="5566" w:author="Jujia Li" w:date="2025-08-11T19:44:00Z" w16du:dateUtc="2025-08-12T00:44:00Z">
                  <w:rPr>
                    <w:ins w:id="5567" w:author="Jujia Li" w:date="2025-08-11T19:38:00Z" w16du:dateUtc="2025-08-12T00:38:00Z"/>
                    <w:rFonts w:ascii="Aptos Narrow" w:eastAsia="Times New Roman" w:hAnsi="Aptos Narrow" w:cs="Times New Roman"/>
                    <w:color w:val="000000"/>
                    <w:kern w:val="0"/>
                    <w:sz w:val="22"/>
                    <w:szCs w:val="22"/>
                    <w14:ligatures w14:val="none"/>
                  </w:rPr>
                </w:rPrChange>
              </w:rPr>
            </w:pPr>
            <w:ins w:id="556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69" w:author="Jujia Li" w:date="2025-08-11T19:44:00Z" w16du:dateUtc="2025-08-12T00:44:00Z">
                    <w:rPr>
                      <w:rFonts w:ascii="Aptos Narrow" w:eastAsia="Times New Roman" w:hAnsi="Aptos Narrow" w:cs="Times New Roman"/>
                      <w:color w:val="000000"/>
                      <w:kern w:val="0"/>
                      <w:sz w:val="22"/>
                      <w:szCs w:val="22"/>
                      <w14:ligatures w14:val="none"/>
                    </w:rPr>
                  </w:rPrChange>
                </w:rPr>
                <w:t>-13.28</w:t>
              </w:r>
            </w:ins>
          </w:p>
        </w:tc>
        <w:tc>
          <w:tcPr>
            <w:tcW w:w="1440" w:type="dxa"/>
            <w:noWrap/>
            <w:vAlign w:val="bottom"/>
            <w:hideMark/>
          </w:tcPr>
          <w:p w14:paraId="72051BA1" w14:textId="77777777" w:rsidR="001878ED" w:rsidRPr="00D94444" w:rsidRDefault="001878ED" w:rsidP="001878ED">
            <w:pPr>
              <w:spacing w:after="0" w:line="240" w:lineRule="auto"/>
              <w:jc w:val="right"/>
              <w:rPr>
                <w:ins w:id="5570" w:author="Jujia Li" w:date="2025-08-11T19:38:00Z" w16du:dateUtc="2025-08-12T00:38:00Z"/>
                <w:rFonts w:ascii="Times New Roman" w:eastAsia="Times New Roman" w:hAnsi="Times New Roman" w:cs="Times New Roman"/>
                <w:color w:val="000000"/>
                <w:kern w:val="0"/>
                <w:sz w:val="18"/>
                <w:szCs w:val="18"/>
                <w14:ligatures w14:val="none"/>
                <w:rPrChange w:id="5571" w:author="Jujia Li" w:date="2025-08-11T19:44:00Z" w16du:dateUtc="2025-08-12T00:44:00Z">
                  <w:rPr>
                    <w:ins w:id="5572" w:author="Jujia Li" w:date="2025-08-11T19:38:00Z" w16du:dateUtc="2025-08-12T00:38:00Z"/>
                    <w:rFonts w:ascii="Aptos Narrow" w:eastAsia="Times New Roman" w:hAnsi="Aptos Narrow" w:cs="Times New Roman"/>
                    <w:color w:val="000000"/>
                    <w:kern w:val="0"/>
                    <w:sz w:val="22"/>
                    <w:szCs w:val="22"/>
                    <w14:ligatures w14:val="none"/>
                  </w:rPr>
                </w:rPrChange>
              </w:rPr>
            </w:pPr>
            <w:ins w:id="557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74"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4901D504" w14:textId="77777777" w:rsidR="001878ED" w:rsidRPr="00D94444" w:rsidRDefault="001878ED" w:rsidP="001878ED">
            <w:pPr>
              <w:spacing w:after="0" w:line="240" w:lineRule="auto"/>
              <w:jc w:val="right"/>
              <w:rPr>
                <w:ins w:id="5575" w:author="Jujia Li" w:date="2025-08-11T19:38:00Z" w16du:dateUtc="2025-08-12T00:38:00Z"/>
                <w:rFonts w:ascii="Times New Roman" w:eastAsia="Times New Roman" w:hAnsi="Times New Roman" w:cs="Times New Roman"/>
                <w:color w:val="000000"/>
                <w:kern w:val="0"/>
                <w:sz w:val="18"/>
                <w:szCs w:val="18"/>
                <w14:ligatures w14:val="none"/>
                <w:rPrChange w:id="5576" w:author="Jujia Li" w:date="2025-08-11T19:44:00Z" w16du:dateUtc="2025-08-12T00:44:00Z">
                  <w:rPr>
                    <w:ins w:id="5577" w:author="Jujia Li" w:date="2025-08-11T19:38:00Z" w16du:dateUtc="2025-08-12T00:38:00Z"/>
                    <w:rFonts w:ascii="Aptos Narrow" w:eastAsia="Times New Roman" w:hAnsi="Aptos Narrow" w:cs="Times New Roman"/>
                    <w:color w:val="000000"/>
                    <w:kern w:val="0"/>
                    <w:sz w:val="22"/>
                    <w:szCs w:val="22"/>
                    <w14:ligatures w14:val="none"/>
                  </w:rPr>
                </w:rPrChange>
              </w:rPr>
            </w:pPr>
            <w:ins w:id="55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79" w:author="Jujia Li" w:date="2025-08-11T19:44:00Z" w16du:dateUtc="2025-08-12T00:44:00Z">
                    <w:rPr>
                      <w:rFonts w:ascii="Aptos Narrow" w:eastAsia="Times New Roman" w:hAnsi="Aptos Narrow" w:cs="Times New Roman"/>
                      <w:color w:val="000000"/>
                      <w:kern w:val="0"/>
                      <w:sz w:val="22"/>
                      <w:szCs w:val="22"/>
                      <w14:ligatures w14:val="none"/>
                    </w:rPr>
                  </w:rPrChange>
                </w:rPr>
                <w:t>1.72</w:t>
              </w:r>
            </w:ins>
          </w:p>
        </w:tc>
        <w:tc>
          <w:tcPr>
            <w:tcW w:w="1630" w:type="dxa"/>
            <w:noWrap/>
            <w:vAlign w:val="bottom"/>
            <w:hideMark/>
          </w:tcPr>
          <w:p w14:paraId="6655D916" w14:textId="77777777" w:rsidR="001878ED" w:rsidRPr="00D94444" w:rsidRDefault="001878ED" w:rsidP="001878ED">
            <w:pPr>
              <w:spacing w:after="0" w:line="240" w:lineRule="auto"/>
              <w:jc w:val="right"/>
              <w:rPr>
                <w:ins w:id="5580" w:author="Jujia Li" w:date="2025-08-11T19:38:00Z" w16du:dateUtc="2025-08-12T00:38:00Z"/>
                <w:rFonts w:ascii="Times New Roman" w:eastAsia="Times New Roman" w:hAnsi="Times New Roman" w:cs="Times New Roman"/>
                <w:color w:val="000000"/>
                <w:kern w:val="0"/>
                <w:sz w:val="18"/>
                <w:szCs w:val="18"/>
                <w14:ligatures w14:val="none"/>
                <w:rPrChange w:id="5581" w:author="Jujia Li" w:date="2025-08-11T19:44:00Z" w16du:dateUtc="2025-08-12T00:44:00Z">
                  <w:rPr>
                    <w:ins w:id="5582" w:author="Jujia Li" w:date="2025-08-11T19:38:00Z" w16du:dateUtc="2025-08-12T00:38:00Z"/>
                    <w:rFonts w:ascii="Aptos Narrow" w:eastAsia="Times New Roman" w:hAnsi="Aptos Narrow" w:cs="Times New Roman"/>
                    <w:color w:val="000000"/>
                    <w:kern w:val="0"/>
                    <w:sz w:val="22"/>
                    <w:szCs w:val="22"/>
                    <w14:ligatures w14:val="none"/>
                  </w:rPr>
                </w:rPrChange>
              </w:rPr>
            </w:pPr>
            <w:ins w:id="558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84" w:author="Jujia Li" w:date="2025-08-11T19:44:00Z" w16du:dateUtc="2025-08-12T00:44:00Z">
                    <w:rPr>
                      <w:rFonts w:ascii="Aptos Narrow" w:eastAsia="Times New Roman" w:hAnsi="Aptos Narrow" w:cs="Times New Roman"/>
                      <w:color w:val="000000"/>
                      <w:kern w:val="0"/>
                      <w:sz w:val="22"/>
                      <w:szCs w:val="22"/>
                      <w14:ligatures w14:val="none"/>
                    </w:rPr>
                  </w:rPrChange>
                </w:rPr>
                <w:t>0.99</w:t>
              </w:r>
            </w:ins>
          </w:p>
        </w:tc>
        <w:tc>
          <w:tcPr>
            <w:tcW w:w="1790" w:type="dxa"/>
            <w:noWrap/>
            <w:vAlign w:val="bottom"/>
            <w:hideMark/>
          </w:tcPr>
          <w:p w14:paraId="06760AA5" w14:textId="77777777" w:rsidR="001878ED" w:rsidRPr="00D94444" w:rsidRDefault="001878ED" w:rsidP="001878ED">
            <w:pPr>
              <w:spacing w:after="0" w:line="240" w:lineRule="auto"/>
              <w:jc w:val="right"/>
              <w:rPr>
                <w:ins w:id="5585" w:author="Jujia Li" w:date="2025-08-11T19:38:00Z" w16du:dateUtc="2025-08-12T00:38:00Z"/>
                <w:rFonts w:ascii="Times New Roman" w:eastAsia="Times New Roman" w:hAnsi="Times New Roman" w:cs="Times New Roman"/>
                <w:color w:val="000000"/>
                <w:kern w:val="0"/>
                <w:sz w:val="18"/>
                <w:szCs w:val="18"/>
                <w14:ligatures w14:val="none"/>
                <w:rPrChange w:id="5586" w:author="Jujia Li" w:date="2025-08-11T19:44:00Z" w16du:dateUtc="2025-08-12T00:44:00Z">
                  <w:rPr>
                    <w:ins w:id="5587" w:author="Jujia Li" w:date="2025-08-11T19:38:00Z" w16du:dateUtc="2025-08-12T00:38:00Z"/>
                    <w:rFonts w:ascii="Aptos Narrow" w:eastAsia="Times New Roman" w:hAnsi="Aptos Narrow" w:cs="Times New Roman"/>
                    <w:color w:val="000000"/>
                    <w:kern w:val="0"/>
                    <w:sz w:val="22"/>
                    <w:szCs w:val="22"/>
                    <w14:ligatures w14:val="none"/>
                  </w:rPr>
                </w:rPrChange>
              </w:rPr>
            </w:pPr>
            <w:ins w:id="558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89" w:author="Jujia Li" w:date="2025-08-11T19:44:00Z" w16du:dateUtc="2025-08-12T00:44:00Z">
                    <w:rPr>
                      <w:rFonts w:ascii="Aptos Narrow" w:eastAsia="Times New Roman" w:hAnsi="Aptos Narrow" w:cs="Times New Roman"/>
                      <w:color w:val="000000"/>
                      <w:kern w:val="0"/>
                      <w:sz w:val="22"/>
                      <w:szCs w:val="22"/>
                      <w14:ligatures w14:val="none"/>
                    </w:rPr>
                  </w:rPrChange>
                </w:rPr>
                <w:t>-0.94</w:t>
              </w:r>
            </w:ins>
          </w:p>
        </w:tc>
      </w:tr>
      <w:tr w:rsidR="00DD51F8" w:rsidRPr="00DD51F8" w14:paraId="31833DC2" w14:textId="77777777" w:rsidTr="00502FAC">
        <w:trPr>
          <w:trHeight w:val="300"/>
          <w:ins w:id="5590" w:author="Jujia Li" w:date="2025-08-11T19:38:00Z"/>
        </w:trPr>
        <w:tc>
          <w:tcPr>
            <w:tcW w:w="1350" w:type="dxa"/>
            <w:noWrap/>
            <w:vAlign w:val="bottom"/>
            <w:hideMark/>
          </w:tcPr>
          <w:p w14:paraId="349A060B" w14:textId="77777777" w:rsidR="001878ED" w:rsidRPr="00D94444" w:rsidRDefault="001878ED" w:rsidP="001878ED">
            <w:pPr>
              <w:spacing w:after="0" w:line="240" w:lineRule="auto"/>
              <w:rPr>
                <w:ins w:id="5591" w:author="Jujia Li" w:date="2025-08-11T19:38:00Z" w16du:dateUtc="2025-08-12T00:38:00Z"/>
                <w:rFonts w:ascii="Times New Roman" w:eastAsia="Times New Roman" w:hAnsi="Times New Roman" w:cs="Times New Roman"/>
                <w:color w:val="000000"/>
                <w:kern w:val="0"/>
                <w:sz w:val="18"/>
                <w:szCs w:val="18"/>
                <w14:ligatures w14:val="none"/>
                <w:rPrChange w:id="5592" w:author="Jujia Li" w:date="2025-08-11T19:44:00Z" w16du:dateUtc="2025-08-12T00:44:00Z">
                  <w:rPr>
                    <w:ins w:id="5593" w:author="Jujia Li" w:date="2025-08-11T19:38:00Z" w16du:dateUtc="2025-08-12T00:38:00Z"/>
                    <w:rFonts w:ascii="Aptos Narrow" w:eastAsia="Times New Roman" w:hAnsi="Aptos Narrow" w:cs="Times New Roman"/>
                    <w:color w:val="000000"/>
                    <w:kern w:val="0"/>
                    <w:sz w:val="22"/>
                    <w:szCs w:val="22"/>
                    <w14:ligatures w14:val="none"/>
                  </w:rPr>
                </w:rPrChange>
              </w:rPr>
            </w:pPr>
            <w:ins w:id="559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95" w:author="Jujia Li" w:date="2025-08-11T19:44:00Z" w16du:dateUtc="2025-08-12T00:44:00Z">
                    <w:rPr>
                      <w:rFonts w:ascii="Aptos Narrow" w:eastAsia="Times New Roman" w:hAnsi="Aptos Narrow" w:cs="Times New Roman"/>
                      <w:color w:val="000000"/>
                      <w:kern w:val="0"/>
                      <w:sz w:val="22"/>
                      <w:szCs w:val="22"/>
                      <w14:ligatures w14:val="none"/>
                    </w:rPr>
                  </w:rPrChange>
                </w:rPr>
                <w:t>Cullman</w:t>
              </w:r>
            </w:ins>
          </w:p>
        </w:tc>
        <w:tc>
          <w:tcPr>
            <w:tcW w:w="1508" w:type="dxa"/>
            <w:noWrap/>
            <w:vAlign w:val="bottom"/>
            <w:hideMark/>
          </w:tcPr>
          <w:p w14:paraId="13E6A48C" w14:textId="77777777" w:rsidR="001878ED" w:rsidRPr="00D94444" w:rsidRDefault="001878ED" w:rsidP="001878ED">
            <w:pPr>
              <w:spacing w:after="0" w:line="240" w:lineRule="auto"/>
              <w:jc w:val="right"/>
              <w:rPr>
                <w:ins w:id="5596" w:author="Jujia Li" w:date="2025-08-11T19:38:00Z" w16du:dateUtc="2025-08-12T00:38:00Z"/>
                <w:rFonts w:ascii="Times New Roman" w:eastAsia="Times New Roman" w:hAnsi="Times New Roman" w:cs="Times New Roman"/>
                <w:color w:val="000000"/>
                <w:kern w:val="0"/>
                <w:sz w:val="18"/>
                <w:szCs w:val="18"/>
                <w14:ligatures w14:val="none"/>
                <w:rPrChange w:id="5597" w:author="Jujia Li" w:date="2025-08-11T19:44:00Z" w16du:dateUtc="2025-08-12T00:44:00Z">
                  <w:rPr>
                    <w:ins w:id="5598" w:author="Jujia Li" w:date="2025-08-11T19:38:00Z" w16du:dateUtc="2025-08-12T00:38:00Z"/>
                    <w:rFonts w:ascii="Aptos Narrow" w:eastAsia="Times New Roman" w:hAnsi="Aptos Narrow" w:cs="Times New Roman"/>
                    <w:color w:val="000000"/>
                    <w:kern w:val="0"/>
                    <w:sz w:val="22"/>
                    <w:szCs w:val="22"/>
                    <w14:ligatures w14:val="none"/>
                  </w:rPr>
                </w:rPrChange>
              </w:rPr>
            </w:pPr>
            <w:ins w:id="559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00" w:author="Jujia Li" w:date="2025-08-11T19:44:00Z" w16du:dateUtc="2025-08-12T00:44:00Z">
                    <w:rPr>
                      <w:rFonts w:ascii="Aptos Narrow" w:eastAsia="Times New Roman" w:hAnsi="Aptos Narrow" w:cs="Times New Roman"/>
                      <w:color w:val="000000"/>
                      <w:kern w:val="0"/>
                      <w:sz w:val="22"/>
                      <w:szCs w:val="22"/>
                      <w14:ligatures w14:val="none"/>
                    </w:rPr>
                  </w:rPrChange>
                </w:rPr>
                <w:t>-13.17</w:t>
              </w:r>
            </w:ins>
          </w:p>
        </w:tc>
        <w:tc>
          <w:tcPr>
            <w:tcW w:w="1440" w:type="dxa"/>
            <w:noWrap/>
            <w:vAlign w:val="bottom"/>
            <w:hideMark/>
          </w:tcPr>
          <w:p w14:paraId="12434C74" w14:textId="77777777" w:rsidR="001878ED" w:rsidRPr="00D94444" w:rsidRDefault="001878ED" w:rsidP="001878ED">
            <w:pPr>
              <w:spacing w:after="0" w:line="240" w:lineRule="auto"/>
              <w:jc w:val="right"/>
              <w:rPr>
                <w:ins w:id="5601" w:author="Jujia Li" w:date="2025-08-11T19:38:00Z" w16du:dateUtc="2025-08-12T00:38:00Z"/>
                <w:rFonts w:ascii="Times New Roman" w:eastAsia="Times New Roman" w:hAnsi="Times New Roman" w:cs="Times New Roman"/>
                <w:color w:val="000000"/>
                <w:kern w:val="0"/>
                <w:sz w:val="18"/>
                <w:szCs w:val="18"/>
                <w14:ligatures w14:val="none"/>
                <w:rPrChange w:id="5602" w:author="Jujia Li" w:date="2025-08-11T19:44:00Z" w16du:dateUtc="2025-08-12T00:44:00Z">
                  <w:rPr>
                    <w:ins w:id="5603" w:author="Jujia Li" w:date="2025-08-11T19:38:00Z" w16du:dateUtc="2025-08-12T00:38:00Z"/>
                    <w:rFonts w:ascii="Aptos Narrow" w:eastAsia="Times New Roman" w:hAnsi="Aptos Narrow" w:cs="Times New Roman"/>
                    <w:color w:val="000000"/>
                    <w:kern w:val="0"/>
                    <w:sz w:val="22"/>
                    <w:szCs w:val="22"/>
                    <w14:ligatures w14:val="none"/>
                  </w:rPr>
                </w:rPrChange>
              </w:rPr>
            </w:pPr>
            <w:ins w:id="560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05" w:author="Jujia Li" w:date="2025-08-11T19:44:00Z" w16du:dateUtc="2025-08-12T00:44:00Z">
                    <w:rPr>
                      <w:rFonts w:ascii="Aptos Narrow" w:eastAsia="Times New Roman" w:hAnsi="Aptos Narrow" w:cs="Times New Roman"/>
                      <w:color w:val="000000"/>
                      <w:kern w:val="0"/>
                      <w:sz w:val="22"/>
                      <w:szCs w:val="22"/>
                      <w14:ligatures w14:val="none"/>
                    </w:rPr>
                  </w:rPrChange>
                </w:rPr>
                <w:t>-0.02</w:t>
              </w:r>
            </w:ins>
          </w:p>
        </w:tc>
        <w:tc>
          <w:tcPr>
            <w:tcW w:w="1642" w:type="dxa"/>
            <w:noWrap/>
            <w:vAlign w:val="bottom"/>
            <w:hideMark/>
          </w:tcPr>
          <w:p w14:paraId="3AD8BD75" w14:textId="77777777" w:rsidR="001878ED" w:rsidRPr="00D94444" w:rsidRDefault="001878ED" w:rsidP="001878ED">
            <w:pPr>
              <w:spacing w:after="0" w:line="240" w:lineRule="auto"/>
              <w:jc w:val="right"/>
              <w:rPr>
                <w:ins w:id="5606" w:author="Jujia Li" w:date="2025-08-11T19:38:00Z" w16du:dateUtc="2025-08-12T00:38:00Z"/>
                <w:rFonts w:ascii="Times New Roman" w:eastAsia="Times New Roman" w:hAnsi="Times New Roman" w:cs="Times New Roman"/>
                <w:color w:val="000000"/>
                <w:kern w:val="0"/>
                <w:sz w:val="18"/>
                <w:szCs w:val="18"/>
                <w14:ligatures w14:val="none"/>
                <w:rPrChange w:id="5607" w:author="Jujia Li" w:date="2025-08-11T19:44:00Z" w16du:dateUtc="2025-08-12T00:44:00Z">
                  <w:rPr>
                    <w:ins w:id="5608" w:author="Jujia Li" w:date="2025-08-11T19:38:00Z" w16du:dateUtc="2025-08-12T00:38:00Z"/>
                    <w:rFonts w:ascii="Aptos Narrow" w:eastAsia="Times New Roman" w:hAnsi="Aptos Narrow" w:cs="Times New Roman"/>
                    <w:color w:val="000000"/>
                    <w:kern w:val="0"/>
                    <w:sz w:val="22"/>
                    <w:szCs w:val="22"/>
                    <w14:ligatures w14:val="none"/>
                  </w:rPr>
                </w:rPrChange>
              </w:rPr>
            </w:pPr>
            <w:ins w:id="560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10"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630" w:type="dxa"/>
            <w:noWrap/>
            <w:vAlign w:val="bottom"/>
            <w:hideMark/>
          </w:tcPr>
          <w:p w14:paraId="27E8F7A3" w14:textId="77777777" w:rsidR="001878ED" w:rsidRPr="00D94444" w:rsidRDefault="001878ED" w:rsidP="001878ED">
            <w:pPr>
              <w:spacing w:after="0" w:line="240" w:lineRule="auto"/>
              <w:jc w:val="right"/>
              <w:rPr>
                <w:ins w:id="5611" w:author="Jujia Li" w:date="2025-08-11T19:38:00Z" w16du:dateUtc="2025-08-12T00:38:00Z"/>
                <w:rFonts w:ascii="Times New Roman" w:eastAsia="Times New Roman" w:hAnsi="Times New Roman" w:cs="Times New Roman"/>
                <w:color w:val="000000"/>
                <w:kern w:val="0"/>
                <w:sz w:val="18"/>
                <w:szCs w:val="18"/>
                <w14:ligatures w14:val="none"/>
                <w:rPrChange w:id="5612" w:author="Jujia Li" w:date="2025-08-11T19:44:00Z" w16du:dateUtc="2025-08-12T00:44:00Z">
                  <w:rPr>
                    <w:ins w:id="5613" w:author="Jujia Li" w:date="2025-08-11T19:38:00Z" w16du:dateUtc="2025-08-12T00:38:00Z"/>
                    <w:rFonts w:ascii="Aptos Narrow" w:eastAsia="Times New Roman" w:hAnsi="Aptos Narrow" w:cs="Times New Roman"/>
                    <w:color w:val="000000"/>
                    <w:kern w:val="0"/>
                    <w:sz w:val="22"/>
                    <w:szCs w:val="22"/>
                    <w14:ligatures w14:val="none"/>
                  </w:rPr>
                </w:rPrChange>
              </w:rPr>
            </w:pPr>
            <w:ins w:id="561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15" w:author="Jujia Li" w:date="2025-08-11T19:44:00Z" w16du:dateUtc="2025-08-12T00:44:00Z">
                    <w:rPr>
                      <w:rFonts w:ascii="Aptos Narrow" w:eastAsia="Times New Roman" w:hAnsi="Aptos Narrow" w:cs="Times New Roman"/>
                      <w:color w:val="000000"/>
                      <w:kern w:val="0"/>
                      <w:sz w:val="22"/>
                      <w:szCs w:val="22"/>
                      <w14:ligatures w14:val="none"/>
                    </w:rPr>
                  </w:rPrChange>
                </w:rPr>
                <w:t>0.98</w:t>
              </w:r>
            </w:ins>
          </w:p>
        </w:tc>
        <w:tc>
          <w:tcPr>
            <w:tcW w:w="1790" w:type="dxa"/>
            <w:noWrap/>
            <w:vAlign w:val="bottom"/>
            <w:hideMark/>
          </w:tcPr>
          <w:p w14:paraId="2F7102A8" w14:textId="77777777" w:rsidR="001878ED" w:rsidRPr="00D94444" w:rsidRDefault="001878ED" w:rsidP="001878ED">
            <w:pPr>
              <w:spacing w:after="0" w:line="240" w:lineRule="auto"/>
              <w:jc w:val="right"/>
              <w:rPr>
                <w:ins w:id="5616" w:author="Jujia Li" w:date="2025-08-11T19:38:00Z" w16du:dateUtc="2025-08-12T00:38:00Z"/>
                <w:rFonts w:ascii="Times New Roman" w:eastAsia="Times New Roman" w:hAnsi="Times New Roman" w:cs="Times New Roman"/>
                <w:color w:val="000000"/>
                <w:kern w:val="0"/>
                <w:sz w:val="18"/>
                <w:szCs w:val="18"/>
                <w14:ligatures w14:val="none"/>
                <w:rPrChange w:id="5617" w:author="Jujia Li" w:date="2025-08-11T19:44:00Z" w16du:dateUtc="2025-08-12T00:44:00Z">
                  <w:rPr>
                    <w:ins w:id="5618" w:author="Jujia Li" w:date="2025-08-11T19:38:00Z" w16du:dateUtc="2025-08-12T00:38:00Z"/>
                    <w:rFonts w:ascii="Aptos Narrow" w:eastAsia="Times New Roman" w:hAnsi="Aptos Narrow" w:cs="Times New Roman"/>
                    <w:color w:val="000000"/>
                    <w:kern w:val="0"/>
                    <w:sz w:val="22"/>
                    <w:szCs w:val="22"/>
                    <w14:ligatures w14:val="none"/>
                  </w:rPr>
                </w:rPrChange>
              </w:rPr>
            </w:pPr>
            <w:ins w:id="561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20" w:author="Jujia Li" w:date="2025-08-11T19:44:00Z" w16du:dateUtc="2025-08-12T00:44:00Z">
                    <w:rPr>
                      <w:rFonts w:ascii="Aptos Narrow" w:eastAsia="Times New Roman" w:hAnsi="Aptos Narrow" w:cs="Times New Roman"/>
                      <w:color w:val="000000"/>
                      <w:kern w:val="0"/>
                      <w:sz w:val="22"/>
                      <w:szCs w:val="22"/>
                      <w14:ligatures w14:val="none"/>
                    </w:rPr>
                  </w:rPrChange>
                </w:rPr>
                <w:t>-2.12</w:t>
              </w:r>
            </w:ins>
          </w:p>
        </w:tc>
      </w:tr>
      <w:tr w:rsidR="00DD51F8" w:rsidRPr="00DD51F8" w14:paraId="18A63A99" w14:textId="77777777" w:rsidTr="00502FAC">
        <w:trPr>
          <w:trHeight w:val="300"/>
          <w:ins w:id="5621" w:author="Jujia Li" w:date="2025-08-11T19:38:00Z"/>
        </w:trPr>
        <w:tc>
          <w:tcPr>
            <w:tcW w:w="1350" w:type="dxa"/>
            <w:noWrap/>
            <w:vAlign w:val="bottom"/>
            <w:hideMark/>
          </w:tcPr>
          <w:p w14:paraId="44B8CEFE" w14:textId="77777777" w:rsidR="001878ED" w:rsidRPr="00D94444" w:rsidRDefault="001878ED" w:rsidP="001878ED">
            <w:pPr>
              <w:spacing w:after="0" w:line="240" w:lineRule="auto"/>
              <w:rPr>
                <w:ins w:id="5622" w:author="Jujia Li" w:date="2025-08-11T19:38:00Z" w16du:dateUtc="2025-08-12T00:38:00Z"/>
                <w:rFonts w:ascii="Times New Roman" w:eastAsia="Times New Roman" w:hAnsi="Times New Roman" w:cs="Times New Roman"/>
                <w:color w:val="000000"/>
                <w:kern w:val="0"/>
                <w:sz w:val="18"/>
                <w:szCs w:val="18"/>
                <w14:ligatures w14:val="none"/>
                <w:rPrChange w:id="5623" w:author="Jujia Li" w:date="2025-08-11T19:44:00Z" w16du:dateUtc="2025-08-12T00:44:00Z">
                  <w:rPr>
                    <w:ins w:id="5624" w:author="Jujia Li" w:date="2025-08-11T19:38:00Z" w16du:dateUtc="2025-08-12T00:38:00Z"/>
                    <w:rFonts w:ascii="Aptos Narrow" w:eastAsia="Times New Roman" w:hAnsi="Aptos Narrow" w:cs="Times New Roman"/>
                    <w:color w:val="000000"/>
                    <w:kern w:val="0"/>
                    <w:sz w:val="22"/>
                    <w:szCs w:val="22"/>
                    <w14:ligatures w14:val="none"/>
                  </w:rPr>
                </w:rPrChange>
              </w:rPr>
            </w:pPr>
            <w:ins w:id="562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26" w:author="Jujia Li" w:date="2025-08-11T19:44:00Z" w16du:dateUtc="2025-08-12T00:44:00Z">
                    <w:rPr>
                      <w:rFonts w:ascii="Aptos Narrow" w:eastAsia="Times New Roman" w:hAnsi="Aptos Narrow" w:cs="Times New Roman"/>
                      <w:color w:val="000000"/>
                      <w:kern w:val="0"/>
                      <w:sz w:val="22"/>
                      <w:szCs w:val="22"/>
                      <w14:ligatures w14:val="none"/>
                    </w:rPr>
                  </w:rPrChange>
                </w:rPr>
                <w:t>Walker</w:t>
              </w:r>
            </w:ins>
          </w:p>
        </w:tc>
        <w:tc>
          <w:tcPr>
            <w:tcW w:w="1508" w:type="dxa"/>
            <w:noWrap/>
            <w:vAlign w:val="bottom"/>
            <w:hideMark/>
          </w:tcPr>
          <w:p w14:paraId="00E9B780" w14:textId="77777777" w:rsidR="001878ED" w:rsidRPr="00D94444" w:rsidRDefault="001878ED" w:rsidP="001878ED">
            <w:pPr>
              <w:spacing w:after="0" w:line="240" w:lineRule="auto"/>
              <w:jc w:val="right"/>
              <w:rPr>
                <w:ins w:id="5627" w:author="Jujia Li" w:date="2025-08-11T19:38:00Z" w16du:dateUtc="2025-08-12T00:38:00Z"/>
                <w:rFonts w:ascii="Times New Roman" w:eastAsia="Times New Roman" w:hAnsi="Times New Roman" w:cs="Times New Roman"/>
                <w:color w:val="000000"/>
                <w:kern w:val="0"/>
                <w:sz w:val="18"/>
                <w:szCs w:val="18"/>
                <w14:ligatures w14:val="none"/>
                <w:rPrChange w:id="5628" w:author="Jujia Li" w:date="2025-08-11T19:44:00Z" w16du:dateUtc="2025-08-12T00:44:00Z">
                  <w:rPr>
                    <w:ins w:id="5629" w:author="Jujia Li" w:date="2025-08-11T19:38:00Z" w16du:dateUtc="2025-08-12T00:38:00Z"/>
                    <w:rFonts w:ascii="Aptos Narrow" w:eastAsia="Times New Roman" w:hAnsi="Aptos Narrow" w:cs="Times New Roman"/>
                    <w:color w:val="000000"/>
                    <w:kern w:val="0"/>
                    <w:sz w:val="22"/>
                    <w:szCs w:val="22"/>
                    <w14:ligatures w14:val="none"/>
                  </w:rPr>
                </w:rPrChange>
              </w:rPr>
            </w:pPr>
            <w:ins w:id="563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31" w:author="Jujia Li" w:date="2025-08-11T19:44:00Z" w16du:dateUtc="2025-08-12T00:44:00Z">
                    <w:rPr>
                      <w:rFonts w:ascii="Aptos Narrow" w:eastAsia="Times New Roman" w:hAnsi="Aptos Narrow" w:cs="Times New Roman"/>
                      <w:color w:val="000000"/>
                      <w:kern w:val="0"/>
                      <w:sz w:val="22"/>
                      <w:szCs w:val="22"/>
                      <w14:ligatures w14:val="none"/>
                    </w:rPr>
                  </w:rPrChange>
                </w:rPr>
                <w:t>-12.63</w:t>
              </w:r>
            </w:ins>
          </w:p>
        </w:tc>
        <w:tc>
          <w:tcPr>
            <w:tcW w:w="1440" w:type="dxa"/>
            <w:noWrap/>
            <w:vAlign w:val="bottom"/>
            <w:hideMark/>
          </w:tcPr>
          <w:p w14:paraId="21315915" w14:textId="77777777" w:rsidR="001878ED" w:rsidRPr="00D94444" w:rsidRDefault="001878ED" w:rsidP="001878ED">
            <w:pPr>
              <w:spacing w:after="0" w:line="240" w:lineRule="auto"/>
              <w:jc w:val="right"/>
              <w:rPr>
                <w:ins w:id="5632" w:author="Jujia Li" w:date="2025-08-11T19:38:00Z" w16du:dateUtc="2025-08-12T00:38:00Z"/>
                <w:rFonts w:ascii="Times New Roman" w:eastAsia="Times New Roman" w:hAnsi="Times New Roman" w:cs="Times New Roman"/>
                <w:color w:val="000000"/>
                <w:kern w:val="0"/>
                <w:sz w:val="18"/>
                <w:szCs w:val="18"/>
                <w14:ligatures w14:val="none"/>
                <w:rPrChange w:id="5633" w:author="Jujia Li" w:date="2025-08-11T19:44:00Z" w16du:dateUtc="2025-08-12T00:44:00Z">
                  <w:rPr>
                    <w:ins w:id="5634" w:author="Jujia Li" w:date="2025-08-11T19:38:00Z" w16du:dateUtc="2025-08-12T00:38:00Z"/>
                    <w:rFonts w:ascii="Aptos Narrow" w:eastAsia="Times New Roman" w:hAnsi="Aptos Narrow" w:cs="Times New Roman"/>
                    <w:color w:val="000000"/>
                    <w:kern w:val="0"/>
                    <w:sz w:val="22"/>
                    <w:szCs w:val="22"/>
                    <w14:ligatures w14:val="none"/>
                  </w:rPr>
                </w:rPrChange>
              </w:rPr>
            </w:pPr>
            <w:ins w:id="563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36" w:author="Jujia Li" w:date="2025-08-11T19:44:00Z" w16du:dateUtc="2025-08-12T00:44:00Z">
                    <w:rPr>
                      <w:rFonts w:ascii="Aptos Narrow" w:eastAsia="Times New Roman" w:hAnsi="Aptos Narrow" w:cs="Times New Roman"/>
                      <w:color w:val="000000"/>
                      <w:kern w:val="0"/>
                      <w:sz w:val="22"/>
                      <w:szCs w:val="22"/>
                      <w14:ligatures w14:val="none"/>
                    </w:rPr>
                  </w:rPrChange>
                </w:rPr>
                <w:t>-0.05</w:t>
              </w:r>
            </w:ins>
          </w:p>
        </w:tc>
        <w:tc>
          <w:tcPr>
            <w:tcW w:w="1642" w:type="dxa"/>
            <w:noWrap/>
            <w:vAlign w:val="bottom"/>
            <w:hideMark/>
          </w:tcPr>
          <w:p w14:paraId="7D333B37" w14:textId="77777777" w:rsidR="001878ED" w:rsidRPr="00D94444" w:rsidRDefault="001878ED" w:rsidP="001878ED">
            <w:pPr>
              <w:spacing w:after="0" w:line="240" w:lineRule="auto"/>
              <w:jc w:val="right"/>
              <w:rPr>
                <w:ins w:id="5637" w:author="Jujia Li" w:date="2025-08-11T19:38:00Z" w16du:dateUtc="2025-08-12T00:38:00Z"/>
                <w:rFonts w:ascii="Times New Roman" w:eastAsia="Times New Roman" w:hAnsi="Times New Roman" w:cs="Times New Roman"/>
                <w:color w:val="000000"/>
                <w:kern w:val="0"/>
                <w:sz w:val="18"/>
                <w:szCs w:val="18"/>
                <w14:ligatures w14:val="none"/>
                <w:rPrChange w:id="5638" w:author="Jujia Li" w:date="2025-08-11T19:44:00Z" w16du:dateUtc="2025-08-12T00:44:00Z">
                  <w:rPr>
                    <w:ins w:id="5639" w:author="Jujia Li" w:date="2025-08-11T19:38:00Z" w16du:dateUtc="2025-08-12T00:38:00Z"/>
                    <w:rFonts w:ascii="Aptos Narrow" w:eastAsia="Times New Roman" w:hAnsi="Aptos Narrow" w:cs="Times New Roman"/>
                    <w:color w:val="000000"/>
                    <w:kern w:val="0"/>
                    <w:sz w:val="22"/>
                    <w:szCs w:val="22"/>
                    <w14:ligatures w14:val="none"/>
                  </w:rPr>
                </w:rPrChange>
              </w:rPr>
            </w:pPr>
            <w:ins w:id="564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41" w:author="Jujia Li" w:date="2025-08-11T19:44:00Z" w16du:dateUtc="2025-08-12T00:44:00Z">
                    <w:rPr>
                      <w:rFonts w:ascii="Aptos Narrow" w:eastAsia="Times New Roman" w:hAnsi="Aptos Narrow" w:cs="Times New Roman"/>
                      <w:color w:val="000000"/>
                      <w:kern w:val="0"/>
                      <w:sz w:val="22"/>
                      <w:szCs w:val="22"/>
                      <w14:ligatures w14:val="none"/>
                    </w:rPr>
                  </w:rPrChange>
                </w:rPr>
                <w:t>3.27</w:t>
              </w:r>
            </w:ins>
          </w:p>
        </w:tc>
        <w:tc>
          <w:tcPr>
            <w:tcW w:w="1630" w:type="dxa"/>
            <w:noWrap/>
            <w:vAlign w:val="bottom"/>
            <w:hideMark/>
          </w:tcPr>
          <w:p w14:paraId="3173A85A" w14:textId="77777777" w:rsidR="001878ED" w:rsidRPr="00D94444" w:rsidRDefault="001878ED" w:rsidP="001878ED">
            <w:pPr>
              <w:spacing w:after="0" w:line="240" w:lineRule="auto"/>
              <w:jc w:val="right"/>
              <w:rPr>
                <w:ins w:id="5642" w:author="Jujia Li" w:date="2025-08-11T19:38:00Z" w16du:dateUtc="2025-08-12T00:38:00Z"/>
                <w:rFonts w:ascii="Times New Roman" w:eastAsia="Times New Roman" w:hAnsi="Times New Roman" w:cs="Times New Roman"/>
                <w:color w:val="000000"/>
                <w:kern w:val="0"/>
                <w:sz w:val="18"/>
                <w:szCs w:val="18"/>
                <w14:ligatures w14:val="none"/>
                <w:rPrChange w:id="5643" w:author="Jujia Li" w:date="2025-08-11T19:44:00Z" w16du:dateUtc="2025-08-12T00:44:00Z">
                  <w:rPr>
                    <w:ins w:id="5644" w:author="Jujia Li" w:date="2025-08-11T19:38:00Z" w16du:dateUtc="2025-08-12T00:38:00Z"/>
                    <w:rFonts w:ascii="Aptos Narrow" w:eastAsia="Times New Roman" w:hAnsi="Aptos Narrow" w:cs="Times New Roman"/>
                    <w:color w:val="000000"/>
                    <w:kern w:val="0"/>
                    <w:sz w:val="22"/>
                    <w:szCs w:val="22"/>
                    <w14:ligatures w14:val="none"/>
                  </w:rPr>
                </w:rPrChange>
              </w:rPr>
            </w:pPr>
            <w:ins w:id="564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46" w:author="Jujia Li" w:date="2025-08-11T19:44:00Z" w16du:dateUtc="2025-08-12T00:44:00Z">
                    <w:rPr>
                      <w:rFonts w:ascii="Aptos Narrow" w:eastAsia="Times New Roman" w:hAnsi="Aptos Narrow" w:cs="Times New Roman"/>
                      <w:color w:val="000000"/>
                      <w:kern w:val="0"/>
                      <w:sz w:val="22"/>
                      <w:szCs w:val="22"/>
                      <w14:ligatures w14:val="none"/>
                    </w:rPr>
                  </w:rPrChange>
                </w:rPr>
                <w:t>0.95</w:t>
              </w:r>
            </w:ins>
          </w:p>
        </w:tc>
        <w:tc>
          <w:tcPr>
            <w:tcW w:w="1790" w:type="dxa"/>
            <w:noWrap/>
            <w:vAlign w:val="bottom"/>
            <w:hideMark/>
          </w:tcPr>
          <w:p w14:paraId="3D0E4E33" w14:textId="77777777" w:rsidR="001878ED" w:rsidRPr="00D94444" w:rsidRDefault="001878ED" w:rsidP="001878ED">
            <w:pPr>
              <w:spacing w:after="0" w:line="240" w:lineRule="auto"/>
              <w:jc w:val="right"/>
              <w:rPr>
                <w:ins w:id="5647" w:author="Jujia Li" w:date="2025-08-11T19:38:00Z" w16du:dateUtc="2025-08-12T00:38:00Z"/>
                <w:rFonts w:ascii="Times New Roman" w:eastAsia="Times New Roman" w:hAnsi="Times New Roman" w:cs="Times New Roman"/>
                <w:color w:val="000000"/>
                <w:kern w:val="0"/>
                <w:sz w:val="18"/>
                <w:szCs w:val="18"/>
                <w14:ligatures w14:val="none"/>
                <w:rPrChange w:id="5648" w:author="Jujia Li" w:date="2025-08-11T19:44:00Z" w16du:dateUtc="2025-08-12T00:44:00Z">
                  <w:rPr>
                    <w:ins w:id="5649" w:author="Jujia Li" w:date="2025-08-11T19:38:00Z" w16du:dateUtc="2025-08-12T00:38:00Z"/>
                    <w:rFonts w:ascii="Aptos Narrow" w:eastAsia="Times New Roman" w:hAnsi="Aptos Narrow" w:cs="Times New Roman"/>
                    <w:color w:val="000000"/>
                    <w:kern w:val="0"/>
                    <w:sz w:val="22"/>
                    <w:szCs w:val="22"/>
                    <w14:ligatures w14:val="none"/>
                  </w:rPr>
                </w:rPrChange>
              </w:rPr>
            </w:pPr>
            <w:ins w:id="565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51" w:author="Jujia Li" w:date="2025-08-11T19:44:00Z" w16du:dateUtc="2025-08-12T00:44:00Z">
                    <w:rPr>
                      <w:rFonts w:ascii="Aptos Narrow" w:eastAsia="Times New Roman" w:hAnsi="Aptos Narrow" w:cs="Times New Roman"/>
                      <w:color w:val="000000"/>
                      <w:kern w:val="0"/>
                      <w:sz w:val="22"/>
                      <w:szCs w:val="22"/>
                      <w14:ligatures w14:val="none"/>
                    </w:rPr>
                  </w:rPrChange>
                </w:rPr>
                <w:t>-5.31</w:t>
              </w:r>
            </w:ins>
          </w:p>
        </w:tc>
      </w:tr>
      <w:tr w:rsidR="00DD51F8" w:rsidRPr="00DD51F8" w14:paraId="68958F05" w14:textId="77777777" w:rsidTr="00502FAC">
        <w:trPr>
          <w:trHeight w:val="300"/>
          <w:ins w:id="5652" w:author="Jujia Li" w:date="2025-08-11T19:38:00Z"/>
        </w:trPr>
        <w:tc>
          <w:tcPr>
            <w:tcW w:w="1350" w:type="dxa"/>
            <w:noWrap/>
            <w:vAlign w:val="bottom"/>
            <w:hideMark/>
          </w:tcPr>
          <w:p w14:paraId="2F28BF47" w14:textId="77777777" w:rsidR="001878ED" w:rsidRPr="00D94444" w:rsidRDefault="001878ED" w:rsidP="001878ED">
            <w:pPr>
              <w:spacing w:after="0" w:line="240" w:lineRule="auto"/>
              <w:rPr>
                <w:ins w:id="5653" w:author="Jujia Li" w:date="2025-08-11T19:38:00Z" w16du:dateUtc="2025-08-12T00:38:00Z"/>
                <w:rFonts w:ascii="Times New Roman" w:eastAsia="Times New Roman" w:hAnsi="Times New Roman" w:cs="Times New Roman"/>
                <w:color w:val="000000"/>
                <w:kern w:val="0"/>
                <w:sz w:val="18"/>
                <w:szCs w:val="18"/>
                <w14:ligatures w14:val="none"/>
                <w:rPrChange w:id="5654" w:author="Jujia Li" w:date="2025-08-11T19:44:00Z" w16du:dateUtc="2025-08-12T00:44:00Z">
                  <w:rPr>
                    <w:ins w:id="5655" w:author="Jujia Li" w:date="2025-08-11T19:38:00Z" w16du:dateUtc="2025-08-12T00:38:00Z"/>
                    <w:rFonts w:ascii="Aptos Narrow" w:eastAsia="Times New Roman" w:hAnsi="Aptos Narrow" w:cs="Times New Roman"/>
                    <w:color w:val="000000"/>
                    <w:kern w:val="0"/>
                    <w:sz w:val="22"/>
                    <w:szCs w:val="22"/>
                    <w14:ligatures w14:val="none"/>
                  </w:rPr>
                </w:rPrChange>
              </w:rPr>
            </w:pPr>
            <w:ins w:id="565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57" w:author="Jujia Li" w:date="2025-08-11T19:44:00Z" w16du:dateUtc="2025-08-12T00:44:00Z">
                    <w:rPr>
                      <w:rFonts w:ascii="Aptos Narrow" w:eastAsia="Times New Roman" w:hAnsi="Aptos Narrow" w:cs="Times New Roman"/>
                      <w:color w:val="000000"/>
                      <w:kern w:val="0"/>
                      <w:sz w:val="22"/>
                      <w:szCs w:val="22"/>
                      <w14:ligatures w14:val="none"/>
                    </w:rPr>
                  </w:rPrChange>
                </w:rPr>
                <w:t>Morgan</w:t>
              </w:r>
            </w:ins>
          </w:p>
        </w:tc>
        <w:tc>
          <w:tcPr>
            <w:tcW w:w="1508" w:type="dxa"/>
            <w:noWrap/>
            <w:vAlign w:val="bottom"/>
            <w:hideMark/>
          </w:tcPr>
          <w:p w14:paraId="493ED013" w14:textId="77777777" w:rsidR="001878ED" w:rsidRPr="00D94444" w:rsidRDefault="001878ED" w:rsidP="001878ED">
            <w:pPr>
              <w:spacing w:after="0" w:line="240" w:lineRule="auto"/>
              <w:jc w:val="right"/>
              <w:rPr>
                <w:ins w:id="5658" w:author="Jujia Li" w:date="2025-08-11T19:38:00Z" w16du:dateUtc="2025-08-12T00:38:00Z"/>
                <w:rFonts w:ascii="Times New Roman" w:eastAsia="Times New Roman" w:hAnsi="Times New Roman" w:cs="Times New Roman"/>
                <w:color w:val="000000"/>
                <w:kern w:val="0"/>
                <w:sz w:val="18"/>
                <w:szCs w:val="18"/>
                <w14:ligatures w14:val="none"/>
                <w:rPrChange w:id="5659" w:author="Jujia Li" w:date="2025-08-11T19:44:00Z" w16du:dateUtc="2025-08-12T00:44:00Z">
                  <w:rPr>
                    <w:ins w:id="5660" w:author="Jujia Li" w:date="2025-08-11T19:38:00Z" w16du:dateUtc="2025-08-12T00:38:00Z"/>
                    <w:rFonts w:ascii="Aptos Narrow" w:eastAsia="Times New Roman" w:hAnsi="Aptos Narrow" w:cs="Times New Roman"/>
                    <w:color w:val="000000"/>
                    <w:kern w:val="0"/>
                    <w:sz w:val="22"/>
                    <w:szCs w:val="22"/>
                    <w14:ligatures w14:val="none"/>
                  </w:rPr>
                </w:rPrChange>
              </w:rPr>
            </w:pPr>
            <w:ins w:id="566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62" w:author="Jujia Li" w:date="2025-08-11T19:44:00Z" w16du:dateUtc="2025-08-12T00:44:00Z">
                    <w:rPr>
                      <w:rFonts w:ascii="Aptos Narrow" w:eastAsia="Times New Roman" w:hAnsi="Aptos Narrow" w:cs="Times New Roman"/>
                      <w:color w:val="000000"/>
                      <w:kern w:val="0"/>
                      <w:sz w:val="22"/>
                      <w:szCs w:val="22"/>
                      <w14:ligatures w14:val="none"/>
                    </w:rPr>
                  </w:rPrChange>
                </w:rPr>
                <w:t>-13.21</w:t>
              </w:r>
            </w:ins>
          </w:p>
        </w:tc>
        <w:tc>
          <w:tcPr>
            <w:tcW w:w="1440" w:type="dxa"/>
            <w:noWrap/>
            <w:vAlign w:val="bottom"/>
            <w:hideMark/>
          </w:tcPr>
          <w:p w14:paraId="09C1351C" w14:textId="77777777" w:rsidR="001878ED" w:rsidRPr="00D94444" w:rsidRDefault="001878ED" w:rsidP="001878ED">
            <w:pPr>
              <w:spacing w:after="0" w:line="240" w:lineRule="auto"/>
              <w:jc w:val="right"/>
              <w:rPr>
                <w:ins w:id="5663" w:author="Jujia Li" w:date="2025-08-11T19:38:00Z" w16du:dateUtc="2025-08-12T00:38:00Z"/>
                <w:rFonts w:ascii="Times New Roman" w:eastAsia="Times New Roman" w:hAnsi="Times New Roman" w:cs="Times New Roman"/>
                <w:color w:val="000000"/>
                <w:kern w:val="0"/>
                <w:sz w:val="18"/>
                <w:szCs w:val="18"/>
                <w14:ligatures w14:val="none"/>
                <w:rPrChange w:id="5664" w:author="Jujia Li" w:date="2025-08-11T19:44:00Z" w16du:dateUtc="2025-08-12T00:44:00Z">
                  <w:rPr>
                    <w:ins w:id="5665" w:author="Jujia Li" w:date="2025-08-11T19:38:00Z" w16du:dateUtc="2025-08-12T00:38:00Z"/>
                    <w:rFonts w:ascii="Aptos Narrow" w:eastAsia="Times New Roman" w:hAnsi="Aptos Narrow" w:cs="Times New Roman"/>
                    <w:color w:val="000000"/>
                    <w:kern w:val="0"/>
                    <w:sz w:val="22"/>
                    <w:szCs w:val="22"/>
                    <w14:ligatures w14:val="none"/>
                  </w:rPr>
                </w:rPrChange>
              </w:rPr>
            </w:pPr>
            <w:ins w:id="566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67" w:author="Jujia Li" w:date="2025-08-11T19:44:00Z" w16du:dateUtc="2025-08-12T00:44:00Z">
                    <w:rPr>
                      <w:rFonts w:ascii="Aptos Narrow" w:eastAsia="Times New Roman" w:hAnsi="Aptos Narrow" w:cs="Times New Roman"/>
                      <w:color w:val="000000"/>
                      <w:kern w:val="0"/>
                      <w:sz w:val="22"/>
                      <w:szCs w:val="22"/>
                      <w14:ligatures w14:val="none"/>
                    </w:rPr>
                  </w:rPrChange>
                </w:rPr>
                <w:t>-0.08</w:t>
              </w:r>
            </w:ins>
          </w:p>
        </w:tc>
        <w:tc>
          <w:tcPr>
            <w:tcW w:w="1642" w:type="dxa"/>
            <w:noWrap/>
            <w:vAlign w:val="bottom"/>
            <w:hideMark/>
          </w:tcPr>
          <w:p w14:paraId="541F1C3B" w14:textId="77777777" w:rsidR="001878ED" w:rsidRPr="00D94444" w:rsidRDefault="001878ED" w:rsidP="001878ED">
            <w:pPr>
              <w:spacing w:after="0" w:line="240" w:lineRule="auto"/>
              <w:jc w:val="right"/>
              <w:rPr>
                <w:ins w:id="5668" w:author="Jujia Li" w:date="2025-08-11T19:38:00Z" w16du:dateUtc="2025-08-12T00:38:00Z"/>
                <w:rFonts w:ascii="Times New Roman" w:eastAsia="Times New Roman" w:hAnsi="Times New Roman" w:cs="Times New Roman"/>
                <w:color w:val="000000"/>
                <w:kern w:val="0"/>
                <w:sz w:val="18"/>
                <w:szCs w:val="18"/>
                <w14:ligatures w14:val="none"/>
                <w:rPrChange w:id="5669" w:author="Jujia Li" w:date="2025-08-11T19:44:00Z" w16du:dateUtc="2025-08-12T00:44:00Z">
                  <w:rPr>
                    <w:ins w:id="5670" w:author="Jujia Li" w:date="2025-08-11T19:38:00Z" w16du:dateUtc="2025-08-12T00:38:00Z"/>
                    <w:rFonts w:ascii="Aptos Narrow" w:eastAsia="Times New Roman" w:hAnsi="Aptos Narrow" w:cs="Times New Roman"/>
                    <w:color w:val="000000"/>
                    <w:kern w:val="0"/>
                    <w:sz w:val="22"/>
                    <w:szCs w:val="22"/>
                    <w14:ligatures w14:val="none"/>
                  </w:rPr>
                </w:rPrChange>
              </w:rPr>
            </w:pPr>
            <w:ins w:id="567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72" w:author="Jujia Li" w:date="2025-08-11T19:44:00Z" w16du:dateUtc="2025-08-12T00:44:00Z">
                    <w:rPr>
                      <w:rFonts w:ascii="Aptos Narrow" w:eastAsia="Times New Roman" w:hAnsi="Aptos Narrow" w:cs="Times New Roman"/>
                      <w:color w:val="000000"/>
                      <w:kern w:val="0"/>
                      <w:sz w:val="22"/>
                      <w:szCs w:val="22"/>
                      <w14:ligatures w14:val="none"/>
                    </w:rPr>
                  </w:rPrChange>
                </w:rPr>
                <w:t>1.82</w:t>
              </w:r>
            </w:ins>
          </w:p>
        </w:tc>
        <w:tc>
          <w:tcPr>
            <w:tcW w:w="1630" w:type="dxa"/>
            <w:noWrap/>
            <w:vAlign w:val="bottom"/>
            <w:hideMark/>
          </w:tcPr>
          <w:p w14:paraId="488AF1F4" w14:textId="77777777" w:rsidR="001878ED" w:rsidRPr="00D94444" w:rsidRDefault="001878ED" w:rsidP="001878ED">
            <w:pPr>
              <w:spacing w:after="0" w:line="240" w:lineRule="auto"/>
              <w:jc w:val="right"/>
              <w:rPr>
                <w:ins w:id="5673" w:author="Jujia Li" w:date="2025-08-11T19:38:00Z" w16du:dateUtc="2025-08-12T00:38:00Z"/>
                <w:rFonts w:ascii="Times New Roman" w:eastAsia="Times New Roman" w:hAnsi="Times New Roman" w:cs="Times New Roman"/>
                <w:color w:val="000000"/>
                <w:kern w:val="0"/>
                <w:sz w:val="18"/>
                <w:szCs w:val="18"/>
                <w14:ligatures w14:val="none"/>
                <w:rPrChange w:id="5674" w:author="Jujia Li" w:date="2025-08-11T19:44:00Z" w16du:dateUtc="2025-08-12T00:44:00Z">
                  <w:rPr>
                    <w:ins w:id="5675" w:author="Jujia Li" w:date="2025-08-11T19:38:00Z" w16du:dateUtc="2025-08-12T00:38:00Z"/>
                    <w:rFonts w:ascii="Aptos Narrow" w:eastAsia="Times New Roman" w:hAnsi="Aptos Narrow" w:cs="Times New Roman"/>
                    <w:color w:val="000000"/>
                    <w:kern w:val="0"/>
                    <w:sz w:val="22"/>
                    <w:szCs w:val="22"/>
                    <w14:ligatures w14:val="none"/>
                  </w:rPr>
                </w:rPrChange>
              </w:rPr>
            </w:pPr>
            <w:ins w:id="567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77" w:author="Jujia Li" w:date="2025-08-11T19:44:00Z" w16du:dateUtc="2025-08-12T00:44:00Z">
                    <w:rPr>
                      <w:rFonts w:ascii="Aptos Narrow" w:eastAsia="Times New Roman" w:hAnsi="Aptos Narrow" w:cs="Times New Roman"/>
                      <w:color w:val="000000"/>
                      <w:kern w:val="0"/>
                      <w:sz w:val="22"/>
                      <w:szCs w:val="22"/>
                      <w14:ligatures w14:val="none"/>
                    </w:rPr>
                  </w:rPrChange>
                </w:rPr>
                <w:t>0.92</w:t>
              </w:r>
            </w:ins>
          </w:p>
        </w:tc>
        <w:tc>
          <w:tcPr>
            <w:tcW w:w="1790" w:type="dxa"/>
            <w:noWrap/>
            <w:vAlign w:val="bottom"/>
            <w:hideMark/>
          </w:tcPr>
          <w:p w14:paraId="1570F469" w14:textId="77777777" w:rsidR="001878ED" w:rsidRPr="00D94444" w:rsidRDefault="001878ED" w:rsidP="001878ED">
            <w:pPr>
              <w:spacing w:after="0" w:line="240" w:lineRule="auto"/>
              <w:jc w:val="right"/>
              <w:rPr>
                <w:ins w:id="5678" w:author="Jujia Li" w:date="2025-08-11T19:38:00Z" w16du:dateUtc="2025-08-12T00:38:00Z"/>
                <w:rFonts w:ascii="Times New Roman" w:eastAsia="Times New Roman" w:hAnsi="Times New Roman" w:cs="Times New Roman"/>
                <w:color w:val="000000"/>
                <w:kern w:val="0"/>
                <w:sz w:val="18"/>
                <w:szCs w:val="18"/>
                <w14:ligatures w14:val="none"/>
                <w:rPrChange w:id="5679" w:author="Jujia Li" w:date="2025-08-11T19:44:00Z" w16du:dateUtc="2025-08-12T00:44:00Z">
                  <w:rPr>
                    <w:ins w:id="5680" w:author="Jujia Li" w:date="2025-08-11T19:38:00Z" w16du:dateUtc="2025-08-12T00:38:00Z"/>
                    <w:rFonts w:ascii="Aptos Narrow" w:eastAsia="Times New Roman" w:hAnsi="Aptos Narrow" w:cs="Times New Roman"/>
                    <w:color w:val="000000"/>
                    <w:kern w:val="0"/>
                    <w:sz w:val="22"/>
                    <w:szCs w:val="22"/>
                    <w14:ligatures w14:val="none"/>
                  </w:rPr>
                </w:rPrChange>
              </w:rPr>
            </w:pPr>
            <w:ins w:id="568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82" w:author="Jujia Li" w:date="2025-08-11T19:44:00Z" w16du:dateUtc="2025-08-12T00:44:00Z">
                    <w:rPr>
                      <w:rFonts w:ascii="Aptos Narrow" w:eastAsia="Times New Roman" w:hAnsi="Aptos Narrow" w:cs="Times New Roman"/>
                      <w:color w:val="000000"/>
                      <w:kern w:val="0"/>
                      <w:sz w:val="22"/>
                      <w:szCs w:val="22"/>
                      <w14:ligatures w14:val="none"/>
                    </w:rPr>
                  </w:rPrChange>
                </w:rPr>
                <w:t>-8.12</w:t>
              </w:r>
            </w:ins>
          </w:p>
        </w:tc>
      </w:tr>
      <w:tr w:rsidR="00DD51F8" w:rsidRPr="00DD51F8" w14:paraId="6EBCAE83" w14:textId="77777777" w:rsidTr="00502FAC">
        <w:trPr>
          <w:trHeight w:val="300"/>
          <w:ins w:id="5683" w:author="Jujia Li" w:date="2025-08-11T19:38:00Z"/>
        </w:trPr>
        <w:tc>
          <w:tcPr>
            <w:tcW w:w="1350" w:type="dxa"/>
            <w:noWrap/>
            <w:vAlign w:val="bottom"/>
            <w:hideMark/>
          </w:tcPr>
          <w:p w14:paraId="74BAB5EE" w14:textId="77777777" w:rsidR="001878ED" w:rsidRPr="00D94444" w:rsidRDefault="001878ED" w:rsidP="001878ED">
            <w:pPr>
              <w:spacing w:after="0" w:line="240" w:lineRule="auto"/>
              <w:rPr>
                <w:ins w:id="5684" w:author="Jujia Li" w:date="2025-08-11T19:38:00Z" w16du:dateUtc="2025-08-12T00:38:00Z"/>
                <w:rFonts w:ascii="Times New Roman" w:eastAsia="Times New Roman" w:hAnsi="Times New Roman" w:cs="Times New Roman"/>
                <w:color w:val="000000"/>
                <w:kern w:val="0"/>
                <w:sz w:val="18"/>
                <w:szCs w:val="18"/>
                <w14:ligatures w14:val="none"/>
                <w:rPrChange w:id="5685" w:author="Jujia Li" w:date="2025-08-11T19:44:00Z" w16du:dateUtc="2025-08-12T00:44:00Z">
                  <w:rPr>
                    <w:ins w:id="5686" w:author="Jujia Li" w:date="2025-08-11T19:38:00Z" w16du:dateUtc="2025-08-12T00:38:00Z"/>
                    <w:rFonts w:ascii="Aptos Narrow" w:eastAsia="Times New Roman" w:hAnsi="Aptos Narrow" w:cs="Times New Roman"/>
                    <w:color w:val="000000"/>
                    <w:kern w:val="0"/>
                    <w:sz w:val="22"/>
                    <w:szCs w:val="22"/>
                    <w14:ligatures w14:val="none"/>
                  </w:rPr>
                </w:rPrChange>
              </w:rPr>
            </w:pPr>
            <w:ins w:id="568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88" w:author="Jujia Li" w:date="2025-08-11T19:44:00Z" w16du:dateUtc="2025-08-12T00:44:00Z">
                    <w:rPr>
                      <w:rFonts w:ascii="Aptos Narrow" w:eastAsia="Times New Roman" w:hAnsi="Aptos Narrow" w:cs="Times New Roman"/>
                      <w:color w:val="000000"/>
                      <w:kern w:val="0"/>
                      <w:sz w:val="22"/>
                      <w:szCs w:val="22"/>
                      <w14:ligatures w14:val="none"/>
                    </w:rPr>
                  </w:rPrChange>
                </w:rPr>
                <w:t>Fayette</w:t>
              </w:r>
            </w:ins>
          </w:p>
        </w:tc>
        <w:tc>
          <w:tcPr>
            <w:tcW w:w="1508" w:type="dxa"/>
            <w:noWrap/>
            <w:vAlign w:val="bottom"/>
            <w:hideMark/>
          </w:tcPr>
          <w:p w14:paraId="39E250B1" w14:textId="77777777" w:rsidR="001878ED" w:rsidRPr="00D94444" w:rsidRDefault="001878ED" w:rsidP="001878ED">
            <w:pPr>
              <w:spacing w:after="0" w:line="240" w:lineRule="auto"/>
              <w:jc w:val="right"/>
              <w:rPr>
                <w:ins w:id="5689" w:author="Jujia Li" w:date="2025-08-11T19:38:00Z" w16du:dateUtc="2025-08-12T00:38:00Z"/>
                <w:rFonts w:ascii="Times New Roman" w:eastAsia="Times New Roman" w:hAnsi="Times New Roman" w:cs="Times New Roman"/>
                <w:color w:val="000000"/>
                <w:kern w:val="0"/>
                <w:sz w:val="18"/>
                <w:szCs w:val="18"/>
                <w14:ligatures w14:val="none"/>
                <w:rPrChange w:id="5690" w:author="Jujia Li" w:date="2025-08-11T19:44:00Z" w16du:dateUtc="2025-08-12T00:44:00Z">
                  <w:rPr>
                    <w:ins w:id="5691" w:author="Jujia Li" w:date="2025-08-11T19:38:00Z" w16du:dateUtc="2025-08-12T00:38:00Z"/>
                    <w:rFonts w:ascii="Aptos Narrow" w:eastAsia="Times New Roman" w:hAnsi="Aptos Narrow" w:cs="Times New Roman"/>
                    <w:color w:val="000000"/>
                    <w:kern w:val="0"/>
                    <w:sz w:val="22"/>
                    <w:szCs w:val="22"/>
                    <w14:ligatures w14:val="none"/>
                  </w:rPr>
                </w:rPrChange>
              </w:rPr>
            </w:pPr>
            <w:ins w:id="569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93"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3A3E5910" w14:textId="77777777" w:rsidR="001878ED" w:rsidRPr="00D94444" w:rsidRDefault="001878ED" w:rsidP="001878ED">
            <w:pPr>
              <w:spacing w:after="0" w:line="240" w:lineRule="auto"/>
              <w:jc w:val="right"/>
              <w:rPr>
                <w:ins w:id="5694" w:author="Jujia Li" w:date="2025-08-11T19:38:00Z" w16du:dateUtc="2025-08-12T00:38:00Z"/>
                <w:rFonts w:ascii="Times New Roman" w:eastAsia="Times New Roman" w:hAnsi="Times New Roman" w:cs="Times New Roman"/>
                <w:color w:val="000000"/>
                <w:kern w:val="0"/>
                <w:sz w:val="18"/>
                <w:szCs w:val="18"/>
                <w14:ligatures w14:val="none"/>
                <w:rPrChange w:id="5695" w:author="Jujia Li" w:date="2025-08-11T19:44:00Z" w16du:dateUtc="2025-08-12T00:44:00Z">
                  <w:rPr>
                    <w:ins w:id="5696" w:author="Jujia Li" w:date="2025-08-11T19:38:00Z" w16du:dateUtc="2025-08-12T00:38:00Z"/>
                    <w:rFonts w:ascii="Aptos Narrow" w:eastAsia="Times New Roman" w:hAnsi="Aptos Narrow" w:cs="Times New Roman"/>
                    <w:color w:val="000000"/>
                    <w:kern w:val="0"/>
                    <w:sz w:val="22"/>
                    <w:szCs w:val="22"/>
                    <w14:ligatures w14:val="none"/>
                  </w:rPr>
                </w:rPrChange>
              </w:rPr>
            </w:pPr>
            <w:ins w:id="569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98" w:author="Jujia Li" w:date="2025-08-11T19:44:00Z" w16du:dateUtc="2025-08-12T00:44:00Z">
                    <w:rPr>
                      <w:rFonts w:ascii="Aptos Narrow" w:eastAsia="Times New Roman" w:hAnsi="Aptos Narrow" w:cs="Times New Roman"/>
                      <w:color w:val="000000"/>
                      <w:kern w:val="0"/>
                      <w:sz w:val="22"/>
                      <w:szCs w:val="22"/>
                      <w14:ligatures w14:val="none"/>
                    </w:rPr>
                  </w:rPrChange>
                </w:rPr>
                <w:t>-0.20</w:t>
              </w:r>
            </w:ins>
          </w:p>
        </w:tc>
        <w:tc>
          <w:tcPr>
            <w:tcW w:w="1642" w:type="dxa"/>
            <w:noWrap/>
            <w:vAlign w:val="bottom"/>
            <w:hideMark/>
          </w:tcPr>
          <w:p w14:paraId="04EB8E96" w14:textId="77777777" w:rsidR="001878ED" w:rsidRPr="00D94444" w:rsidRDefault="001878ED" w:rsidP="001878ED">
            <w:pPr>
              <w:spacing w:after="0" w:line="240" w:lineRule="auto"/>
              <w:jc w:val="right"/>
              <w:rPr>
                <w:ins w:id="5699" w:author="Jujia Li" w:date="2025-08-11T19:38:00Z" w16du:dateUtc="2025-08-12T00:38:00Z"/>
                <w:rFonts w:ascii="Times New Roman" w:eastAsia="Times New Roman" w:hAnsi="Times New Roman" w:cs="Times New Roman"/>
                <w:color w:val="000000"/>
                <w:kern w:val="0"/>
                <w:sz w:val="18"/>
                <w:szCs w:val="18"/>
                <w14:ligatures w14:val="none"/>
                <w:rPrChange w:id="5700" w:author="Jujia Li" w:date="2025-08-11T19:44:00Z" w16du:dateUtc="2025-08-12T00:44:00Z">
                  <w:rPr>
                    <w:ins w:id="5701" w:author="Jujia Li" w:date="2025-08-11T19:38:00Z" w16du:dateUtc="2025-08-12T00:38:00Z"/>
                    <w:rFonts w:ascii="Aptos Narrow" w:eastAsia="Times New Roman" w:hAnsi="Aptos Narrow" w:cs="Times New Roman"/>
                    <w:color w:val="000000"/>
                    <w:kern w:val="0"/>
                    <w:sz w:val="22"/>
                    <w:szCs w:val="22"/>
                    <w14:ligatures w14:val="none"/>
                  </w:rPr>
                </w:rPrChange>
              </w:rPr>
            </w:pPr>
            <w:ins w:id="570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03" w:author="Jujia Li" w:date="2025-08-11T19:44:00Z" w16du:dateUtc="2025-08-12T00:44:00Z">
                    <w:rPr>
                      <w:rFonts w:ascii="Aptos Narrow" w:eastAsia="Times New Roman" w:hAnsi="Aptos Narrow" w:cs="Times New Roman"/>
                      <w:color w:val="000000"/>
                      <w:kern w:val="0"/>
                      <w:sz w:val="22"/>
                      <w:szCs w:val="22"/>
                      <w14:ligatures w14:val="none"/>
                    </w:rPr>
                  </w:rPrChange>
                </w:rPr>
                <w:t>2.91</w:t>
              </w:r>
            </w:ins>
          </w:p>
        </w:tc>
        <w:tc>
          <w:tcPr>
            <w:tcW w:w="1630" w:type="dxa"/>
            <w:noWrap/>
            <w:vAlign w:val="bottom"/>
            <w:hideMark/>
          </w:tcPr>
          <w:p w14:paraId="5BC9C6D0" w14:textId="77777777" w:rsidR="001878ED" w:rsidRPr="00D94444" w:rsidRDefault="001878ED" w:rsidP="001878ED">
            <w:pPr>
              <w:spacing w:after="0" w:line="240" w:lineRule="auto"/>
              <w:jc w:val="right"/>
              <w:rPr>
                <w:ins w:id="5704" w:author="Jujia Li" w:date="2025-08-11T19:38:00Z" w16du:dateUtc="2025-08-12T00:38:00Z"/>
                <w:rFonts w:ascii="Times New Roman" w:eastAsia="Times New Roman" w:hAnsi="Times New Roman" w:cs="Times New Roman"/>
                <w:color w:val="000000"/>
                <w:kern w:val="0"/>
                <w:sz w:val="18"/>
                <w:szCs w:val="18"/>
                <w14:ligatures w14:val="none"/>
                <w:rPrChange w:id="5705" w:author="Jujia Li" w:date="2025-08-11T19:44:00Z" w16du:dateUtc="2025-08-12T00:44:00Z">
                  <w:rPr>
                    <w:ins w:id="5706" w:author="Jujia Li" w:date="2025-08-11T19:38:00Z" w16du:dateUtc="2025-08-12T00:38:00Z"/>
                    <w:rFonts w:ascii="Aptos Narrow" w:eastAsia="Times New Roman" w:hAnsi="Aptos Narrow" w:cs="Times New Roman"/>
                    <w:color w:val="000000"/>
                    <w:kern w:val="0"/>
                    <w:sz w:val="22"/>
                    <w:szCs w:val="22"/>
                    <w14:ligatures w14:val="none"/>
                  </w:rPr>
                </w:rPrChange>
              </w:rPr>
            </w:pPr>
            <w:ins w:id="570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08" w:author="Jujia Li" w:date="2025-08-11T19:44:00Z" w16du:dateUtc="2025-08-12T00:44:00Z">
                    <w:rPr>
                      <w:rFonts w:ascii="Aptos Narrow" w:eastAsia="Times New Roman" w:hAnsi="Aptos Narrow" w:cs="Times New Roman"/>
                      <w:color w:val="000000"/>
                      <w:kern w:val="0"/>
                      <w:sz w:val="22"/>
                      <w:szCs w:val="22"/>
                      <w14:ligatures w14:val="none"/>
                    </w:rPr>
                  </w:rPrChange>
                </w:rPr>
                <w:t>0.82</w:t>
              </w:r>
            </w:ins>
          </w:p>
        </w:tc>
        <w:tc>
          <w:tcPr>
            <w:tcW w:w="1790" w:type="dxa"/>
            <w:noWrap/>
            <w:vAlign w:val="bottom"/>
            <w:hideMark/>
          </w:tcPr>
          <w:p w14:paraId="66DD0DD9" w14:textId="77777777" w:rsidR="001878ED" w:rsidRPr="00D94444" w:rsidRDefault="001878ED" w:rsidP="001878ED">
            <w:pPr>
              <w:spacing w:after="0" w:line="240" w:lineRule="auto"/>
              <w:jc w:val="right"/>
              <w:rPr>
                <w:ins w:id="5709" w:author="Jujia Li" w:date="2025-08-11T19:38:00Z" w16du:dateUtc="2025-08-12T00:38:00Z"/>
                <w:rFonts w:ascii="Times New Roman" w:eastAsia="Times New Roman" w:hAnsi="Times New Roman" w:cs="Times New Roman"/>
                <w:color w:val="000000"/>
                <w:kern w:val="0"/>
                <w:sz w:val="18"/>
                <w:szCs w:val="18"/>
                <w14:ligatures w14:val="none"/>
                <w:rPrChange w:id="5710" w:author="Jujia Li" w:date="2025-08-11T19:44:00Z" w16du:dateUtc="2025-08-12T00:44:00Z">
                  <w:rPr>
                    <w:ins w:id="5711" w:author="Jujia Li" w:date="2025-08-11T19:38:00Z" w16du:dateUtc="2025-08-12T00:38:00Z"/>
                    <w:rFonts w:ascii="Aptos Narrow" w:eastAsia="Times New Roman" w:hAnsi="Aptos Narrow" w:cs="Times New Roman"/>
                    <w:color w:val="000000"/>
                    <w:kern w:val="0"/>
                    <w:sz w:val="22"/>
                    <w:szCs w:val="22"/>
                    <w14:ligatures w14:val="none"/>
                  </w:rPr>
                </w:rPrChange>
              </w:rPr>
            </w:pPr>
            <w:ins w:id="571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13" w:author="Jujia Li" w:date="2025-08-11T19:44:00Z" w16du:dateUtc="2025-08-12T00:44:00Z">
                    <w:rPr>
                      <w:rFonts w:ascii="Aptos Narrow" w:eastAsia="Times New Roman" w:hAnsi="Aptos Narrow" w:cs="Times New Roman"/>
                      <w:color w:val="000000"/>
                      <w:kern w:val="0"/>
                      <w:sz w:val="22"/>
                      <w:szCs w:val="22"/>
                      <w14:ligatures w14:val="none"/>
                    </w:rPr>
                  </w:rPrChange>
                </w:rPr>
                <w:t>-18.18</w:t>
              </w:r>
            </w:ins>
          </w:p>
        </w:tc>
      </w:tr>
      <w:tr w:rsidR="00DD51F8" w:rsidRPr="00DD51F8" w14:paraId="4A04402E" w14:textId="77777777" w:rsidTr="00502FAC">
        <w:trPr>
          <w:trHeight w:val="300"/>
          <w:ins w:id="5714" w:author="Jujia Li" w:date="2025-08-11T19:38:00Z"/>
        </w:trPr>
        <w:tc>
          <w:tcPr>
            <w:tcW w:w="1350" w:type="dxa"/>
            <w:noWrap/>
            <w:vAlign w:val="bottom"/>
            <w:hideMark/>
          </w:tcPr>
          <w:p w14:paraId="64F3B726" w14:textId="77777777" w:rsidR="001878ED" w:rsidRPr="00D94444" w:rsidRDefault="001878ED" w:rsidP="001878ED">
            <w:pPr>
              <w:spacing w:after="0" w:line="240" w:lineRule="auto"/>
              <w:rPr>
                <w:ins w:id="5715" w:author="Jujia Li" w:date="2025-08-11T19:38:00Z" w16du:dateUtc="2025-08-12T00:38:00Z"/>
                <w:rFonts w:ascii="Times New Roman" w:eastAsia="Times New Roman" w:hAnsi="Times New Roman" w:cs="Times New Roman"/>
                <w:color w:val="000000"/>
                <w:kern w:val="0"/>
                <w:sz w:val="18"/>
                <w:szCs w:val="18"/>
                <w14:ligatures w14:val="none"/>
                <w:rPrChange w:id="5716" w:author="Jujia Li" w:date="2025-08-11T19:44:00Z" w16du:dateUtc="2025-08-12T00:44:00Z">
                  <w:rPr>
                    <w:ins w:id="5717" w:author="Jujia Li" w:date="2025-08-11T19:38:00Z" w16du:dateUtc="2025-08-12T00:38:00Z"/>
                    <w:rFonts w:ascii="Aptos Narrow" w:eastAsia="Times New Roman" w:hAnsi="Aptos Narrow" w:cs="Times New Roman"/>
                    <w:color w:val="000000"/>
                    <w:kern w:val="0"/>
                    <w:sz w:val="22"/>
                    <w:szCs w:val="22"/>
                    <w14:ligatures w14:val="none"/>
                  </w:rPr>
                </w:rPrChange>
              </w:rPr>
            </w:pPr>
            <w:ins w:id="571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19" w:author="Jujia Li" w:date="2025-08-11T19:44:00Z" w16du:dateUtc="2025-08-12T00:44:00Z">
                    <w:rPr>
                      <w:rFonts w:ascii="Aptos Narrow" w:eastAsia="Times New Roman" w:hAnsi="Aptos Narrow" w:cs="Times New Roman"/>
                      <w:color w:val="000000"/>
                      <w:kern w:val="0"/>
                      <w:sz w:val="22"/>
                      <w:szCs w:val="22"/>
                      <w14:ligatures w14:val="none"/>
                    </w:rPr>
                  </w:rPrChange>
                </w:rPr>
                <w:t>Limestone</w:t>
              </w:r>
            </w:ins>
          </w:p>
        </w:tc>
        <w:tc>
          <w:tcPr>
            <w:tcW w:w="1508" w:type="dxa"/>
            <w:noWrap/>
            <w:vAlign w:val="bottom"/>
            <w:hideMark/>
          </w:tcPr>
          <w:p w14:paraId="74C60C2F" w14:textId="77777777" w:rsidR="001878ED" w:rsidRPr="00D94444" w:rsidRDefault="001878ED" w:rsidP="001878ED">
            <w:pPr>
              <w:spacing w:after="0" w:line="240" w:lineRule="auto"/>
              <w:jc w:val="right"/>
              <w:rPr>
                <w:ins w:id="5720" w:author="Jujia Li" w:date="2025-08-11T19:38:00Z" w16du:dateUtc="2025-08-12T00:38:00Z"/>
                <w:rFonts w:ascii="Times New Roman" w:eastAsia="Times New Roman" w:hAnsi="Times New Roman" w:cs="Times New Roman"/>
                <w:color w:val="000000"/>
                <w:kern w:val="0"/>
                <w:sz w:val="18"/>
                <w:szCs w:val="18"/>
                <w14:ligatures w14:val="none"/>
                <w:rPrChange w:id="5721" w:author="Jujia Li" w:date="2025-08-11T19:44:00Z" w16du:dateUtc="2025-08-12T00:44:00Z">
                  <w:rPr>
                    <w:ins w:id="5722" w:author="Jujia Li" w:date="2025-08-11T19:38:00Z" w16du:dateUtc="2025-08-12T00:38:00Z"/>
                    <w:rFonts w:ascii="Aptos Narrow" w:eastAsia="Times New Roman" w:hAnsi="Aptos Narrow" w:cs="Times New Roman"/>
                    <w:color w:val="000000"/>
                    <w:kern w:val="0"/>
                    <w:sz w:val="22"/>
                    <w:szCs w:val="22"/>
                    <w14:ligatures w14:val="none"/>
                  </w:rPr>
                </w:rPrChange>
              </w:rPr>
            </w:pPr>
            <w:ins w:id="572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24" w:author="Jujia Li" w:date="2025-08-11T19:44:00Z" w16du:dateUtc="2025-08-12T00:44:00Z">
                    <w:rPr>
                      <w:rFonts w:ascii="Aptos Narrow" w:eastAsia="Times New Roman" w:hAnsi="Aptos Narrow" w:cs="Times New Roman"/>
                      <w:color w:val="000000"/>
                      <w:kern w:val="0"/>
                      <w:sz w:val="22"/>
                      <w:szCs w:val="22"/>
                      <w14:ligatures w14:val="none"/>
                    </w:rPr>
                  </w:rPrChange>
                </w:rPr>
                <w:t>-13.55</w:t>
              </w:r>
            </w:ins>
          </w:p>
        </w:tc>
        <w:tc>
          <w:tcPr>
            <w:tcW w:w="1440" w:type="dxa"/>
            <w:noWrap/>
            <w:vAlign w:val="bottom"/>
            <w:hideMark/>
          </w:tcPr>
          <w:p w14:paraId="6CCE700A" w14:textId="77777777" w:rsidR="001878ED" w:rsidRPr="00D94444" w:rsidRDefault="001878ED" w:rsidP="001878ED">
            <w:pPr>
              <w:spacing w:after="0" w:line="240" w:lineRule="auto"/>
              <w:jc w:val="right"/>
              <w:rPr>
                <w:ins w:id="5725" w:author="Jujia Li" w:date="2025-08-11T19:38:00Z" w16du:dateUtc="2025-08-12T00:38:00Z"/>
                <w:rFonts w:ascii="Times New Roman" w:eastAsia="Times New Roman" w:hAnsi="Times New Roman" w:cs="Times New Roman"/>
                <w:color w:val="000000"/>
                <w:kern w:val="0"/>
                <w:sz w:val="18"/>
                <w:szCs w:val="18"/>
                <w14:ligatures w14:val="none"/>
                <w:rPrChange w:id="5726" w:author="Jujia Li" w:date="2025-08-11T19:44:00Z" w16du:dateUtc="2025-08-12T00:44:00Z">
                  <w:rPr>
                    <w:ins w:id="5727" w:author="Jujia Li" w:date="2025-08-11T19:38:00Z" w16du:dateUtc="2025-08-12T00:38:00Z"/>
                    <w:rFonts w:ascii="Aptos Narrow" w:eastAsia="Times New Roman" w:hAnsi="Aptos Narrow" w:cs="Times New Roman"/>
                    <w:color w:val="000000"/>
                    <w:kern w:val="0"/>
                    <w:sz w:val="22"/>
                    <w:szCs w:val="22"/>
                    <w14:ligatures w14:val="none"/>
                  </w:rPr>
                </w:rPrChange>
              </w:rPr>
            </w:pPr>
            <w:ins w:id="572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29"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46AD3155" w14:textId="77777777" w:rsidR="001878ED" w:rsidRPr="00D94444" w:rsidRDefault="001878ED" w:rsidP="001878ED">
            <w:pPr>
              <w:spacing w:after="0" w:line="240" w:lineRule="auto"/>
              <w:jc w:val="right"/>
              <w:rPr>
                <w:ins w:id="5730" w:author="Jujia Li" w:date="2025-08-11T19:38:00Z" w16du:dateUtc="2025-08-12T00:38:00Z"/>
                <w:rFonts w:ascii="Times New Roman" w:eastAsia="Times New Roman" w:hAnsi="Times New Roman" w:cs="Times New Roman"/>
                <w:color w:val="000000"/>
                <w:kern w:val="0"/>
                <w:sz w:val="18"/>
                <w:szCs w:val="18"/>
                <w14:ligatures w14:val="none"/>
                <w:rPrChange w:id="5731" w:author="Jujia Li" w:date="2025-08-11T19:44:00Z" w16du:dateUtc="2025-08-12T00:44:00Z">
                  <w:rPr>
                    <w:ins w:id="5732" w:author="Jujia Li" w:date="2025-08-11T19:38:00Z" w16du:dateUtc="2025-08-12T00:38:00Z"/>
                    <w:rFonts w:ascii="Aptos Narrow" w:eastAsia="Times New Roman" w:hAnsi="Aptos Narrow" w:cs="Times New Roman"/>
                    <w:color w:val="000000"/>
                    <w:kern w:val="0"/>
                    <w:sz w:val="22"/>
                    <w:szCs w:val="22"/>
                    <w14:ligatures w14:val="none"/>
                  </w:rPr>
                </w:rPrChange>
              </w:rPr>
            </w:pPr>
            <w:ins w:id="573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34"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630" w:type="dxa"/>
            <w:noWrap/>
            <w:vAlign w:val="bottom"/>
            <w:hideMark/>
          </w:tcPr>
          <w:p w14:paraId="7D4A73E6" w14:textId="77777777" w:rsidR="001878ED" w:rsidRPr="00D94444" w:rsidRDefault="001878ED" w:rsidP="001878ED">
            <w:pPr>
              <w:spacing w:after="0" w:line="240" w:lineRule="auto"/>
              <w:jc w:val="right"/>
              <w:rPr>
                <w:ins w:id="5735" w:author="Jujia Li" w:date="2025-08-11T19:38:00Z" w16du:dateUtc="2025-08-12T00:38:00Z"/>
                <w:rFonts w:ascii="Times New Roman" w:eastAsia="Times New Roman" w:hAnsi="Times New Roman" w:cs="Times New Roman"/>
                <w:color w:val="000000"/>
                <w:kern w:val="0"/>
                <w:sz w:val="18"/>
                <w:szCs w:val="18"/>
                <w14:ligatures w14:val="none"/>
                <w:rPrChange w:id="5736" w:author="Jujia Li" w:date="2025-08-11T19:44:00Z" w16du:dateUtc="2025-08-12T00:44:00Z">
                  <w:rPr>
                    <w:ins w:id="5737" w:author="Jujia Li" w:date="2025-08-11T19:38:00Z" w16du:dateUtc="2025-08-12T00:38:00Z"/>
                    <w:rFonts w:ascii="Aptos Narrow" w:eastAsia="Times New Roman" w:hAnsi="Aptos Narrow" w:cs="Times New Roman"/>
                    <w:color w:val="000000"/>
                    <w:kern w:val="0"/>
                    <w:sz w:val="22"/>
                    <w:szCs w:val="22"/>
                    <w14:ligatures w14:val="none"/>
                  </w:rPr>
                </w:rPrChange>
              </w:rPr>
            </w:pPr>
            <w:ins w:id="573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39"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2C4D3F95" w14:textId="77777777" w:rsidR="001878ED" w:rsidRPr="00D94444" w:rsidRDefault="001878ED" w:rsidP="001878ED">
            <w:pPr>
              <w:spacing w:after="0" w:line="240" w:lineRule="auto"/>
              <w:jc w:val="right"/>
              <w:rPr>
                <w:ins w:id="5740" w:author="Jujia Li" w:date="2025-08-11T19:38:00Z" w16du:dateUtc="2025-08-12T00:38:00Z"/>
                <w:rFonts w:ascii="Times New Roman" w:eastAsia="Times New Roman" w:hAnsi="Times New Roman" w:cs="Times New Roman"/>
                <w:color w:val="000000"/>
                <w:kern w:val="0"/>
                <w:sz w:val="18"/>
                <w:szCs w:val="18"/>
                <w14:ligatures w14:val="none"/>
                <w:rPrChange w:id="5741" w:author="Jujia Li" w:date="2025-08-11T19:44:00Z" w16du:dateUtc="2025-08-12T00:44:00Z">
                  <w:rPr>
                    <w:ins w:id="5742" w:author="Jujia Li" w:date="2025-08-11T19:38:00Z" w16du:dateUtc="2025-08-12T00:38:00Z"/>
                    <w:rFonts w:ascii="Aptos Narrow" w:eastAsia="Times New Roman" w:hAnsi="Aptos Narrow" w:cs="Times New Roman"/>
                    <w:color w:val="000000"/>
                    <w:kern w:val="0"/>
                    <w:sz w:val="22"/>
                    <w:szCs w:val="22"/>
                    <w14:ligatures w14:val="none"/>
                  </w:rPr>
                </w:rPrChange>
              </w:rPr>
            </w:pPr>
            <w:ins w:id="574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44" w:author="Jujia Li" w:date="2025-08-11T19:44:00Z" w16du:dateUtc="2025-08-12T00:44:00Z">
                    <w:rPr>
                      <w:rFonts w:ascii="Aptos Narrow" w:eastAsia="Times New Roman" w:hAnsi="Aptos Narrow" w:cs="Times New Roman"/>
                      <w:color w:val="000000"/>
                      <w:kern w:val="0"/>
                      <w:sz w:val="22"/>
                      <w:szCs w:val="22"/>
                      <w14:ligatures w14:val="none"/>
                    </w:rPr>
                  </w:rPrChange>
                </w:rPr>
                <w:t>-19.82</w:t>
              </w:r>
            </w:ins>
          </w:p>
        </w:tc>
      </w:tr>
      <w:tr w:rsidR="00DD51F8" w:rsidRPr="00DD51F8" w14:paraId="050C4C7A" w14:textId="77777777" w:rsidTr="00502FAC">
        <w:trPr>
          <w:trHeight w:val="300"/>
          <w:ins w:id="5745" w:author="Jujia Li" w:date="2025-08-11T19:38:00Z"/>
        </w:trPr>
        <w:tc>
          <w:tcPr>
            <w:tcW w:w="1350" w:type="dxa"/>
            <w:noWrap/>
            <w:vAlign w:val="bottom"/>
            <w:hideMark/>
          </w:tcPr>
          <w:p w14:paraId="7F9A59BB" w14:textId="77777777" w:rsidR="001878ED" w:rsidRPr="00D94444" w:rsidRDefault="001878ED" w:rsidP="001878ED">
            <w:pPr>
              <w:spacing w:after="0" w:line="240" w:lineRule="auto"/>
              <w:rPr>
                <w:ins w:id="5746" w:author="Jujia Li" w:date="2025-08-11T19:38:00Z" w16du:dateUtc="2025-08-12T00:38:00Z"/>
                <w:rFonts w:ascii="Times New Roman" w:eastAsia="Times New Roman" w:hAnsi="Times New Roman" w:cs="Times New Roman"/>
                <w:color w:val="000000"/>
                <w:kern w:val="0"/>
                <w:sz w:val="18"/>
                <w:szCs w:val="18"/>
                <w14:ligatures w14:val="none"/>
                <w:rPrChange w:id="5747" w:author="Jujia Li" w:date="2025-08-11T19:44:00Z" w16du:dateUtc="2025-08-12T00:44:00Z">
                  <w:rPr>
                    <w:ins w:id="5748" w:author="Jujia Li" w:date="2025-08-11T19:38:00Z" w16du:dateUtc="2025-08-12T00:38:00Z"/>
                    <w:rFonts w:ascii="Aptos Narrow" w:eastAsia="Times New Roman" w:hAnsi="Aptos Narrow" w:cs="Times New Roman"/>
                    <w:color w:val="000000"/>
                    <w:kern w:val="0"/>
                    <w:sz w:val="22"/>
                    <w:szCs w:val="22"/>
                    <w14:ligatures w14:val="none"/>
                  </w:rPr>
                </w:rPrChange>
              </w:rPr>
            </w:pPr>
            <w:ins w:id="574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50" w:author="Jujia Li" w:date="2025-08-11T19:44:00Z" w16du:dateUtc="2025-08-12T00:44:00Z">
                    <w:rPr>
                      <w:rFonts w:ascii="Aptos Narrow" w:eastAsia="Times New Roman" w:hAnsi="Aptos Narrow" w:cs="Times New Roman"/>
                      <w:color w:val="000000"/>
                      <w:kern w:val="0"/>
                      <w:sz w:val="22"/>
                      <w:szCs w:val="22"/>
                      <w14:ligatures w14:val="none"/>
                    </w:rPr>
                  </w:rPrChange>
                </w:rPr>
                <w:t>Tuscaloosa</w:t>
              </w:r>
            </w:ins>
          </w:p>
        </w:tc>
        <w:tc>
          <w:tcPr>
            <w:tcW w:w="1508" w:type="dxa"/>
            <w:noWrap/>
            <w:vAlign w:val="bottom"/>
            <w:hideMark/>
          </w:tcPr>
          <w:p w14:paraId="5F714B66" w14:textId="77777777" w:rsidR="001878ED" w:rsidRPr="00D94444" w:rsidRDefault="001878ED" w:rsidP="001878ED">
            <w:pPr>
              <w:spacing w:after="0" w:line="240" w:lineRule="auto"/>
              <w:jc w:val="right"/>
              <w:rPr>
                <w:ins w:id="5751" w:author="Jujia Li" w:date="2025-08-11T19:38:00Z" w16du:dateUtc="2025-08-12T00:38:00Z"/>
                <w:rFonts w:ascii="Times New Roman" w:eastAsia="Times New Roman" w:hAnsi="Times New Roman" w:cs="Times New Roman"/>
                <w:color w:val="000000"/>
                <w:kern w:val="0"/>
                <w:sz w:val="18"/>
                <w:szCs w:val="18"/>
                <w14:ligatures w14:val="none"/>
                <w:rPrChange w:id="5752" w:author="Jujia Li" w:date="2025-08-11T19:44:00Z" w16du:dateUtc="2025-08-12T00:44:00Z">
                  <w:rPr>
                    <w:ins w:id="5753" w:author="Jujia Li" w:date="2025-08-11T19:38:00Z" w16du:dateUtc="2025-08-12T00:38:00Z"/>
                    <w:rFonts w:ascii="Aptos Narrow" w:eastAsia="Times New Roman" w:hAnsi="Aptos Narrow" w:cs="Times New Roman"/>
                    <w:color w:val="000000"/>
                    <w:kern w:val="0"/>
                    <w:sz w:val="22"/>
                    <w:szCs w:val="22"/>
                    <w14:ligatures w14:val="none"/>
                  </w:rPr>
                </w:rPrChange>
              </w:rPr>
            </w:pPr>
            <w:ins w:id="575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55" w:author="Jujia Li" w:date="2025-08-11T19:44:00Z" w16du:dateUtc="2025-08-12T00:44:00Z">
                    <w:rPr>
                      <w:rFonts w:ascii="Aptos Narrow" w:eastAsia="Times New Roman" w:hAnsi="Aptos Narrow" w:cs="Times New Roman"/>
                      <w:color w:val="000000"/>
                      <w:kern w:val="0"/>
                      <w:sz w:val="22"/>
                      <w:szCs w:val="22"/>
                      <w14:ligatures w14:val="none"/>
                    </w:rPr>
                  </w:rPrChange>
                </w:rPr>
                <w:t>-13.92</w:t>
              </w:r>
            </w:ins>
          </w:p>
        </w:tc>
        <w:tc>
          <w:tcPr>
            <w:tcW w:w="1440" w:type="dxa"/>
            <w:noWrap/>
            <w:vAlign w:val="bottom"/>
            <w:hideMark/>
          </w:tcPr>
          <w:p w14:paraId="18667A9F" w14:textId="77777777" w:rsidR="001878ED" w:rsidRPr="00D94444" w:rsidRDefault="001878ED" w:rsidP="001878ED">
            <w:pPr>
              <w:spacing w:after="0" w:line="240" w:lineRule="auto"/>
              <w:jc w:val="right"/>
              <w:rPr>
                <w:ins w:id="5756" w:author="Jujia Li" w:date="2025-08-11T19:38:00Z" w16du:dateUtc="2025-08-12T00:38:00Z"/>
                <w:rFonts w:ascii="Times New Roman" w:eastAsia="Times New Roman" w:hAnsi="Times New Roman" w:cs="Times New Roman"/>
                <w:color w:val="000000"/>
                <w:kern w:val="0"/>
                <w:sz w:val="18"/>
                <w:szCs w:val="18"/>
                <w14:ligatures w14:val="none"/>
                <w:rPrChange w:id="5757" w:author="Jujia Li" w:date="2025-08-11T19:44:00Z" w16du:dateUtc="2025-08-12T00:44:00Z">
                  <w:rPr>
                    <w:ins w:id="5758" w:author="Jujia Li" w:date="2025-08-11T19:38:00Z" w16du:dateUtc="2025-08-12T00:38:00Z"/>
                    <w:rFonts w:ascii="Aptos Narrow" w:eastAsia="Times New Roman" w:hAnsi="Aptos Narrow" w:cs="Times New Roman"/>
                    <w:color w:val="000000"/>
                    <w:kern w:val="0"/>
                    <w:sz w:val="22"/>
                    <w:szCs w:val="22"/>
                    <w14:ligatures w14:val="none"/>
                  </w:rPr>
                </w:rPrChange>
              </w:rPr>
            </w:pPr>
            <w:ins w:id="575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60"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2E7AF530" w14:textId="77777777" w:rsidR="001878ED" w:rsidRPr="00D94444" w:rsidRDefault="001878ED" w:rsidP="001878ED">
            <w:pPr>
              <w:spacing w:after="0" w:line="240" w:lineRule="auto"/>
              <w:jc w:val="right"/>
              <w:rPr>
                <w:ins w:id="5761" w:author="Jujia Li" w:date="2025-08-11T19:38:00Z" w16du:dateUtc="2025-08-12T00:38:00Z"/>
                <w:rFonts w:ascii="Times New Roman" w:eastAsia="Times New Roman" w:hAnsi="Times New Roman" w:cs="Times New Roman"/>
                <w:color w:val="000000"/>
                <w:kern w:val="0"/>
                <w:sz w:val="18"/>
                <w:szCs w:val="18"/>
                <w14:ligatures w14:val="none"/>
                <w:rPrChange w:id="5762" w:author="Jujia Li" w:date="2025-08-11T19:44:00Z" w16du:dateUtc="2025-08-12T00:44:00Z">
                  <w:rPr>
                    <w:ins w:id="5763" w:author="Jujia Li" w:date="2025-08-11T19:38:00Z" w16du:dateUtc="2025-08-12T00:38:00Z"/>
                    <w:rFonts w:ascii="Aptos Narrow" w:eastAsia="Times New Roman" w:hAnsi="Aptos Narrow" w:cs="Times New Roman"/>
                    <w:color w:val="000000"/>
                    <w:kern w:val="0"/>
                    <w:sz w:val="22"/>
                    <w:szCs w:val="22"/>
                    <w14:ligatures w14:val="none"/>
                  </w:rPr>
                </w:rPrChange>
              </w:rPr>
            </w:pPr>
            <w:ins w:id="576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65" w:author="Jujia Li" w:date="2025-08-11T19:44:00Z" w16du:dateUtc="2025-08-12T00:44:00Z">
                    <w:rPr>
                      <w:rFonts w:ascii="Aptos Narrow" w:eastAsia="Times New Roman" w:hAnsi="Aptos Narrow" w:cs="Times New Roman"/>
                      <w:color w:val="000000"/>
                      <w:kern w:val="0"/>
                      <w:sz w:val="22"/>
                      <w:szCs w:val="22"/>
                      <w14:ligatures w14:val="none"/>
                    </w:rPr>
                  </w:rPrChange>
                </w:rPr>
                <w:t>0.90</w:t>
              </w:r>
            </w:ins>
          </w:p>
        </w:tc>
        <w:tc>
          <w:tcPr>
            <w:tcW w:w="1630" w:type="dxa"/>
            <w:noWrap/>
            <w:vAlign w:val="bottom"/>
            <w:hideMark/>
          </w:tcPr>
          <w:p w14:paraId="3E1CFA98" w14:textId="77777777" w:rsidR="001878ED" w:rsidRPr="00D94444" w:rsidRDefault="001878ED" w:rsidP="001878ED">
            <w:pPr>
              <w:spacing w:after="0" w:line="240" w:lineRule="auto"/>
              <w:jc w:val="right"/>
              <w:rPr>
                <w:ins w:id="5766" w:author="Jujia Li" w:date="2025-08-11T19:38:00Z" w16du:dateUtc="2025-08-12T00:38:00Z"/>
                <w:rFonts w:ascii="Times New Roman" w:eastAsia="Times New Roman" w:hAnsi="Times New Roman" w:cs="Times New Roman"/>
                <w:color w:val="000000"/>
                <w:kern w:val="0"/>
                <w:sz w:val="18"/>
                <w:szCs w:val="18"/>
                <w14:ligatures w14:val="none"/>
                <w:rPrChange w:id="5767" w:author="Jujia Li" w:date="2025-08-11T19:44:00Z" w16du:dateUtc="2025-08-12T00:44:00Z">
                  <w:rPr>
                    <w:ins w:id="5768" w:author="Jujia Li" w:date="2025-08-11T19:38:00Z" w16du:dateUtc="2025-08-12T00:38:00Z"/>
                    <w:rFonts w:ascii="Aptos Narrow" w:eastAsia="Times New Roman" w:hAnsi="Aptos Narrow" w:cs="Times New Roman"/>
                    <w:color w:val="000000"/>
                    <w:kern w:val="0"/>
                    <w:sz w:val="22"/>
                    <w:szCs w:val="22"/>
                    <w14:ligatures w14:val="none"/>
                  </w:rPr>
                </w:rPrChange>
              </w:rPr>
            </w:pPr>
            <w:ins w:id="576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70"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78C66FFC" w14:textId="77777777" w:rsidR="001878ED" w:rsidRPr="00D94444" w:rsidRDefault="001878ED" w:rsidP="001878ED">
            <w:pPr>
              <w:spacing w:after="0" w:line="240" w:lineRule="auto"/>
              <w:jc w:val="right"/>
              <w:rPr>
                <w:ins w:id="5771" w:author="Jujia Li" w:date="2025-08-11T19:38:00Z" w16du:dateUtc="2025-08-12T00:38:00Z"/>
                <w:rFonts w:ascii="Times New Roman" w:eastAsia="Times New Roman" w:hAnsi="Times New Roman" w:cs="Times New Roman"/>
                <w:color w:val="000000"/>
                <w:kern w:val="0"/>
                <w:sz w:val="18"/>
                <w:szCs w:val="18"/>
                <w14:ligatures w14:val="none"/>
                <w:rPrChange w:id="5772" w:author="Jujia Li" w:date="2025-08-11T19:44:00Z" w16du:dateUtc="2025-08-12T00:44:00Z">
                  <w:rPr>
                    <w:ins w:id="5773" w:author="Jujia Li" w:date="2025-08-11T19:38:00Z" w16du:dateUtc="2025-08-12T00:38:00Z"/>
                    <w:rFonts w:ascii="Aptos Narrow" w:eastAsia="Times New Roman" w:hAnsi="Aptos Narrow" w:cs="Times New Roman"/>
                    <w:color w:val="000000"/>
                    <w:kern w:val="0"/>
                    <w:sz w:val="22"/>
                    <w:szCs w:val="22"/>
                    <w14:ligatures w14:val="none"/>
                  </w:rPr>
                </w:rPrChange>
              </w:rPr>
            </w:pPr>
            <w:ins w:id="577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75" w:author="Jujia Li" w:date="2025-08-11T19:44:00Z" w16du:dateUtc="2025-08-12T00:44:00Z">
                    <w:rPr>
                      <w:rFonts w:ascii="Aptos Narrow" w:eastAsia="Times New Roman" w:hAnsi="Aptos Narrow" w:cs="Times New Roman"/>
                      <w:color w:val="000000"/>
                      <w:kern w:val="0"/>
                      <w:sz w:val="22"/>
                      <w:szCs w:val="22"/>
                      <w14:ligatures w14:val="none"/>
                    </w:rPr>
                  </w:rPrChange>
                </w:rPr>
                <w:t>-20.00</w:t>
              </w:r>
            </w:ins>
          </w:p>
        </w:tc>
      </w:tr>
      <w:tr w:rsidR="00DD51F8" w:rsidRPr="00DD51F8" w14:paraId="31F70A2E" w14:textId="77777777" w:rsidTr="00502FAC">
        <w:trPr>
          <w:trHeight w:val="300"/>
          <w:ins w:id="5776" w:author="Jujia Li" w:date="2025-08-11T19:38:00Z"/>
        </w:trPr>
        <w:tc>
          <w:tcPr>
            <w:tcW w:w="1350" w:type="dxa"/>
            <w:noWrap/>
            <w:vAlign w:val="bottom"/>
            <w:hideMark/>
          </w:tcPr>
          <w:p w14:paraId="26810136" w14:textId="77777777" w:rsidR="001878ED" w:rsidRPr="00D94444" w:rsidRDefault="001878ED" w:rsidP="001878ED">
            <w:pPr>
              <w:spacing w:after="0" w:line="240" w:lineRule="auto"/>
              <w:rPr>
                <w:ins w:id="5777" w:author="Jujia Li" w:date="2025-08-11T19:38:00Z" w16du:dateUtc="2025-08-12T00:38:00Z"/>
                <w:rFonts w:ascii="Times New Roman" w:eastAsia="Times New Roman" w:hAnsi="Times New Roman" w:cs="Times New Roman"/>
                <w:color w:val="000000"/>
                <w:kern w:val="0"/>
                <w:sz w:val="18"/>
                <w:szCs w:val="18"/>
                <w14:ligatures w14:val="none"/>
                <w:rPrChange w:id="5778" w:author="Jujia Li" w:date="2025-08-11T19:44:00Z" w16du:dateUtc="2025-08-12T00:44:00Z">
                  <w:rPr>
                    <w:ins w:id="5779" w:author="Jujia Li" w:date="2025-08-11T19:38:00Z" w16du:dateUtc="2025-08-12T00:38:00Z"/>
                    <w:rFonts w:ascii="Aptos Narrow" w:eastAsia="Times New Roman" w:hAnsi="Aptos Narrow" w:cs="Times New Roman"/>
                    <w:color w:val="000000"/>
                    <w:kern w:val="0"/>
                    <w:sz w:val="22"/>
                    <w:szCs w:val="22"/>
                    <w14:ligatures w14:val="none"/>
                  </w:rPr>
                </w:rPrChange>
              </w:rPr>
            </w:pPr>
            <w:ins w:id="578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81" w:author="Jujia Li" w:date="2025-08-11T19:44:00Z" w16du:dateUtc="2025-08-12T00:44:00Z">
                    <w:rPr>
                      <w:rFonts w:ascii="Aptos Narrow" w:eastAsia="Times New Roman" w:hAnsi="Aptos Narrow" w:cs="Times New Roman"/>
                      <w:color w:val="000000"/>
                      <w:kern w:val="0"/>
                      <w:sz w:val="22"/>
                      <w:szCs w:val="22"/>
                      <w14:ligatures w14:val="none"/>
                    </w:rPr>
                  </w:rPrChange>
                </w:rPr>
                <w:t>Madison</w:t>
              </w:r>
            </w:ins>
          </w:p>
        </w:tc>
        <w:tc>
          <w:tcPr>
            <w:tcW w:w="1508" w:type="dxa"/>
            <w:noWrap/>
            <w:vAlign w:val="bottom"/>
            <w:hideMark/>
          </w:tcPr>
          <w:p w14:paraId="3E183A87" w14:textId="77777777" w:rsidR="001878ED" w:rsidRPr="00D94444" w:rsidRDefault="001878ED" w:rsidP="001878ED">
            <w:pPr>
              <w:spacing w:after="0" w:line="240" w:lineRule="auto"/>
              <w:jc w:val="right"/>
              <w:rPr>
                <w:ins w:id="5782" w:author="Jujia Li" w:date="2025-08-11T19:38:00Z" w16du:dateUtc="2025-08-12T00:38:00Z"/>
                <w:rFonts w:ascii="Times New Roman" w:eastAsia="Times New Roman" w:hAnsi="Times New Roman" w:cs="Times New Roman"/>
                <w:color w:val="000000"/>
                <w:kern w:val="0"/>
                <w:sz w:val="18"/>
                <w:szCs w:val="18"/>
                <w14:ligatures w14:val="none"/>
                <w:rPrChange w:id="5783" w:author="Jujia Li" w:date="2025-08-11T19:44:00Z" w16du:dateUtc="2025-08-12T00:44:00Z">
                  <w:rPr>
                    <w:ins w:id="5784" w:author="Jujia Li" w:date="2025-08-11T19:38:00Z" w16du:dateUtc="2025-08-12T00:38:00Z"/>
                    <w:rFonts w:ascii="Aptos Narrow" w:eastAsia="Times New Roman" w:hAnsi="Aptos Narrow" w:cs="Times New Roman"/>
                    <w:color w:val="000000"/>
                    <w:kern w:val="0"/>
                    <w:sz w:val="22"/>
                    <w:szCs w:val="22"/>
                    <w14:ligatures w14:val="none"/>
                  </w:rPr>
                </w:rPrChange>
              </w:rPr>
            </w:pPr>
            <w:ins w:id="578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86" w:author="Jujia Li" w:date="2025-08-11T19:44:00Z" w16du:dateUtc="2025-08-12T00:44:00Z">
                    <w:rPr>
                      <w:rFonts w:ascii="Aptos Narrow" w:eastAsia="Times New Roman" w:hAnsi="Aptos Narrow" w:cs="Times New Roman"/>
                      <w:color w:val="000000"/>
                      <w:kern w:val="0"/>
                      <w:sz w:val="22"/>
                      <w:szCs w:val="22"/>
                      <w14:ligatures w14:val="none"/>
                    </w:rPr>
                  </w:rPrChange>
                </w:rPr>
                <w:t>-13.07</w:t>
              </w:r>
            </w:ins>
          </w:p>
        </w:tc>
        <w:tc>
          <w:tcPr>
            <w:tcW w:w="1440" w:type="dxa"/>
            <w:noWrap/>
            <w:vAlign w:val="bottom"/>
            <w:hideMark/>
          </w:tcPr>
          <w:p w14:paraId="428A1294" w14:textId="77777777" w:rsidR="001878ED" w:rsidRPr="00D94444" w:rsidRDefault="001878ED" w:rsidP="001878ED">
            <w:pPr>
              <w:spacing w:after="0" w:line="240" w:lineRule="auto"/>
              <w:jc w:val="right"/>
              <w:rPr>
                <w:ins w:id="5787" w:author="Jujia Li" w:date="2025-08-11T19:38:00Z" w16du:dateUtc="2025-08-12T00:38:00Z"/>
                <w:rFonts w:ascii="Times New Roman" w:eastAsia="Times New Roman" w:hAnsi="Times New Roman" w:cs="Times New Roman"/>
                <w:color w:val="000000"/>
                <w:kern w:val="0"/>
                <w:sz w:val="18"/>
                <w:szCs w:val="18"/>
                <w14:ligatures w14:val="none"/>
                <w:rPrChange w:id="5788" w:author="Jujia Li" w:date="2025-08-11T19:44:00Z" w16du:dateUtc="2025-08-12T00:44:00Z">
                  <w:rPr>
                    <w:ins w:id="5789" w:author="Jujia Li" w:date="2025-08-11T19:38:00Z" w16du:dateUtc="2025-08-12T00:38:00Z"/>
                    <w:rFonts w:ascii="Aptos Narrow" w:eastAsia="Times New Roman" w:hAnsi="Aptos Narrow" w:cs="Times New Roman"/>
                    <w:color w:val="000000"/>
                    <w:kern w:val="0"/>
                    <w:sz w:val="22"/>
                    <w:szCs w:val="22"/>
                    <w14:ligatures w14:val="none"/>
                  </w:rPr>
                </w:rPrChange>
              </w:rPr>
            </w:pPr>
            <w:ins w:id="579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91" w:author="Jujia Li" w:date="2025-08-11T19:44:00Z" w16du:dateUtc="2025-08-12T00:44:00Z">
                    <w:rPr>
                      <w:rFonts w:ascii="Aptos Narrow" w:eastAsia="Times New Roman" w:hAnsi="Aptos Narrow" w:cs="Times New Roman"/>
                      <w:color w:val="000000"/>
                      <w:kern w:val="0"/>
                      <w:sz w:val="22"/>
                      <w:szCs w:val="22"/>
                      <w14:ligatures w14:val="none"/>
                    </w:rPr>
                  </w:rPrChange>
                </w:rPr>
                <w:t>-0.28</w:t>
              </w:r>
            </w:ins>
          </w:p>
        </w:tc>
        <w:tc>
          <w:tcPr>
            <w:tcW w:w="1642" w:type="dxa"/>
            <w:noWrap/>
            <w:vAlign w:val="bottom"/>
            <w:hideMark/>
          </w:tcPr>
          <w:p w14:paraId="45F780D2" w14:textId="77777777" w:rsidR="001878ED" w:rsidRPr="00D94444" w:rsidRDefault="001878ED" w:rsidP="001878ED">
            <w:pPr>
              <w:spacing w:after="0" w:line="240" w:lineRule="auto"/>
              <w:jc w:val="right"/>
              <w:rPr>
                <w:ins w:id="5792" w:author="Jujia Li" w:date="2025-08-11T19:38:00Z" w16du:dateUtc="2025-08-12T00:38:00Z"/>
                <w:rFonts w:ascii="Times New Roman" w:eastAsia="Times New Roman" w:hAnsi="Times New Roman" w:cs="Times New Roman"/>
                <w:color w:val="000000"/>
                <w:kern w:val="0"/>
                <w:sz w:val="18"/>
                <w:szCs w:val="18"/>
                <w14:ligatures w14:val="none"/>
                <w:rPrChange w:id="5793" w:author="Jujia Li" w:date="2025-08-11T19:44:00Z" w16du:dateUtc="2025-08-12T00:44:00Z">
                  <w:rPr>
                    <w:ins w:id="5794" w:author="Jujia Li" w:date="2025-08-11T19:38:00Z" w16du:dateUtc="2025-08-12T00:38:00Z"/>
                    <w:rFonts w:ascii="Aptos Narrow" w:eastAsia="Times New Roman" w:hAnsi="Aptos Narrow" w:cs="Times New Roman"/>
                    <w:color w:val="000000"/>
                    <w:kern w:val="0"/>
                    <w:sz w:val="22"/>
                    <w:szCs w:val="22"/>
                    <w14:ligatures w14:val="none"/>
                  </w:rPr>
                </w:rPrChange>
              </w:rPr>
            </w:pPr>
            <w:ins w:id="579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96" w:author="Jujia Li" w:date="2025-08-11T19:44:00Z" w16du:dateUtc="2025-08-12T00:44:00Z">
                    <w:rPr>
                      <w:rFonts w:ascii="Aptos Narrow" w:eastAsia="Times New Roman" w:hAnsi="Aptos Narrow" w:cs="Times New Roman"/>
                      <w:color w:val="000000"/>
                      <w:kern w:val="0"/>
                      <w:sz w:val="22"/>
                      <w:szCs w:val="22"/>
                      <w14:ligatures w14:val="none"/>
                    </w:rPr>
                  </w:rPrChange>
                </w:rPr>
                <w:t>2.11</w:t>
              </w:r>
            </w:ins>
          </w:p>
        </w:tc>
        <w:tc>
          <w:tcPr>
            <w:tcW w:w="1630" w:type="dxa"/>
            <w:noWrap/>
            <w:vAlign w:val="bottom"/>
            <w:hideMark/>
          </w:tcPr>
          <w:p w14:paraId="4315D5F3" w14:textId="77777777" w:rsidR="001878ED" w:rsidRPr="00D94444" w:rsidRDefault="001878ED" w:rsidP="001878ED">
            <w:pPr>
              <w:spacing w:after="0" w:line="240" w:lineRule="auto"/>
              <w:jc w:val="right"/>
              <w:rPr>
                <w:ins w:id="5797" w:author="Jujia Li" w:date="2025-08-11T19:38:00Z" w16du:dateUtc="2025-08-12T00:38:00Z"/>
                <w:rFonts w:ascii="Times New Roman" w:eastAsia="Times New Roman" w:hAnsi="Times New Roman" w:cs="Times New Roman"/>
                <w:color w:val="000000"/>
                <w:kern w:val="0"/>
                <w:sz w:val="18"/>
                <w:szCs w:val="18"/>
                <w14:ligatures w14:val="none"/>
                <w:rPrChange w:id="5798" w:author="Jujia Li" w:date="2025-08-11T19:44:00Z" w16du:dateUtc="2025-08-12T00:44:00Z">
                  <w:rPr>
                    <w:ins w:id="5799" w:author="Jujia Li" w:date="2025-08-11T19:38:00Z" w16du:dateUtc="2025-08-12T00:38:00Z"/>
                    <w:rFonts w:ascii="Aptos Narrow" w:eastAsia="Times New Roman" w:hAnsi="Aptos Narrow" w:cs="Times New Roman"/>
                    <w:color w:val="000000"/>
                    <w:kern w:val="0"/>
                    <w:sz w:val="22"/>
                    <w:szCs w:val="22"/>
                    <w14:ligatures w14:val="none"/>
                  </w:rPr>
                </w:rPrChange>
              </w:rPr>
            </w:pPr>
            <w:ins w:id="580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01" w:author="Jujia Li" w:date="2025-08-11T19:44:00Z" w16du:dateUtc="2025-08-12T00:44:00Z">
                    <w:rPr>
                      <w:rFonts w:ascii="Aptos Narrow" w:eastAsia="Times New Roman" w:hAnsi="Aptos Narrow" w:cs="Times New Roman"/>
                      <w:color w:val="000000"/>
                      <w:kern w:val="0"/>
                      <w:sz w:val="22"/>
                      <w:szCs w:val="22"/>
                      <w14:ligatures w14:val="none"/>
                    </w:rPr>
                  </w:rPrChange>
                </w:rPr>
                <w:t>0.76</w:t>
              </w:r>
            </w:ins>
          </w:p>
        </w:tc>
        <w:tc>
          <w:tcPr>
            <w:tcW w:w="1790" w:type="dxa"/>
            <w:noWrap/>
            <w:vAlign w:val="bottom"/>
            <w:hideMark/>
          </w:tcPr>
          <w:p w14:paraId="37BDA711" w14:textId="77777777" w:rsidR="001878ED" w:rsidRPr="00D94444" w:rsidRDefault="001878ED" w:rsidP="001878ED">
            <w:pPr>
              <w:spacing w:after="0" w:line="240" w:lineRule="auto"/>
              <w:jc w:val="right"/>
              <w:rPr>
                <w:ins w:id="5802" w:author="Jujia Li" w:date="2025-08-11T19:38:00Z" w16du:dateUtc="2025-08-12T00:38:00Z"/>
                <w:rFonts w:ascii="Times New Roman" w:eastAsia="Times New Roman" w:hAnsi="Times New Roman" w:cs="Times New Roman"/>
                <w:color w:val="000000"/>
                <w:kern w:val="0"/>
                <w:sz w:val="18"/>
                <w:szCs w:val="18"/>
                <w14:ligatures w14:val="none"/>
                <w:rPrChange w:id="5803" w:author="Jujia Li" w:date="2025-08-11T19:44:00Z" w16du:dateUtc="2025-08-12T00:44:00Z">
                  <w:rPr>
                    <w:ins w:id="5804" w:author="Jujia Li" w:date="2025-08-11T19:38:00Z" w16du:dateUtc="2025-08-12T00:38:00Z"/>
                    <w:rFonts w:ascii="Aptos Narrow" w:eastAsia="Times New Roman" w:hAnsi="Aptos Narrow" w:cs="Times New Roman"/>
                    <w:color w:val="000000"/>
                    <w:kern w:val="0"/>
                    <w:sz w:val="22"/>
                    <w:szCs w:val="22"/>
                    <w14:ligatures w14:val="none"/>
                  </w:rPr>
                </w:rPrChange>
              </w:rPr>
            </w:pPr>
            <w:ins w:id="580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06" w:author="Jujia Li" w:date="2025-08-11T19:44:00Z" w16du:dateUtc="2025-08-12T00:44:00Z">
                    <w:rPr>
                      <w:rFonts w:ascii="Aptos Narrow" w:eastAsia="Times New Roman" w:hAnsi="Aptos Narrow" w:cs="Times New Roman"/>
                      <w:color w:val="000000"/>
                      <w:kern w:val="0"/>
                      <w:sz w:val="22"/>
                      <w:szCs w:val="22"/>
                      <w14:ligatures w14:val="none"/>
                    </w:rPr>
                  </w:rPrChange>
                </w:rPr>
                <w:t>-24.26</w:t>
              </w:r>
            </w:ins>
          </w:p>
        </w:tc>
      </w:tr>
      <w:tr w:rsidR="00DD51F8" w:rsidRPr="00DD51F8" w14:paraId="7C1D3A26" w14:textId="77777777" w:rsidTr="00502FAC">
        <w:trPr>
          <w:trHeight w:val="300"/>
          <w:ins w:id="5807" w:author="Jujia Li" w:date="2025-08-11T19:38:00Z"/>
        </w:trPr>
        <w:tc>
          <w:tcPr>
            <w:tcW w:w="1350" w:type="dxa"/>
            <w:noWrap/>
            <w:vAlign w:val="bottom"/>
            <w:hideMark/>
          </w:tcPr>
          <w:p w14:paraId="172B1897" w14:textId="77777777" w:rsidR="001878ED" w:rsidRPr="00D94444" w:rsidRDefault="001878ED" w:rsidP="001878ED">
            <w:pPr>
              <w:spacing w:after="0" w:line="240" w:lineRule="auto"/>
              <w:rPr>
                <w:ins w:id="5808" w:author="Jujia Li" w:date="2025-08-11T19:38:00Z" w16du:dateUtc="2025-08-12T00:38:00Z"/>
                <w:rFonts w:ascii="Times New Roman" w:eastAsia="Times New Roman" w:hAnsi="Times New Roman" w:cs="Times New Roman"/>
                <w:color w:val="000000"/>
                <w:kern w:val="0"/>
                <w:sz w:val="18"/>
                <w:szCs w:val="18"/>
                <w14:ligatures w14:val="none"/>
                <w:rPrChange w:id="5809" w:author="Jujia Li" w:date="2025-08-11T19:44:00Z" w16du:dateUtc="2025-08-12T00:44:00Z">
                  <w:rPr>
                    <w:ins w:id="5810" w:author="Jujia Li" w:date="2025-08-11T19:38:00Z" w16du:dateUtc="2025-08-12T00:38:00Z"/>
                    <w:rFonts w:ascii="Aptos Narrow" w:eastAsia="Times New Roman" w:hAnsi="Aptos Narrow" w:cs="Times New Roman"/>
                    <w:color w:val="000000"/>
                    <w:kern w:val="0"/>
                    <w:sz w:val="22"/>
                    <w:szCs w:val="22"/>
                    <w14:ligatures w14:val="none"/>
                  </w:rPr>
                </w:rPrChange>
              </w:rPr>
            </w:pPr>
            <w:ins w:id="581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12" w:author="Jujia Li" w:date="2025-08-11T19:44:00Z" w16du:dateUtc="2025-08-12T00:44:00Z">
                    <w:rPr>
                      <w:rFonts w:ascii="Aptos Narrow" w:eastAsia="Times New Roman" w:hAnsi="Aptos Narrow" w:cs="Times New Roman"/>
                      <w:color w:val="000000"/>
                      <w:kern w:val="0"/>
                      <w:sz w:val="22"/>
                      <w:szCs w:val="22"/>
                      <w14:ligatures w14:val="none"/>
                    </w:rPr>
                  </w:rPrChange>
                </w:rPr>
                <w:t>Blount</w:t>
              </w:r>
            </w:ins>
          </w:p>
        </w:tc>
        <w:tc>
          <w:tcPr>
            <w:tcW w:w="1508" w:type="dxa"/>
            <w:noWrap/>
            <w:vAlign w:val="bottom"/>
            <w:hideMark/>
          </w:tcPr>
          <w:p w14:paraId="6B5B0A75" w14:textId="77777777" w:rsidR="001878ED" w:rsidRPr="00D94444" w:rsidRDefault="001878ED" w:rsidP="001878ED">
            <w:pPr>
              <w:spacing w:after="0" w:line="240" w:lineRule="auto"/>
              <w:jc w:val="right"/>
              <w:rPr>
                <w:ins w:id="5813" w:author="Jujia Li" w:date="2025-08-11T19:38:00Z" w16du:dateUtc="2025-08-12T00:38:00Z"/>
                <w:rFonts w:ascii="Times New Roman" w:eastAsia="Times New Roman" w:hAnsi="Times New Roman" w:cs="Times New Roman"/>
                <w:color w:val="000000"/>
                <w:kern w:val="0"/>
                <w:sz w:val="18"/>
                <w:szCs w:val="18"/>
                <w14:ligatures w14:val="none"/>
                <w:rPrChange w:id="5814" w:author="Jujia Li" w:date="2025-08-11T19:44:00Z" w16du:dateUtc="2025-08-12T00:44:00Z">
                  <w:rPr>
                    <w:ins w:id="5815" w:author="Jujia Li" w:date="2025-08-11T19:38:00Z" w16du:dateUtc="2025-08-12T00:38:00Z"/>
                    <w:rFonts w:ascii="Aptos Narrow" w:eastAsia="Times New Roman" w:hAnsi="Aptos Narrow" w:cs="Times New Roman"/>
                    <w:color w:val="000000"/>
                    <w:kern w:val="0"/>
                    <w:sz w:val="22"/>
                    <w:szCs w:val="22"/>
                    <w14:ligatures w14:val="none"/>
                  </w:rPr>
                </w:rPrChange>
              </w:rPr>
            </w:pPr>
            <w:ins w:id="581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17" w:author="Jujia Li" w:date="2025-08-11T19:44:00Z" w16du:dateUtc="2025-08-12T00:44:00Z">
                    <w:rPr>
                      <w:rFonts w:ascii="Aptos Narrow" w:eastAsia="Times New Roman" w:hAnsi="Aptos Narrow" w:cs="Times New Roman"/>
                      <w:color w:val="000000"/>
                      <w:kern w:val="0"/>
                      <w:sz w:val="22"/>
                      <w:szCs w:val="22"/>
                      <w14:ligatures w14:val="none"/>
                    </w:rPr>
                  </w:rPrChange>
                </w:rPr>
                <w:t>-12.62</w:t>
              </w:r>
            </w:ins>
          </w:p>
        </w:tc>
        <w:tc>
          <w:tcPr>
            <w:tcW w:w="1440" w:type="dxa"/>
            <w:noWrap/>
            <w:vAlign w:val="bottom"/>
            <w:hideMark/>
          </w:tcPr>
          <w:p w14:paraId="1EAD24CA" w14:textId="77777777" w:rsidR="001878ED" w:rsidRPr="00D94444" w:rsidRDefault="001878ED" w:rsidP="001878ED">
            <w:pPr>
              <w:spacing w:after="0" w:line="240" w:lineRule="auto"/>
              <w:jc w:val="right"/>
              <w:rPr>
                <w:ins w:id="5818" w:author="Jujia Li" w:date="2025-08-11T19:38:00Z" w16du:dateUtc="2025-08-12T00:38:00Z"/>
                <w:rFonts w:ascii="Times New Roman" w:eastAsia="Times New Roman" w:hAnsi="Times New Roman" w:cs="Times New Roman"/>
                <w:color w:val="000000"/>
                <w:kern w:val="0"/>
                <w:sz w:val="18"/>
                <w:szCs w:val="18"/>
                <w14:ligatures w14:val="none"/>
                <w:rPrChange w:id="5819" w:author="Jujia Li" w:date="2025-08-11T19:44:00Z" w16du:dateUtc="2025-08-12T00:44:00Z">
                  <w:rPr>
                    <w:ins w:id="5820" w:author="Jujia Li" w:date="2025-08-11T19:38:00Z" w16du:dateUtc="2025-08-12T00:38:00Z"/>
                    <w:rFonts w:ascii="Aptos Narrow" w:eastAsia="Times New Roman" w:hAnsi="Aptos Narrow" w:cs="Times New Roman"/>
                    <w:color w:val="000000"/>
                    <w:kern w:val="0"/>
                    <w:sz w:val="22"/>
                    <w:szCs w:val="22"/>
                    <w14:ligatures w14:val="none"/>
                  </w:rPr>
                </w:rPrChange>
              </w:rPr>
            </w:pPr>
            <w:ins w:id="582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22" w:author="Jujia Li" w:date="2025-08-11T19:44:00Z" w16du:dateUtc="2025-08-12T00:44:00Z">
                    <w:rPr>
                      <w:rFonts w:ascii="Aptos Narrow" w:eastAsia="Times New Roman" w:hAnsi="Aptos Narrow" w:cs="Times New Roman"/>
                      <w:color w:val="000000"/>
                      <w:kern w:val="0"/>
                      <w:sz w:val="22"/>
                      <w:szCs w:val="22"/>
                      <w14:ligatures w14:val="none"/>
                    </w:rPr>
                  </w:rPrChange>
                </w:rPr>
                <w:t>-0.29</w:t>
              </w:r>
            </w:ins>
          </w:p>
        </w:tc>
        <w:tc>
          <w:tcPr>
            <w:tcW w:w="1642" w:type="dxa"/>
            <w:noWrap/>
            <w:vAlign w:val="bottom"/>
            <w:hideMark/>
          </w:tcPr>
          <w:p w14:paraId="73691DA4" w14:textId="77777777" w:rsidR="001878ED" w:rsidRPr="00D94444" w:rsidRDefault="001878ED" w:rsidP="001878ED">
            <w:pPr>
              <w:spacing w:after="0" w:line="240" w:lineRule="auto"/>
              <w:jc w:val="right"/>
              <w:rPr>
                <w:ins w:id="5823" w:author="Jujia Li" w:date="2025-08-11T19:38:00Z" w16du:dateUtc="2025-08-12T00:38:00Z"/>
                <w:rFonts w:ascii="Times New Roman" w:eastAsia="Times New Roman" w:hAnsi="Times New Roman" w:cs="Times New Roman"/>
                <w:color w:val="000000"/>
                <w:kern w:val="0"/>
                <w:sz w:val="18"/>
                <w:szCs w:val="18"/>
                <w14:ligatures w14:val="none"/>
                <w:rPrChange w:id="5824" w:author="Jujia Li" w:date="2025-08-11T19:44:00Z" w16du:dateUtc="2025-08-12T00:44:00Z">
                  <w:rPr>
                    <w:ins w:id="5825" w:author="Jujia Li" w:date="2025-08-11T19:38:00Z" w16du:dateUtc="2025-08-12T00:38:00Z"/>
                    <w:rFonts w:ascii="Aptos Narrow" w:eastAsia="Times New Roman" w:hAnsi="Aptos Narrow" w:cs="Times New Roman"/>
                    <w:color w:val="000000"/>
                    <w:kern w:val="0"/>
                    <w:sz w:val="22"/>
                    <w:szCs w:val="22"/>
                    <w14:ligatures w14:val="none"/>
                  </w:rPr>
                </w:rPrChange>
              </w:rPr>
            </w:pPr>
            <w:ins w:id="582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27" w:author="Jujia Li" w:date="2025-08-11T19:44:00Z" w16du:dateUtc="2025-08-12T00:44:00Z">
                    <w:rPr>
                      <w:rFonts w:ascii="Aptos Narrow" w:eastAsia="Times New Roman" w:hAnsi="Aptos Narrow" w:cs="Times New Roman"/>
                      <w:color w:val="000000"/>
                      <w:kern w:val="0"/>
                      <w:sz w:val="22"/>
                      <w:szCs w:val="22"/>
                      <w14:ligatures w14:val="none"/>
                    </w:rPr>
                  </w:rPrChange>
                </w:rPr>
                <w:t>3.30</w:t>
              </w:r>
            </w:ins>
          </w:p>
        </w:tc>
        <w:tc>
          <w:tcPr>
            <w:tcW w:w="1630" w:type="dxa"/>
            <w:noWrap/>
            <w:vAlign w:val="bottom"/>
            <w:hideMark/>
          </w:tcPr>
          <w:p w14:paraId="22A308A0" w14:textId="77777777" w:rsidR="001878ED" w:rsidRPr="00D94444" w:rsidRDefault="001878ED" w:rsidP="001878ED">
            <w:pPr>
              <w:spacing w:after="0" w:line="240" w:lineRule="auto"/>
              <w:jc w:val="right"/>
              <w:rPr>
                <w:ins w:id="5828" w:author="Jujia Li" w:date="2025-08-11T19:38:00Z" w16du:dateUtc="2025-08-12T00:38:00Z"/>
                <w:rFonts w:ascii="Times New Roman" w:eastAsia="Times New Roman" w:hAnsi="Times New Roman" w:cs="Times New Roman"/>
                <w:color w:val="000000"/>
                <w:kern w:val="0"/>
                <w:sz w:val="18"/>
                <w:szCs w:val="18"/>
                <w14:ligatures w14:val="none"/>
                <w:rPrChange w:id="5829" w:author="Jujia Li" w:date="2025-08-11T19:44:00Z" w16du:dateUtc="2025-08-12T00:44:00Z">
                  <w:rPr>
                    <w:ins w:id="5830" w:author="Jujia Li" w:date="2025-08-11T19:38:00Z" w16du:dateUtc="2025-08-12T00:38:00Z"/>
                    <w:rFonts w:ascii="Aptos Narrow" w:eastAsia="Times New Roman" w:hAnsi="Aptos Narrow" w:cs="Times New Roman"/>
                    <w:color w:val="000000"/>
                    <w:kern w:val="0"/>
                    <w:sz w:val="22"/>
                    <w:szCs w:val="22"/>
                    <w14:ligatures w14:val="none"/>
                  </w:rPr>
                </w:rPrChange>
              </w:rPr>
            </w:pPr>
            <w:ins w:id="583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32" w:author="Jujia Li" w:date="2025-08-11T19:44:00Z" w16du:dateUtc="2025-08-12T00:44:00Z">
                    <w:rPr>
                      <w:rFonts w:ascii="Aptos Narrow" w:eastAsia="Times New Roman" w:hAnsi="Aptos Narrow" w:cs="Times New Roman"/>
                      <w:color w:val="000000"/>
                      <w:kern w:val="0"/>
                      <w:sz w:val="22"/>
                      <w:szCs w:val="22"/>
                      <w14:ligatures w14:val="none"/>
                    </w:rPr>
                  </w:rPrChange>
                </w:rPr>
                <w:t>0.75</w:t>
              </w:r>
            </w:ins>
          </w:p>
        </w:tc>
        <w:tc>
          <w:tcPr>
            <w:tcW w:w="1790" w:type="dxa"/>
            <w:noWrap/>
            <w:vAlign w:val="bottom"/>
            <w:hideMark/>
          </w:tcPr>
          <w:p w14:paraId="638EB944" w14:textId="77777777" w:rsidR="001878ED" w:rsidRPr="00D94444" w:rsidRDefault="001878ED" w:rsidP="001878ED">
            <w:pPr>
              <w:spacing w:after="0" w:line="240" w:lineRule="auto"/>
              <w:jc w:val="right"/>
              <w:rPr>
                <w:ins w:id="5833" w:author="Jujia Li" w:date="2025-08-11T19:38:00Z" w16du:dateUtc="2025-08-12T00:38:00Z"/>
                <w:rFonts w:ascii="Times New Roman" w:eastAsia="Times New Roman" w:hAnsi="Times New Roman" w:cs="Times New Roman"/>
                <w:color w:val="000000"/>
                <w:kern w:val="0"/>
                <w:sz w:val="18"/>
                <w:szCs w:val="18"/>
                <w14:ligatures w14:val="none"/>
                <w:rPrChange w:id="5834" w:author="Jujia Li" w:date="2025-08-11T19:44:00Z" w16du:dateUtc="2025-08-12T00:44:00Z">
                  <w:rPr>
                    <w:ins w:id="5835" w:author="Jujia Li" w:date="2025-08-11T19:38:00Z" w16du:dateUtc="2025-08-12T00:38:00Z"/>
                    <w:rFonts w:ascii="Aptos Narrow" w:eastAsia="Times New Roman" w:hAnsi="Aptos Narrow" w:cs="Times New Roman"/>
                    <w:color w:val="000000"/>
                    <w:kern w:val="0"/>
                    <w:sz w:val="22"/>
                    <w:szCs w:val="22"/>
                    <w14:ligatures w14:val="none"/>
                  </w:rPr>
                </w:rPrChange>
              </w:rPr>
            </w:pPr>
            <w:ins w:id="583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37" w:author="Jujia Li" w:date="2025-08-11T19:44:00Z" w16du:dateUtc="2025-08-12T00:44:00Z">
                    <w:rPr>
                      <w:rFonts w:ascii="Aptos Narrow" w:eastAsia="Times New Roman" w:hAnsi="Aptos Narrow" w:cs="Times New Roman"/>
                      <w:color w:val="000000"/>
                      <w:kern w:val="0"/>
                      <w:sz w:val="22"/>
                      <w:szCs w:val="22"/>
                      <w14:ligatures w14:val="none"/>
                    </w:rPr>
                  </w:rPrChange>
                </w:rPr>
                <w:t>-25.09</w:t>
              </w:r>
            </w:ins>
          </w:p>
        </w:tc>
      </w:tr>
      <w:tr w:rsidR="00DD51F8" w:rsidRPr="00DD51F8" w14:paraId="5518954A" w14:textId="77777777" w:rsidTr="00502FAC">
        <w:trPr>
          <w:trHeight w:val="300"/>
          <w:ins w:id="5838" w:author="Jujia Li" w:date="2025-08-11T19:38:00Z"/>
        </w:trPr>
        <w:tc>
          <w:tcPr>
            <w:tcW w:w="1350" w:type="dxa"/>
            <w:noWrap/>
            <w:vAlign w:val="bottom"/>
            <w:hideMark/>
          </w:tcPr>
          <w:p w14:paraId="700D98BE" w14:textId="77777777" w:rsidR="001878ED" w:rsidRPr="00D94444" w:rsidRDefault="001878ED" w:rsidP="001878ED">
            <w:pPr>
              <w:spacing w:after="0" w:line="240" w:lineRule="auto"/>
              <w:rPr>
                <w:ins w:id="5839" w:author="Jujia Li" w:date="2025-08-11T19:38:00Z" w16du:dateUtc="2025-08-12T00:38:00Z"/>
                <w:rFonts w:ascii="Times New Roman" w:eastAsia="Times New Roman" w:hAnsi="Times New Roman" w:cs="Times New Roman"/>
                <w:color w:val="000000"/>
                <w:kern w:val="0"/>
                <w:sz w:val="18"/>
                <w:szCs w:val="18"/>
                <w14:ligatures w14:val="none"/>
                <w:rPrChange w:id="5840" w:author="Jujia Li" w:date="2025-08-11T19:44:00Z" w16du:dateUtc="2025-08-12T00:44:00Z">
                  <w:rPr>
                    <w:ins w:id="5841" w:author="Jujia Li" w:date="2025-08-11T19:38:00Z" w16du:dateUtc="2025-08-12T00:38:00Z"/>
                    <w:rFonts w:ascii="Aptos Narrow" w:eastAsia="Times New Roman" w:hAnsi="Aptos Narrow" w:cs="Times New Roman"/>
                    <w:color w:val="000000"/>
                    <w:kern w:val="0"/>
                    <w:sz w:val="22"/>
                    <w:szCs w:val="22"/>
                    <w14:ligatures w14:val="none"/>
                  </w:rPr>
                </w:rPrChange>
              </w:rPr>
            </w:pPr>
            <w:ins w:id="584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43" w:author="Jujia Li" w:date="2025-08-11T19:44:00Z" w16du:dateUtc="2025-08-12T00:44:00Z">
                    <w:rPr>
                      <w:rFonts w:ascii="Aptos Narrow" w:eastAsia="Times New Roman" w:hAnsi="Aptos Narrow" w:cs="Times New Roman"/>
                      <w:color w:val="000000"/>
                      <w:kern w:val="0"/>
                      <w:sz w:val="22"/>
                      <w:szCs w:val="22"/>
                      <w14:ligatures w14:val="none"/>
                    </w:rPr>
                  </w:rPrChange>
                </w:rPr>
                <w:t>Pickens</w:t>
              </w:r>
            </w:ins>
          </w:p>
        </w:tc>
        <w:tc>
          <w:tcPr>
            <w:tcW w:w="1508" w:type="dxa"/>
            <w:noWrap/>
            <w:vAlign w:val="bottom"/>
            <w:hideMark/>
          </w:tcPr>
          <w:p w14:paraId="54A99833" w14:textId="77777777" w:rsidR="001878ED" w:rsidRPr="00D94444" w:rsidRDefault="001878ED" w:rsidP="001878ED">
            <w:pPr>
              <w:spacing w:after="0" w:line="240" w:lineRule="auto"/>
              <w:jc w:val="right"/>
              <w:rPr>
                <w:ins w:id="5844" w:author="Jujia Li" w:date="2025-08-11T19:38:00Z" w16du:dateUtc="2025-08-12T00:38:00Z"/>
                <w:rFonts w:ascii="Times New Roman" w:eastAsia="Times New Roman" w:hAnsi="Times New Roman" w:cs="Times New Roman"/>
                <w:color w:val="000000"/>
                <w:kern w:val="0"/>
                <w:sz w:val="18"/>
                <w:szCs w:val="18"/>
                <w14:ligatures w14:val="none"/>
                <w:rPrChange w:id="5845" w:author="Jujia Li" w:date="2025-08-11T19:44:00Z" w16du:dateUtc="2025-08-12T00:44:00Z">
                  <w:rPr>
                    <w:ins w:id="5846" w:author="Jujia Li" w:date="2025-08-11T19:38:00Z" w16du:dateUtc="2025-08-12T00:38:00Z"/>
                    <w:rFonts w:ascii="Aptos Narrow" w:eastAsia="Times New Roman" w:hAnsi="Aptos Narrow" w:cs="Times New Roman"/>
                    <w:color w:val="000000"/>
                    <w:kern w:val="0"/>
                    <w:sz w:val="22"/>
                    <w:szCs w:val="22"/>
                    <w14:ligatures w14:val="none"/>
                  </w:rPr>
                </w:rPrChange>
              </w:rPr>
            </w:pPr>
            <w:ins w:id="584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48" w:author="Jujia Li" w:date="2025-08-11T19:44:00Z" w16du:dateUtc="2025-08-12T00:44:00Z">
                    <w:rPr>
                      <w:rFonts w:ascii="Aptos Narrow" w:eastAsia="Times New Roman" w:hAnsi="Aptos Narrow" w:cs="Times New Roman"/>
                      <w:color w:val="000000"/>
                      <w:kern w:val="0"/>
                      <w:sz w:val="22"/>
                      <w:szCs w:val="22"/>
                      <w14:ligatures w14:val="none"/>
                    </w:rPr>
                  </w:rPrChange>
                </w:rPr>
                <w:t>-14.00</w:t>
              </w:r>
            </w:ins>
          </w:p>
        </w:tc>
        <w:tc>
          <w:tcPr>
            <w:tcW w:w="1440" w:type="dxa"/>
            <w:noWrap/>
            <w:vAlign w:val="bottom"/>
            <w:hideMark/>
          </w:tcPr>
          <w:p w14:paraId="0940BB04" w14:textId="77777777" w:rsidR="001878ED" w:rsidRPr="00D94444" w:rsidRDefault="001878ED" w:rsidP="001878ED">
            <w:pPr>
              <w:spacing w:after="0" w:line="240" w:lineRule="auto"/>
              <w:jc w:val="right"/>
              <w:rPr>
                <w:ins w:id="5849" w:author="Jujia Li" w:date="2025-08-11T19:38:00Z" w16du:dateUtc="2025-08-12T00:38:00Z"/>
                <w:rFonts w:ascii="Times New Roman" w:eastAsia="Times New Roman" w:hAnsi="Times New Roman" w:cs="Times New Roman"/>
                <w:color w:val="000000"/>
                <w:kern w:val="0"/>
                <w:sz w:val="18"/>
                <w:szCs w:val="18"/>
                <w14:ligatures w14:val="none"/>
                <w:rPrChange w:id="5850" w:author="Jujia Li" w:date="2025-08-11T19:44:00Z" w16du:dateUtc="2025-08-12T00:44:00Z">
                  <w:rPr>
                    <w:ins w:id="5851" w:author="Jujia Li" w:date="2025-08-11T19:38:00Z" w16du:dateUtc="2025-08-12T00:38:00Z"/>
                    <w:rFonts w:ascii="Aptos Narrow" w:eastAsia="Times New Roman" w:hAnsi="Aptos Narrow" w:cs="Times New Roman"/>
                    <w:color w:val="000000"/>
                    <w:kern w:val="0"/>
                    <w:sz w:val="22"/>
                    <w:szCs w:val="22"/>
                    <w14:ligatures w14:val="none"/>
                  </w:rPr>
                </w:rPrChange>
              </w:rPr>
            </w:pPr>
            <w:ins w:id="585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53" w:author="Jujia Li" w:date="2025-08-11T19:44:00Z" w16du:dateUtc="2025-08-12T00:44:00Z">
                    <w:rPr>
                      <w:rFonts w:ascii="Aptos Narrow" w:eastAsia="Times New Roman" w:hAnsi="Aptos Narrow" w:cs="Times New Roman"/>
                      <w:color w:val="000000"/>
                      <w:kern w:val="0"/>
                      <w:sz w:val="22"/>
                      <w:szCs w:val="22"/>
                      <w14:ligatures w14:val="none"/>
                    </w:rPr>
                  </w:rPrChange>
                </w:rPr>
                <w:t>-0.34</w:t>
              </w:r>
            </w:ins>
          </w:p>
        </w:tc>
        <w:tc>
          <w:tcPr>
            <w:tcW w:w="1642" w:type="dxa"/>
            <w:noWrap/>
            <w:vAlign w:val="bottom"/>
            <w:hideMark/>
          </w:tcPr>
          <w:p w14:paraId="13533DCE" w14:textId="77777777" w:rsidR="001878ED" w:rsidRPr="00D94444" w:rsidRDefault="001878ED" w:rsidP="001878ED">
            <w:pPr>
              <w:spacing w:after="0" w:line="240" w:lineRule="auto"/>
              <w:jc w:val="right"/>
              <w:rPr>
                <w:ins w:id="5854" w:author="Jujia Li" w:date="2025-08-11T19:38:00Z" w16du:dateUtc="2025-08-12T00:38:00Z"/>
                <w:rFonts w:ascii="Times New Roman" w:eastAsia="Times New Roman" w:hAnsi="Times New Roman" w:cs="Times New Roman"/>
                <w:color w:val="000000"/>
                <w:kern w:val="0"/>
                <w:sz w:val="18"/>
                <w:szCs w:val="18"/>
                <w14:ligatures w14:val="none"/>
                <w:rPrChange w:id="5855" w:author="Jujia Li" w:date="2025-08-11T19:44:00Z" w16du:dateUtc="2025-08-12T00:44:00Z">
                  <w:rPr>
                    <w:ins w:id="5856" w:author="Jujia Li" w:date="2025-08-11T19:38:00Z" w16du:dateUtc="2025-08-12T00:38:00Z"/>
                    <w:rFonts w:ascii="Aptos Narrow" w:eastAsia="Times New Roman" w:hAnsi="Aptos Narrow" w:cs="Times New Roman"/>
                    <w:color w:val="000000"/>
                    <w:kern w:val="0"/>
                    <w:sz w:val="22"/>
                    <w:szCs w:val="22"/>
                    <w14:ligatures w14:val="none"/>
                  </w:rPr>
                </w:rPrChange>
              </w:rPr>
            </w:pPr>
            <w:ins w:id="585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58" w:author="Jujia Li" w:date="2025-08-11T19:44:00Z" w16du:dateUtc="2025-08-12T00:44:00Z">
                    <w:rPr>
                      <w:rFonts w:ascii="Aptos Narrow" w:eastAsia="Times New Roman" w:hAnsi="Aptos Narrow" w:cs="Times New Roman"/>
                      <w:color w:val="000000"/>
                      <w:kern w:val="0"/>
                      <w:sz w:val="22"/>
                      <w:szCs w:val="22"/>
                      <w14:ligatures w14:val="none"/>
                    </w:rPr>
                  </w:rPrChange>
                </w:rPr>
                <w:t>0.83</w:t>
              </w:r>
            </w:ins>
          </w:p>
        </w:tc>
        <w:tc>
          <w:tcPr>
            <w:tcW w:w="1630" w:type="dxa"/>
            <w:noWrap/>
            <w:vAlign w:val="bottom"/>
            <w:hideMark/>
          </w:tcPr>
          <w:p w14:paraId="7B76C7E5" w14:textId="77777777" w:rsidR="001878ED" w:rsidRPr="00D94444" w:rsidRDefault="001878ED" w:rsidP="001878ED">
            <w:pPr>
              <w:spacing w:after="0" w:line="240" w:lineRule="auto"/>
              <w:jc w:val="right"/>
              <w:rPr>
                <w:ins w:id="5859" w:author="Jujia Li" w:date="2025-08-11T19:38:00Z" w16du:dateUtc="2025-08-12T00:38:00Z"/>
                <w:rFonts w:ascii="Times New Roman" w:eastAsia="Times New Roman" w:hAnsi="Times New Roman" w:cs="Times New Roman"/>
                <w:color w:val="000000"/>
                <w:kern w:val="0"/>
                <w:sz w:val="18"/>
                <w:szCs w:val="18"/>
                <w14:ligatures w14:val="none"/>
                <w:rPrChange w:id="5860" w:author="Jujia Li" w:date="2025-08-11T19:44:00Z" w16du:dateUtc="2025-08-12T00:44:00Z">
                  <w:rPr>
                    <w:ins w:id="5861" w:author="Jujia Li" w:date="2025-08-11T19:38:00Z" w16du:dateUtc="2025-08-12T00:38:00Z"/>
                    <w:rFonts w:ascii="Aptos Narrow" w:eastAsia="Times New Roman" w:hAnsi="Aptos Narrow" w:cs="Times New Roman"/>
                    <w:color w:val="000000"/>
                    <w:kern w:val="0"/>
                    <w:sz w:val="22"/>
                    <w:szCs w:val="22"/>
                    <w14:ligatures w14:val="none"/>
                  </w:rPr>
                </w:rPrChange>
              </w:rPr>
            </w:pPr>
            <w:ins w:id="586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63" w:author="Jujia Li" w:date="2025-08-11T19:44:00Z" w16du:dateUtc="2025-08-12T00:44:00Z">
                    <w:rPr>
                      <w:rFonts w:ascii="Aptos Narrow" w:eastAsia="Times New Roman" w:hAnsi="Aptos Narrow" w:cs="Times New Roman"/>
                      <w:color w:val="000000"/>
                      <w:kern w:val="0"/>
                      <w:sz w:val="22"/>
                      <w:szCs w:val="22"/>
                      <w14:ligatures w14:val="none"/>
                    </w:rPr>
                  </w:rPrChange>
                </w:rPr>
                <w:t>0.71</w:t>
              </w:r>
            </w:ins>
          </w:p>
        </w:tc>
        <w:tc>
          <w:tcPr>
            <w:tcW w:w="1790" w:type="dxa"/>
            <w:noWrap/>
            <w:vAlign w:val="bottom"/>
            <w:hideMark/>
          </w:tcPr>
          <w:p w14:paraId="16DFA803" w14:textId="77777777" w:rsidR="001878ED" w:rsidRPr="00D94444" w:rsidRDefault="001878ED" w:rsidP="001878ED">
            <w:pPr>
              <w:spacing w:after="0" w:line="240" w:lineRule="auto"/>
              <w:jc w:val="right"/>
              <w:rPr>
                <w:ins w:id="5864" w:author="Jujia Li" w:date="2025-08-11T19:38:00Z" w16du:dateUtc="2025-08-12T00:38:00Z"/>
                <w:rFonts w:ascii="Times New Roman" w:eastAsia="Times New Roman" w:hAnsi="Times New Roman" w:cs="Times New Roman"/>
                <w:color w:val="000000"/>
                <w:kern w:val="0"/>
                <w:sz w:val="18"/>
                <w:szCs w:val="18"/>
                <w14:ligatures w14:val="none"/>
                <w:rPrChange w:id="5865" w:author="Jujia Li" w:date="2025-08-11T19:44:00Z" w16du:dateUtc="2025-08-12T00:44:00Z">
                  <w:rPr>
                    <w:ins w:id="5866" w:author="Jujia Li" w:date="2025-08-11T19:38:00Z" w16du:dateUtc="2025-08-12T00:38:00Z"/>
                    <w:rFonts w:ascii="Aptos Narrow" w:eastAsia="Times New Roman" w:hAnsi="Aptos Narrow" w:cs="Times New Roman"/>
                    <w:color w:val="000000"/>
                    <w:kern w:val="0"/>
                    <w:sz w:val="22"/>
                    <w:szCs w:val="22"/>
                    <w14:ligatures w14:val="none"/>
                  </w:rPr>
                </w:rPrChange>
              </w:rPr>
            </w:pPr>
            <w:ins w:id="586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68" w:author="Jujia Li" w:date="2025-08-11T19:44:00Z" w16du:dateUtc="2025-08-12T00:44:00Z">
                    <w:rPr>
                      <w:rFonts w:ascii="Aptos Narrow" w:eastAsia="Times New Roman" w:hAnsi="Aptos Narrow" w:cs="Times New Roman"/>
                      <w:color w:val="000000"/>
                      <w:kern w:val="0"/>
                      <w:sz w:val="22"/>
                      <w:szCs w:val="22"/>
                      <w14:ligatures w14:val="none"/>
                    </w:rPr>
                  </w:rPrChange>
                </w:rPr>
                <w:t>-28.72</w:t>
              </w:r>
            </w:ins>
          </w:p>
        </w:tc>
      </w:tr>
      <w:tr w:rsidR="00DD51F8" w:rsidRPr="00DD51F8" w14:paraId="34E7FD1C" w14:textId="77777777" w:rsidTr="00502FAC">
        <w:trPr>
          <w:trHeight w:val="300"/>
          <w:ins w:id="5869" w:author="Jujia Li" w:date="2025-08-11T19:38:00Z"/>
        </w:trPr>
        <w:tc>
          <w:tcPr>
            <w:tcW w:w="1350" w:type="dxa"/>
            <w:noWrap/>
            <w:vAlign w:val="bottom"/>
            <w:hideMark/>
          </w:tcPr>
          <w:p w14:paraId="4EDFC5F8" w14:textId="77777777" w:rsidR="001878ED" w:rsidRPr="00D94444" w:rsidRDefault="001878ED" w:rsidP="001878ED">
            <w:pPr>
              <w:spacing w:after="0" w:line="240" w:lineRule="auto"/>
              <w:rPr>
                <w:ins w:id="5870" w:author="Jujia Li" w:date="2025-08-11T19:38:00Z" w16du:dateUtc="2025-08-12T00:38:00Z"/>
                <w:rFonts w:ascii="Times New Roman" w:eastAsia="Times New Roman" w:hAnsi="Times New Roman" w:cs="Times New Roman"/>
                <w:color w:val="000000"/>
                <w:kern w:val="0"/>
                <w:sz w:val="18"/>
                <w:szCs w:val="18"/>
                <w14:ligatures w14:val="none"/>
                <w:rPrChange w:id="5871" w:author="Jujia Li" w:date="2025-08-11T19:44:00Z" w16du:dateUtc="2025-08-12T00:44:00Z">
                  <w:rPr>
                    <w:ins w:id="5872" w:author="Jujia Li" w:date="2025-08-11T19:38:00Z" w16du:dateUtc="2025-08-12T00:38:00Z"/>
                    <w:rFonts w:ascii="Aptos Narrow" w:eastAsia="Times New Roman" w:hAnsi="Aptos Narrow" w:cs="Times New Roman"/>
                    <w:color w:val="000000"/>
                    <w:kern w:val="0"/>
                    <w:sz w:val="22"/>
                    <w:szCs w:val="22"/>
                    <w14:ligatures w14:val="none"/>
                  </w:rPr>
                </w:rPrChange>
              </w:rPr>
            </w:pPr>
            <w:ins w:id="587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74" w:author="Jujia Li" w:date="2025-08-11T19:44:00Z" w16du:dateUtc="2025-08-12T00:44:00Z">
                    <w:rPr>
                      <w:rFonts w:ascii="Aptos Narrow" w:eastAsia="Times New Roman" w:hAnsi="Aptos Narrow" w:cs="Times New Roman"/>
                      <w:color w:val="000000"/>
                      <w:kern w:val="0"/>
                      <w:sz w:val="22"/>
                      <w:szCs w:val="22"/>
                      <w14:ligatures w14:val="none"/>
                    </w:rPr>
                  </w:rPrChange>
                </w:rPr>
                <w:t>Marshall</w:t>
              </w:r>
            </w:ins>
          </w:p>
        </w:tc>
        <w:tc>
          <w:tcPr>
            <w:tcW w:w="1508" w:type="dxa"/>
            <w:noWrap/>
            <w:vAlign w:val="bottom"/>
            <w:hideMark/>
          </w:tcPr>
          <w:p w14:paraId="79BA94C8" w14:textId="77777777" w:rsidR="001878ED" w:rsidRPr="00D94444" w:rsidRDefault="001878ED" w:rsidP="001878ED">
            <w:pPr>
              <w:spacing w:after="0" w:line="240" w:lineRule="auto"/>
              <w:jc w:val="right"/>
              <w:rPr>
                <w:ins w:id="5875" w:author="Jujia Li" w:date="2025-08-11T19:38:00Z" w16du:dateUtc="2025-08-12T00:38:00Z"/>
                <w:rFonts w:ascii="Times New Roman" w:eastAsia="Times New Roman" w:hAnsi="Times New Roman" w:cs="Times New Roman"/>
                <w:color w:val="000000"/>
                <w:kern w:val="0"/>
                <w:sz w:val="18"/>
                <w:szCs w:val="18"/>
                <w14:ligatures w14:val="none"/>
                <w:rPrChange w:id="5876" w:author="Jujia Li" w:date="2025-08-11T19:44:00Z" w16du:dateUtc="2025-08-12T00:44:00Z">
                  <w:rPr>
                    <w:ins w:id="5877" w:author="Jujia Li" w:date="2025-08-11T19:38:00Z" w16du:dateUtc="2025-08-12T00:38:00Z"/>
                    <w:rFonts w:ascii="Aptos Narrow" w:eastAsia="Times New Roman" w:hAnsi="Aptos Narrow" w:cs="Times New Roman"/>
                    <w:color w:val="000000"/>
                    <w:kern w:val="0"/>
                    <w:sz w:val="22"/>
                    <w:szCs w:val="22"/>
                    <w14:ligatures w14:val="none"/>
                  </w:rPr>
                </w:rPrChange>
              </w:rPr>
            </w:pPr>
            <w:ins w:id="58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79" w:author="Jujia Li" w:date="2025-08-11T19:44:00Z" w16du:dateUtc="2025-08-12T00:44:00Z">
                    <w:rPr>
                      <w:rFonts w:ascii="Aptos Narrow" w:eastAsia="Times New Roman" w:hAnsi="Aptos Narrow" w:cs="Times New Roman"/>
                      <w:color w:val="000000"/>
                      <w:kern w:val="0"/>
                      <w:sz w:val="22"/>
                      <w:szCs w:val="22"/>
                      <w14:ligatures w14:val="none"/>
                    </w:rPr>
                  </w:rPrChange>
                </w:rPr>
                <w:t>-13.50</w:t>
              </w:r>
            </w:ins>
          </w:p>
        </w:tc>
        <w:tc>
          <w:tcPr>
            <w:tcW w:w="1440" w:type="dxa"/>
            <w:noWrap/>
            <w:vAlign w:val="bottom"/>
            <w:hideMark/>
          </w:tcPr>
          <w:p w14:paraId="05EAA6C2" w14:textId="77777777" w:rsidR="001878ED" w:rsidRPr="00D94444" w:rsidRDefault="001878ED" w:rsidP="001878ED">
            <w:pPr>
              <w:spacing w:after="0" w:line="240" w:lineRule="auto"/>
              <w:jc w:val="right"/>
              <w:rPr>
                <w:ins w:id="5880" w:author="Jujia Li" w:date="2025-08-11T19:38:00Z" w16du:dateUtc="2025-08-12T00:38:00Z"/>
                <w:rFonts w:ascii="Times New Roman" w:eastAsia="Times New Roman" w:hAnsi="Times New Roman" w:cs="Times New Roman"/>
                <w:color w:val="000000"/>
                <w:kern w:val="0"/>
                <w:sz w:val="18"/>
                <w:szCs w:val="18"/>
                <w14:ligatures w14:val="none"/>
                <w:rPrChange w:id="5881" w:author="Jujia Li" w:date="2025-08-11T19:44:00Z" w16du:dateUtc="2025-08-12T00:44:00Z">
                  <w:rPr>
                    <w:ins w:id="5882" w:author="Jujia Li" w:date="2025-08-11T19:38:00Z" w16du:dateUtc="2025-08-12T00:38:00Z"/>
                    <w:rFonts w:ascii="Aptos Narrow" w:eastAsia="Times New Roman" w:hAnsi="Aptos Narrow" w:cs="Times New Roman"/>
                    <w:color w:val="000000"/>
                    <w:kern w:val="0"/>
                    <w:sz w:val="22"/>
                    <w:szCs w:val="22"/>
                    <w14:ligatures w14:val="none"/>
                  </w:rPr>
                </w:rPrChange>
              </w:rPr>
            </w:pPr>
            <w:ins w:id="588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84" w:author="Jujia Li" w:date="2025-08-11T19:44:00Z" w16du:dateUtc="2025-08-12T00:44:00Z">
                    <w:rPr>
                      <w:rFonts w:ascii="Aptos Narrow" w:eastAsia="Times New Roman" w:hAnsi="Aptos Narrow" w:cs="Times New Roman"/>
                      <w:color w:val="000000"/>
                      <w:kern w:val="0"/>
                      <w:sz w:val="22"/>
                      <w:szCs w:val="22"/>
                      <w14:ligatures w14:val="none"/>
                    </w:rPr>
                  </w:rPrChange>
                </w:rPr>
                <w:t>-0.44</w:t>
              </w:r>
            </w:ins>
          </w:p>
        </w:tc>
        <w:tc>
          <w:tcPr>
            <w:tcW w:w="1642" w:type="dxa"/>
            <w:noWrap/>
            <w:vAlign w:val="bottom"/>
            <w:hideMark/>
          </w:tcPr>
          <w:p w14:paraId="160C1BBF" w14:textId="77777777" w:rsidR="001878ED" w:rsidRPr="00D94444" w:rsidRDefault="001878ED" w:rsidP="001878ED">
            <w:pPr>
              <w:spacing w:after="0" w:line="240" w:lineRule="auto"/>
              <w:jc w:val="right"/>
              <w:rPr>
                <w:ins w:id="5885" w:author="Jujia Li" w:date="2025-08-11T19:38:00Z" w16du:dateUtc="2025-08-12T00:38:00Z"/>
                <w:rFonts w:ascii="Times New Roman" w:eastAsia="Times New Roman" w:hAnsi="Times New Roman" w:cs="Times New Roman"/>
                <w:color w:val="000000"/>
                <w:kern w:val="0"/>
                <w:sz w:val="18"/>
                <w:szCs w:val="18"/>
                <w14:ligatures w14:val="none"/>
                <w:rPrChange w:id="5886" w:author="Jujia Li" w:date="2025-08-11T19:44:00Z" w16du:dateUtc="2025-08-12T00:44:00Z">
                  <w:rPr>
                    <w:ins w:id="5887" w:author="Jujia Li" w:date="2025-08-11T19:38:00Z" w16du:dateUtc="2025-08-12T00:38:00Z"/>
                    <w:rFonts w:ascii="Aptos Narrow" w:eastAsia="Times New Roman" w:hAnsi="Aptos Narrow" w:cs="Times New Roman"/>
                    <w:color w:val="000000"/>
                    <w:kern w:val="0"/>
                    <w:sz w:val="22"/>
                    <w:szCs w:val="22"/>
                    <w14:ligatures w14:val="none"/>
                  </w:rPr>
                </w:rPrChange>
              </w:rPr>
            </w:pPr>
            <w:ins w:id="588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89" w:author="Jujia Li" w:date="2025-08-11T19:44:00Z" w16du:dateUtc="2025-08-12T00:44:00Z">
                    <w:rPr>
                      <w:rFonts w:ascii="Aptos Narrow" w:eastAsia="Times New Roman" w:hAnsi="Aptos Narrow" w:cs="Times New Roman"/>
                      <w:color w:val="000000"/>
                      <w:kern w:val="0"/>
                      <w:sz w:val="22"/>
                      <w:szCs w:val="22"/>
                      <w14:ligatures w14:val="none"/>
                    </w:rPr>
                  </w:rPrChange>
                </w:rPr>
                <w:t>1.36</w:t>
              </w:r>
            </w:ins>
          </w:p>
        </w:tc>
        <w:tc>
          <w:tcPr>
            <w:tcW w:w="1630" w:type="dxa"/>
            <w:noWrap/>
            <w:vAlign w:val="bottom"/>
            <w:hideMark/>
          </w:tcPr>
          <w:p w14:paraId="69913BDC" w14:textId="77777777" w:rsidR="001878ED" w:rsidRPr="00D94444" w:rsidRDefault="001878ED" w:rsidP="001878ED">
            <w:pPr>
              <w:spacing w:after="0" w:line="240" w:lineRule="auto"/>
              <w:jc w:val="right"/>
              <w:rPr>
                <w:ins w:id="5890" w:author="Jujia Li" w:date="2025-08-11T19:38:00Z" w16du:dateUtc="2025-08-12T00:38:00Z"/>
                <w:rFonts w:ascii="Times New Roman" w:eastAsia="Times New Roman" w:hAnsi="Times New Roman" w:cs="Times New Roman"/>
                <w:color w:val="000000"/>
                <w:kern w:val="0"/>
                <w:sz w:val="18"/>
                <w:szCs w:val="18"/>
                <w14:ligatures w14:val="none"/>
                <w:rPrChange w:id="5891" w:author="Jujia Li" w:date="2025-08-11T19:44:00Z" w16du:dateUtc="2025-08-12T00:44:00Z">
                  <w:rPr>
                    <w:ins w:id="5892" w:author="Jujia Li" w:date="2025-08-11T19:38:00Z" w16du:dateUtc="2025-08-12T00:38:00Z"/>
                    <w:rFonts w:ascii="Aptos Narrow" w:eastAsia="Times New Roman" w:hAnsi="Aptos Narrow" w:cs="Times New Roman"/>
                    <w:color w:val="000000"/>
                    <w:kern w:val="0"/>
                    <w:sz w:val="22"/>
                    <w:szCs w:val="22"/>
                    <w14:ligatures w14:val="none"/>
                  </w:rPr>
                </w:rPrChange>
              </w:rPr>
            </w:pPr>
            <w:ins w:id="589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94"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790" w:type="dxa"/>
            <w:noWrap/>
            <w:vAlign w:val="bottom"/>
            <w:hideMark/>
          </w:tcPr>
          <w:p w14:paraId="03B26016" w14:textId="77777777" w:rsidR="001878ED" w:rsidRPr="00D94444" w:rsidRDefault="001878ED" w:rsidP="001878ED">
            <w:pPr>
              <w:spacing w:after="0" w:line="240" w:lineRule="auto"/>
              <w:jc w:val="right"/>
              <w:rPr>
                <w:ins w:id="5895" w:author="Jujia Li" w:date="2025-08-11T19:38:00Z" w16du:dateUtc="2025-08-12T00:38:00Z"/>
                <w:rFonts w:ascii="Times New Roman" w:eastAsia="Times New Roman" w:hAnsi="Times New Roman" w:cs="Times New Roman"/>
                <w:color w:val="000000"/>
                <w:kern w:val="0"/>
                <w:sz w:val="18"/>
                <w:szCs w:val="18"/>
                <w14:ligatures w14:val="none"/>
                <w:rPrChange w:id="5896" w:author="Jujia Li" w:date="2025-08-11T19:44:00Z" w16du:dateUtc="2025-08-12T00:44:00Z">
                  <w:rPr>
                    <w:ins w:id="5897" w:author="Jujia Li" w:date="2025-08-11T19:38:00Z" w16du:dateUtc="2025-08-12T00:38:00Z"/>
                    <w:rFonts w:ascii="Aptos Narrow" w:eastAsia="Times New Roman" w:hAnsi="Aptos Narrow" w:cs="Times New Roman"/>
                    <w:color w:val="000000"/>
                    <w:kern w:val="0"/>
                    <w:sz w:val="22"/>
                    <w:szCs w:val="22"/>
                    <w14:ligatures w14:val="none"/>
                  </w:rPr>
                </w:rPrChange>
              </w:rPr>
            </w:pPr>
            <w:ins w:id="58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99" w:author="Jujia Li" w:date="2025-08-11T19:44:00Z" w16du:dateUtc="2025-08-12T00:44:00Z">
                    <w:rPr>
                      <w:rFonts w:ascii="Aptos Narrow" w:eastAsia="Times New Roman" w:hAnsi="Aptos Narrow" w:cs="Times New Roman"/>
                      <w:color w:val="000000"/>
                      <w:kern w:val="0"/>
                      <w:sz w:val="22"/>
                      <w:szCs w:val="22"/>
                      <w14:ligatures w14:val="none"/>
                    </w:rPr>
                  </w:rPrChange>
                </w:rPr>
                <w:t>-35.73</w:t>
              </w:r>
            </w:ins>
          </w:p>
        </w:tc>
      </w:tr>
    </w:tbl>
    <w:p w14:paraId="6704D05D" w14:textId="77777777" w:rsidR="002C541F" w:rsidRDefault="00502FAC" w:rsidP="00181C07">
      <w:pPr>
        <w:rPr>
          <w:ins w:id="5900" w:author="Jujia Li" w:date="2025-08-11T21:36:00Z" w16du:dateUtc="2025-08-12T02:36:00Z"/>
          <w:rFonts w:ascii="Times New Roman" w:hAnsi="Times New Roman" w:cs="Times New Roman"/>
          <w:noProof/>
        </w:rPr>
      </w:pPr>
      <w:ins w:id="5901" w:author="Jujia Li" w:date="2025-08-11T19:43:00Z" w16du:dateUtc="2025-08-12T00:43:00Z">
        <w:r w:rsidRPr="00502FAC">
          <w:rPr>
            <w:rFonts w:ascii="Times New Roman" w:hAnsi="Times New Roman" w:cs="Times New Roman"/>
            <w:i/>
            <w:iCs/>
            <w:noProof/>
            <w:rPrChange w:id="5902" w:author="Jujia Li" w:date="2025-08-11T19:43:00Z" w16du:dateUtc="2025-08-12T00:43:00Z">
              <w:rPr>
                <w:rFonts w:ascii="Times New Roman" w:hAnsi="Times New Roman" w:cs="Times New Roman"/>
                <w:noProof/>
              </w:rPr>
            </w:rPrChange>
          </w:rPr>
          <w:t>Note.</w:t>
        </w:r>
        <w:r w:rsidRPr="00502FAC">
          <w:rPr>
            <w:rFonts w:ascii="Times New Roman" w:hAnsi="Times New Roman" w:cs="Times New Roman"/>
            <w:noProof/>
          </w:rPr>
          <w:t xml:space="preserve"> Intercept (log) represents the model-estimated log count at the baseline year for each county, adjusted for population size. Slope (log/year) is the estimated annual change in log count, indicating the direction and magnitude of trend over time. Baseline rate (/1M pop) converts the intercept into an estimated baseline event rate per 1,000,000 population. Annual multiplier is the multiplicative change in the event rate for each additional year, derived from the slope. Annual change (%) expresses the same effect as a percentage, indicating the average yearly percent change in the event rate.</w:t>
        </w:r>
      </w:ins>
    </w:p>
    <w:p w14:paraId="30FE2155" w14:textId="193FC9AD" w:rsidR="00C8231E" w:rsidRDefault="002C541F" w:rsidP="00181C07">
      <w:pPr>
        <w:rPr>
          <w:ins w:id="5903" w:author="Jujia Li" w:date="2025-07-21T22:35:00Z" w16du:dateUtc="2025-07-22T03:35:00Z"/>
          <w:rFonts w:ascii="Times New Roman" w:hAnsi="Times New Roman" w:cs="Times New Roman"/>
          <w:noProof/>
        </w:rPr>
      </w:pPr>
      <w:ins w:id="5904" w:author="Jujia Li" w:date="2025-08-11T21:37:00Z" w16du:dateUtc="2025-08-12T02:37:00Z">
        <w:r>
          <w:rPr>
            <w:rFonts w:ascii="Times New Roman" w:hAnsi="Times New Roman" w:cs="Times New Roman"/>
            <w:noProof/>
          </w:rPr>
          <w:t>In Table X, t</w:t>
        </w:r>
        <w:r w:rsidRPr="002C541F">
          <w:rPr>
            <w:rFonts w:ascii="Times New Roman" w:hAnsi="Times New Roman" w:cs="Times New Roman" w:hint="eastAsia"/>
            <w:noProof/>
          </w:rPr>
          <w:t xml:space="preserve">he largest annual increases were observed in Lauderdale County (b = 0.64, annual change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89.52%), Cherokee County (b = 0.63,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86.91%), and Etowah County (b = 0.48,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61.80%). In contrast, the steepest annual declines were seen in Marshall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0.44,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35.73%), Pickens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0.34,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28.72%), and Blount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0.29,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25.09%). </w:t>
        </w:r>
        <w:r w:rsidRPr="002C541F">
          <w:rPr>
            <w:rFonts w:ascii="Times New Roman" w:hAnsi="Times New Roman" w:cs="Times New Roman" w:hint="eastAsia"/>
            <w:noProof/>
          </w:rPr>
          <w:lastRenderedPageBreak/>
          <w:t>Counties such as Jackson and Jefferson showed near-zero slopes, indicating relatively stable rates over time. These results highlight substantial heterogeneit</w:t>
        </w:r>
        <w:r w:rsidRPr="002C541F">
          <w:rPr>
            <w:rFonts w:ascii="Times New Roman" w:hAnsi="Times New Roman" w:cs="Times New Roman"/>
            <w:noProof/>
          </w:rPr>
          <w:t>y in temporal trends across counties, even after adjusting for population size.</w:t>
        </w:r>
      </w:ins>
      <w:ins w:id="5905" w:author="Jujia Li" w:date="2025-07-21T17:56:00Z" w16du:dateUtc="2025-07-21T22:56:00Z">
        <w:r w:rsidR="00C8231E">
          <w:rPr>
            <w:rFonts w:ascii="Times New Roman" w:hAnsi="Times New Roman" w:cs="Times New Roman"/>
            <w:noProof/>
          </w:rPr>
          <w:br w:type="page"/>
        </w:r>
      </w:ins>
    </w:p>
    <w:p w14:paraId="259FDFB5" w14:textId="5B3D00FC" w:rsidR="00181C07" w:rsidRDefault="0055407D" w:rsidP="00181C07">
      <w:pPr>
        <w:rPr>
          <w:ins w:id="5906" w:author="Jujia Li" w:date="2025-08-12T08:58:00Z" w16du:dateUtc="2025-08-12T13:58:00Z"/>
          <w:rFonts w:ascii="Times New Roman" w:hAnsi="Times New Roman" w:cs="Times New Roman"/>
          <w:noProof/>
        </w:rPr>
      </w:pPr>
      <w:ins w:id="5907" w:author="Jujia Li" w:date="2025-08-12T08:58:00Z" w16du:dateUtc="2025-08-12T13:58:00Z">
        <w:r w:rsidRPr="0055407D">
          <w:rPr>
            <w:rFonts w:ascii="Times New Roman" w:hAnsi="Times New Roman" w:cs="Times New Roman"/>
            <w:noProof/>
          </w:rPr>
          <w:lastRenderedPageBreak/>
          <w:t>A spatiotemporal negative binomial model with an independent spatial field estimated for each year (AIC = 31,467.39) substantially outperformed a purely spatial model without temporal variation in the spatial field (AIC = 32,051.24; ΔAIC = –583.85). This large improvement suggests that the spatial distribution of ER visit rates changes meaningfully from year to year, beyond the overall linear time trend.</w:t>
        </w:r>
      </w:ins>
    </w:p>
    <w:p w14:paraId="42FA781B" w14:textId="364216BA" w:rsidR="00E11BE4" w:rsidRDefault="00E11BE4" w:rsidP="00E11BE4">
      <w:pPr>
        <w:rPr>
          <w:ins w:id="5908" w:author="Jujia Li" w:date="2025-08-12T09:22:00Z" w16du:dateUtc="2025-08-12T14:22:00Z"/>
          <w:rFonts w:ascii="Times New Roman" w:hAnsi="Times New Roman" w:cs="Times New Roman"/>
          <w:noProof/>
        </w:rPr>
      </w:pPr>
      <w:ins w:id="5909" w:author="Jujia Li" w:date="2025-08-12T09:22:00Z" w16du:dateUtc="2025-08-12T14:22:00Z">
        <w:r w:rsidRPr="00973FCD">
          <w:rPr>
            <w:rFonts w:ascii="Times New Roman" w:hAnsi="Times New Roman" w:cs="Times New Roman"/>
            <w:b/>
            <w:bCs/>
            <w:noProof/>
          </w:rPr>
          <w:t>Figure X</w:t>
        </w:r>
      </w:ins>
      <w:ins w:id="5910" w:author="Jujia Li" w:date="2025-08-12T09:23:00Z" w16du:dateUtc="2025-08-12T14:23:00Z">
        <w:r>
          <w:rPr>
            <w:rFonts w:ascii="Times New Roman" w:hAnsi="Times New Roman" w:cs="Times New Roman"/>
            <w:b/>
            <w:bCs/>
            <w:noProof/>
          </w:rPr>
          <w:t>-1</w:t>
        </w:r>
      </w:ins>
      <w:ins w:id="5911" w:author="Jujia Li" w:date="2025-08-12T09:22:00Z" w16du:dateUtc="2025-08-12T14:22:00Z">
        <w:r w:rsidRPr="00973FCD">
          <w:rPr>
            <w:rFonts w:ascii="Times New Roman" w:hAnsi="Times New Roman" w:cs="Times New Roman"/>
            <w:noProof/>
          </w:rPr>
          <w:br/>
        </w:r>
      </w:ins>
      <w:ins w:id="5912" w:author="Jujia Li" w:date="2025-08-12T09:24:00Z" w16du:dateUtc="2025-08-12T14:24:00Z">
        <w:r w:rsidR="00816723" w:rsidRPr="00DE1BB0">
          <w:rPr>
            <w:rFonts w:ascii="Times New Roman" w:hAnsi="Times New Roman" w:cs="Times New Roman"/>
            <w:noProof/>
          </w:rPr>
          <w:t xml:space="preserve">DHARMa </w:t>
        </w:r>
        <w:r w:rsidR="00816723">
          <w:rPr>
            <w:rFonts w:ascii="Times New Roman" w:hAnsi="Times New Roman" w:cs="Times New Roman"/>
            <w:noProof/>
          </w:rPr>
          <w:t>R</w:t>
        </w:r>
        <w:r w:rsidR="00816723" w:rsidRPr="00DE1BB0">
          <w:rPr>
            <w:rFonts w:ascii="Times New Roman" w:hAnsi="Times New Roman" w:cs="Times New Roman"/>
            <w:noProof/>
          </w:rPr>
          <w:t xml:space="preserve">esidual </w:t>
        </w:r>
        <w:r w:rsidR="00816723">
          <w:rPr>
            <w:rFonts w:ascii="Times New Roman" w:hAnsi="Times New Roman" w:cs="Times New Roman"/>
            <w:noProof/>
          </w:rPr>
          <w:t>D</w:t>
        </w:r>
        <w:r w:rsidR="00816723" w:rsidRPr="00DE1BB0">
          <w:rPr>
            <w:rFonts w:ascii="Times New Roman" w:hAnsi="Times New Roman" w:cs="Times New Roman"/>
            <w:noProof/>
          </w:rPr>
          <w:t xml:space="preserve">iagnostics </w:t>
        </w:r>
      </w:ins>
      <w:ins w:id="5913" w:author="Jujia Li" w:date="2025-08-12T09:22:00Z" w16du:dateUtc="2025-08-12T14:22:00Z">
        <w:r w:rsidRPr="00DE1BB0">
          <w:rPr>
            <w:rFonts w:ascii="Times New Roman" w:hAnsi="Times New Roman" w:cs="Times New Roman"/>
            <w:noProof/>
          </w:rPr>
          <w:t xml:space="preserve">for the </w:t>
        </w:r>
      </w:ins>
      <w:ins w:id="5914" w:author="Jujia Li" w:date="2025-08-12T09:24:00Z" w16du:dateUtc="2025-08-12T14:24:00Z">
        <w:r w:rsidR="00816723">
          <w:rPr>
            <w:rFonts w:ascii="Times New Roman" w:hAnsi="Times New Roman" w:cs="Times New Roman"/>
            <w:noProof/>
          </w:rPr>
          <w:t>B</w:t>
        </w:r>
      </w:ins>
      <w:ins w:id="5915" w:author="Jujia Li" w:date="2025-08-12T09:22:00Z" w16du:dateUtc="2025-08-12T14:22:00Z">
        <w:r w:rsidRPr="00DE1BB0">
          <w:rPr>
            <w:rFonts w:ascii="Times New Roman" w:hAnsi="Times New Roman" w:cs="Times New Roman"/>
            <w:noProof/>
          </w:rPr>
          <w:t>est-</w:t>
        </w:r>
      </w:ins>
      <w:ins w:id="5916" w:author="Jujia Li" w:date="2025-08-12T09:24:00Z" w16du:dateUtc="2025-08-12T14:24:00Z">
        <w:r w:rsidR="00816723">
          <w:rPr>
            <w:rFonts w:ascii="Times New Roman" w:hAnsi="Times New Roman" w:cs="Times New Roman"/>
            <w:noProof/>
          </w:rPr>
          <w:t>F</w:t>
        </w:r>
      </w:ins>
      <w:ins w:id="5917" w:author="Jujia Li" w:date="2025-08-12T09:22:00Z" w16du:dateUtc="2025-08-12T14:22:00Z">
        <w:r w:rsidRPr="00DE1BB0">
          <w:rPr>
            <w:rFonts w:ascii="Times New Roman" w:hAnsi="Times New Roman" w:cs="Times New Roman"/>
            <w:noProof/>
          </w:rPr>
          <w:t>itting</w:t>
        </w:r>
      </w:ins>
      <w:ins w:id="5918" w:author="Jujia Li" w:date="2025-08-12T09:24:00Z" w16du:dateUtc="2025-08-12T14:24:00Z">
        <w:r w:rsidR="00816723">
          <w:rPr>
            <w:rFonts w:ascii="Times New Roman" w:hAnsi="Times New Roman" w:cs="Times New Roman"/>
            <w:noProof/>
          </w:rPr>
          <w:t xml:space="preserve"> GLMM</w:t>
        </w:r>
      </w:ins>
      <w:ins w:id="5919" w:author="Jujia Li" w:date="2025-08-12T09:22:00Z" w16du:dateUtc="2025-08-12T14:22:00Z">
        <w:r w:rsidRPr="00DE1BB0">
          <w:rPr>
            <w:rFonts w:ascii="Times New Roman" w:hAnsi="Times New Roman" w:cs="Times New Roman"/>
            <w:noProof/>
          </w:rPr>
          <w:t xml:space="preserve"> model (NB2 with random intercept and slope by county</w:t>
        </w:r>
        <w:r>
          <w:rPr>
            <w:rFonts w:ascii="Times New Roman" w:hAnsi="Times New Roman" w:cs="Times New Roman"/>
            <w:noProof/>
          </w:rPr>
          <w:t>)</w:t>
        </w:r>
      </w:ins>
    </w:p>
    <w:p w14:paraId="64FB7DE5" w14:textId="27A80AA6" w:rsidR="0055407D" w:rsidRDefault="00E11BE4" w:rsidP="00181C07">
      <w:pPr>
        <w:rPr>
          <w:ins w:id="5920" w:author="Jujia Li" w:date="2025-08-12T09:22:00Z" w16du:dateUtc="2025-08-12T14:22:00Z"/>
          <w:rFonts w:ascii="Times New Roman" w:hAnsi="Times New Roman" w:cs="Times New Roman"/>
          <w:noProof/>
        </w:rPr>
      </w:pPr>
      <w:ins w:id="5921" w:author="Jujia Li" w:date="2025-08-12T09:22:00Z" w16du:dateUtc="2025-08-12T14:22:00Z">
        <w:r>
          <w:rPr>
            <w:noProof/>
          </w:rPr>
          <w:drawing>
            <wp:inline distT="0" distB="0" distL="0" distR="0" wp14:anchorId="76B2934A" wp14:editId="5490AA17">
              <wp:extent cx="5943600" cy="4670425"/>
              <wp:effectExtent l="0" t="0" r="0" b="0"/>
              <wp:docPr id="915589200"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48CF3138" w14:textId="60C32E84" w:rsidR="00E11BE4" w:rsidRDefault="00E11BE4" w:rsidP="00E11BE4">
      <w:pPr>
        <w:rPr>
          <w:ins w:id="5922" w:author="Jujia Li" w:date="2025-08-12T09:22:00Z" w16du:dateUtc="2025-08-12T14:22:00Z"/>
          <w:rFonts w:ascii="Times New Roman" w:hAnsi="Times New Roman" w:cs="Times New Roman"/>
          <w:noProof/>
        </w:rPr>
      </w:pPr>
      <w:ins w:id="5923" w:author="Jujia Li" w:date="2025-08-12T09:22:00Z" w16du:dateUtc="2025-08-12T14:22:00Z">
        <w:r w:rsidRPr="00973FCD">
          <w:rPr>
            <w:rFonts w:ascii="Times New Roman" w:hAnsi="Times New Roman" w:cs="Times New Roman"/>
            <w:b/>
            <w:bCs/>
            <w:noProof/>
          </w:rPr>
          <w:t>Figure X</w:t>
        </w:r>
        <w:r>
          <w:rPr>
            <w:rFonts w:ascii="Times New Roman" w:hAnsi="Times New Roman" w:cs="Times New Roman"/>
            <w:b/>
            <w:bCs/>
            <w:noProof/>
          </w:rPr>
          <w:t>-2</w:t>
        </w:r>
        <w:r w:rsidRPr="00973FCD">
          <w:rPr>
            <w:rFonts w:ascii="Times New Roman" w:hAnsi="Times New Roman" w:cs="Times New Roman"/>
            <w:noProof/>
          </w:rPr>
          <w:br/>
        </w:r>
        <w:r w:rsidRPr="00DE1BB0">
          <w:rPr>
            <w:rFonts w:ascii="Times New Roman" w:hAnsi="Times New Roman" w:cs="Times New Roman"/>
            <w:noProof/>
          </w:rPr>
          <w:t xml:space="preserve">DHARMa </w:t>
        </w:r>
      </w:ins>
      <w:ins w:id="5924" w:author="Jujia Li" w:date="2025-08-12T09:23:00Z" w16du:dateUtc="2025-08-12T14:23:00Z">
        <w:r w:rsidR="00816723">
          <w:rPr>
            <w:rFonts w:ascii="Times New Roman" w:hAnsi="Times New Roman" w:cs="Times New Roman"/>
            <w:noProof/>
          </w:rPr>
          <w:t>R</w:t>
        </w:r>
      </w:ins>
      <w:ins w:id="5925" w:author="Jujia Li" w:date="2025-08-12T09:22:00Z" w16du:dateUtc="2025-08-12T14:22:00Z">
        <w:r w:rsidRPr="00DE1BB0">
          <w:rPr>
            <w:rFonts w:ascii="Times New Roman" w:hAnsi="Times New Roman" w:cs="Times New Roman"/>
            <w:noProof/>
          </w:rPr>
          <w:t xml:space="preserve">esidual </w:t>
        </w:r>
      </w:ins>
      <w:ins w:id="5926" w:author="Jujia Li" w:date="2025-08-12T09:23:00Z" w16du:dateUtc="2025-08-12T14:23:00Z">
        <w:r w:rsidR="00816723">
          <w:rPr>
            <w:rFonts w:ascii="Times New Roman" w:hAnsi="Times New Roman" w:cs="Times New Roman"/>
            <w:noProof/>
          </w:rPr>
          <w:t>D</w:t>
        </w:r>
      </w:ins>
      <w:ins w:id="5927" w:author="Jujia Li" w:date="2025-08-12T09:22:00Z" w16du:dateUtc="2025-08-12T14:22:00Z">
        <w:r w:rsidRPr="00DE1BB0">
          <w:rPr>
            <w:rFonts w:ascii="Times New Roman" w:hAnsi="Times New Roman" w:cs="Times New Roman"/>
            <w:noProof/>
          </w:rPr>
          <w:t xml:space="preserve">iagnostics for the </w:t>
        </w:r>
      </w:ins>
      <w:ins w:id="5928" w:author="Jujia Li" w:date="2025-08-12T09:23:00Z" w16du:dateUtc="2025-08-12T14:23:00Z">
        <w:r>
          <w:rPr>
            <w:rFonts w:ascii="Times New Roman" w:hAnsi="Times New Roman" w:cs="Times New Roman"/>
            <w:noProof/>
          </w:rPr>
          <w:t>S</w:t>
        </w:r>
      </w:ins>
      <w:ins w:id="5929" w:author="Jujia Li" w:date="2025-08-12T09:23:00Z">
        <w:r w:rsidRPr="00E11BE4">
          <w:rPr>
            <w:rFonts w:ascii="Times New Roman" w:hAnsi="Times New Roman" w:cs="Times New Roman"/>
            <w:noProof/>
          </w:rPr>
          <w:t>patial–</w:t>
        </w:r>
      </w:ins>
      <w:ins w:id="5930" w:author="Jujia Li" w:date="2025-08-12T09:23:00Z" w16du:dateUtc="2025-08-12T14:23:00Z">
        <w:r w:rsidR="00816723">
          <w:rPr>
            <w:rFonts w:ascii="Times New Roman" w:hAnsi="Times New Roman" w:cs="Times New Roman"/>
            <w:noProof/>
          </w:rPr>
          <w:t>S</w:t>
        </w:r>
      </w:ins>
      <w:ins w:id="5931" w:author="Jujia Li" w:date="2025-08-12T09:23:00Z">
        <w:r w:rsidRPr="00E11BE4">
          <w:rPr>
            <w:rFonts w:ascii="Times New Roman" w:hAnsi="Times New Roman" w:cs="Times New Roman"/>
            <w:noProof/>
          </w:rPr>
          <w:t>patiotemporal</w:t>
        </w:r>
      </w:ins>
      <w:ins w:id="5932" w:author="Jujia Li" w:date="2025-08-12T09:23:00Z" w16du:dateUtc="2025-08-12T14:23:00Z">
        <w:r w:rsidR="00816723">
          <w:rPr>
            <w:rFonts w:ascii="Times New Roman" w:hAnsi="Times New Roman" w:cs="Times New Roman"/>
            <w:noProof/>
          </w:rPr>
          <w:t xml:space="preserve"> Model</w:t>
        </w:r>
      </w:ins>
    </w:p>
    <w:p w14:paraId="01291773" w14:textId="77777777" w:rsidR="00E11BE4" w:rsidRDefault="00E11BE4" w:rsidP="00181C07">
      <w:pPr>
        <w:rPr>
          <w:ins w:id="5933" w:author="Jujia Li" w:date="2025-08-12T08:58:00Z" w16du:dateUtc="2025-08-12T13:58:00Z"/>
          <w:rFonts w:ascii="Times New Roman" w:hAnsi="Times New Roman" w:cs="Times New Roman"/>
          <w:noProof/>
        </w:rPr>
      </w:pPr>
    </w:p>
    <w:p w14:paraId="519A8A76" w14:textId="54555883" w:rsidR="0055407D" w:rsidRDefault="00A928FB" w:rsidP="00181C07">
      <w:pPr>
        <w:rPr>
          <w:ins w:id="5934" w:author="Jujia Li" w:date="2025-08-12T09:12:00Z" w16du:dateUtc="2025-08-12T14:12:00Z"/>
          <w:rFonts w:ascii="Times New Roman" w:hAnsi="Times New Roman" w:cs="Times New Roman"/>
          <w:noProof/>
        </w:rPr>
      </w:pPr>
      <w:ins w:id="5935" w:author="Jujia Li" w:date="2025-08-12T09:09:00Z" w16du:dateUtc="2025-08-12T14:09:00Z">
        <w:r>
          <w:rPr>
            <w:noProof/>
          </w:rPr>
          <w:lastRenderedPageBreak/>
          <w:drawing>
            <wp:inline distT="0" distB="0" distL="0" distR="0" wp14:anchorId="397EDD75" wp14:editId="13C77825">
              <wp:extent cx="5943600" cy="4670425"/>
              <wp:effectExtent l="0" t="0" r="0" b="0"/>
              <wp:docPr id="413624216"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19B2B188" w14:textId="77777777" w:rsidR="003714F7" w:rsidRDefault="003714F7" w:rsidP="00181C07">
      <w:pPr>
        <w:rPr>
          <w:ins w:id="5936" w:author="Jujia Li" w:date="2025-08-12T09:24:00Z" w16du:dateUtc="2025-08-12T14:24:00Z"/>
          <w:rFonts w:ascii="Times New Roman" w:hAnsi="Times New Roman" w:cs="Times New Roman"/>
          <w:noProof/>
        </w:rPr>
      </w:pPr>
      <w:ins w:id="5937" w:author="Jujia Li" w:date="2025-08-12T09:24:00Z">
        <w:r w:rsidRPr="003714F7">
          <w:rPr>
            <w:rFonts w:ascii="Times New Roman" w:hAnsi="Times New Roman" w:cs="Times New Roman"/>
            <w:noProof/>
          </w:rPr>
          <w:t xml:space="preserve">Model diagnostics using the DHARMa package indicated differences in residual fit between the generalized linear mixed model (GLMM) and the spatial–spatiotemporal sdmTMB model. For the GLMM, the Kolmogorov–Smirnov (KS) test for uniformity of residuals was statistically significant, p&lt;.001p &lt; .001p&lt;.001, indicating a deviation from the expected distribution. In contrast, the sdmTMB model’s KS test was non-significant (p=.174p = .174p=.174), suggesting adequate residual uniformity. Dispersion tests were non-significant for both models (GLMM: p=.360p = .360p=.360; sdmTMB: p=.944p = .944p=.944), indicating no evidence of overdispersion. Outlier tests were non-significant in both models (GLMM: p=.053p = .053p=.053; sdmTMB: p=.022p = .022p=.022), although the sdmTMB model showed a small but significant deviation at the 5% level. Visual inspection of the residual–predicted plots revealed a mild pattern in the GLMM residuals, particularly at mid-range predicted values, whereas the sdmTMB residuals appeared more evenly distributed. Collectively, these results suggest that incorporating spatial and spatiotemporal random effects via the sdmTMB framework improved the overall model fit and reduced systematic residual deviations relative to the GLMM. </w:t>
        </w:r>
      </w:ins>
    </w:p>
    <w:p w14:paraId="2375C255" w14:textId="77777777" w:rsidR="00181C07" w:rsidRDefault="00181C07" w:rsidP="00181C07">
      <w:pPr>
        <w:rPr>
          <w:ins w:id="5938" w:author="Jujia Li" w:date="2025-08-12T09:42:00Z" w16du:dateUtc="2025-08-12T14:42:00Z"/>
          <w:rFonts w:ascii="Times New Roman" w:hAnsi="Times New Roman" w:cs="Times New Roman"/>
          <w:noProof/>
        </w:rPr>
      </w:pPr>
    </w:p>
    <w:p w14:paraId="48408DD1" w14:textId="77777777" w:rsidR="00A75208" w:rsidRDefault="00A75208" w:rsidP="00181C07">
      <w:pPr>
        <w:rPr>
          <w:ins w:id="5939" w:author="Jujia Li" w:date="2025-08-12T09:14:00Z" w16du:dateUtc="2025-08-12T14:14:00Z"/>
          <w:rFonts w:ascii="Times New Roman" w:hAnsi="Times New Roman" w:cs="Times New Roman"/>
          <w:noProof/>
        </w:rPr>
      </w:pPr>
    </w:p>
    <w:p w14:paraId="3C844198" w14:textId="479E674E" w:rsidR="00A928FB" w:rsidRDefault="00A928FB" w:rsidP="00181C07">
      <w:pPr>
        <w:rPr>
          <w:ins w:id="5940" w:author="Jujia Li" w:date="2025-08-12T09:14:00Z" w16du:dateUtc="2025-08-12T14:14:00Z"/>
          <w:rFonts w:ascii="Times New Roman" w:hAnsi="Times New Roman" w:cs="Times New Roman"/>
          <w:noProof/>
        </w:rPr>
      </w:pPr>
      <w:ins w:id="5941" w:author="Jujia Li" w:date="2025-08-12T09:14:00Z" w16du:dateUtc="2025-08-12T14:14:00Z">
        <w:r>
          <w:rPr>
            <w:rFonts w:ascii="Times New Roman" w:hAnsi="Times New Roman" w:cs="Times New Roman"/>
            <w:noProof/>
          </w:rPr>
          <w:lastRenderedPageBreak/>
          <w:t>Next Steps:</w:t>
        </w:r>
      </w:ins>
    </w:p>
    <w:p w14:paraId="16D23B92" w14:textId="0D40ED4F" w:rsidR="00A928FB" w:rsidRDefault="00A928FB" w:rsidP="00181C07">
      <w:pPr>
        <w:rPr>
          <w:ins w:id="5942" w:author="Jujia Li" w:date="2025-08-12T09:14:00Z" w16du:dateUtc="2025-08-12T14:14:00Z"/>
          <w:rFonts w:ascii="Times New Roman" w:hAnsi="Times New Roman" w:cs="Times New Roman"/>
          <w:noProof/>
        </w:rPr>
      </w:pPr>
      <w:ins w:id="5943" w:author="Jujia Li" w:date="2025-08-12T09:14:00Z">
        <w:r w:rsidRPr="00A928FB">
          <w:rPr>
            <w:rFonts w:ascii="Times New Roman" w:hAnsi="Times New Roman" w:cs="Times New Roman"/>
            <w:noProof/>
          </w:rPr>
          <w:t>1. Address the Outlier Test Issue</w:t>
        </w:r>
      </w:ins>
    </w:p>
    <w:p w14:paraId="139CFCD1" w14:textId="77777777" w:rsidR="00A928FB" w:rsidRDefault="00A928FB" w:rsidP="00181C07">
      <w:pPr>
        <w:rPr>
          <w:ins w:id="5944" w:author="Jujia Li" w:date="2025-08-12T09:14:00Z" w16du:dateUtc="2025-08-12T14:14:00Z"/>
          <w:rFonts w:ascii="Times New Roman" w:hAnsi="Times New Roman" w:cs="Times New Roman"/>
          <w:noProof/>
        </w:rPr>
      </w:pPr>
    </w:p>
    <w:p w14:paraId="1DB14C2A" w14:textId="77777777" w:rsidR="00A928FB" w:rsidRDefault="00A928FB" w:rsidP="00181C07">
      <w:pPr>
        <w:rPr>
          <w:ins w:id="5945" w:author="Jujia Li" w:date="2025-08-12T09:14:00Z" w16du:dateUtc="2025-08-12T14:14:00Z"/>
          <w:rFonts w:ascii="Times New Roman" w:hAnsi="Times New Roman" w:cs="Times New Roman"/>
          <w:noProof/>
        </w:rPr>
      </w:pPr>
    </w:p>
    <w:p w14:paraId="27582BB4" w14:textId="77777777" w:rsidR="00A928FB" w:rsidRDefault="00A928FB" w:rsidP="00181C07">
      <w:pPr>
        <w:rPr>
          <w:ins w:id="5946" w:author="Jujia Li" w:date="2025-07-21T17:56:00Z" w16du:dateUtc="2025-07-21T22:56:00Z"/>
          <w:rFonts w:ascii="Times New Roman" w:hAnsi="Times New Roman" w:cs="Times New Roman"/>
          <w:noProof/>
        </w:rPr>
      </w:pPr>
    </w:p>
    <w:p w14:paraId="16896012" w14:textId="79105493" w:rsidR="00F96139" w:rsidRPr="00E449A0" w:rsidRDefault="00F96139">
      <w:pPr>
        <w:spacing w:after="120" w:line="360" w:lineRule="auto"/>
        <w:contextualSpacing/>
        <w:jc w:val="center"/>
        <w:rPr>
          <w:ins w:id="5947" w:author="Jujia Li" w:date="2025-07-01T18:16:00Z" w16du:dateUtc="2025-07-01T23:16:00Z"/>
          <w:rFonts w:ascii="Times New Roman" w:hAnsi="Times New Roman" w:cs="Times New Roman"/>
          <w:b/>
          <w:bCs/>
          <w:noProof/>
          <w:rPrChange w:id="5948" w:author="Jujia Li" w:date="2025-07-01T18:16:00Z" w16du:dateUtc="2025-07-01T23:16:00Z">
            <w:rPr>
              <w:ins w:id="5949" w:author="Jujia Li" w:date="2025-07-01T18:16:00Z" w16du:dateUtc="2025-07-01T23:16:00Z"/>
              <w:rFonts w:ascii="Times New Roman" w:hAnsi="Times New Roman" w:cs="Times New Roman"/>
              <w:noProof/>
            </w:rPr>
          </w:rPrChange>
        </w:rPr>
        <w:pPrChange w:id="5950" w:author="Jujia Li" w:date="2025-07-21T17:51:00Z" w16du:dateUtc="2025-07-21T22:51:00Z">
          <w:pPr>
            <w:spacing w:after="0" w:line="480" w:lineRule="auto"/>
          </w:pPr>
        </w:pPrChange>
      </w:pPr>
      <w:ins w:id="5951" w:author="Jujia Li" w:date="2025-07-01T18:16:00Z" w16du:dateUtc="2025-07-01T23:16:00Z">
        <w:r w:rsidRPr="00E449A0">
          <w:rPr>
            <w:rFonts w:ascii="Times New Roman" w:hAnsi="Times New Roman" w:cs="Times New Roman"/>
            <w:b/>
            <w:bCs/>
            <w:noProof/>
            <w:rPrChange w:id="5952" w:author="Jujia Li" w:date="2025-07-01T18:16:00Z" w16du:dateUtc="2025-07-01T23:16:00Z">
              <w:rPr>
                <w:rFonts w:ascii="Times New Roman" w:hAnsi="Times New Roman" w:cs="Times New Roman"/>
                <w:noProof/>
              </w:rPr>
            </w:rPrChange>
          </w:rPr>
          <w:t>Appendix</w:t>
        </w:r>
      </w:ins>
      <w:ins w:id="5953" w:author="Jujia Li" w:date="2025-07-01T18:17:00Z" w16du:dateUtc="2025-07-01T23:17:00Z">
        <w:r w:rsidR="00B45BE9">
          <w:rPr>
            <w:rFonts w:ascii="Times New Roman" w:hAnsi="Times New Roman" w:cs="Times New Roman"/>
            <w:b/>
            <w:bCs/>
            <w:noProof/>
          </w:rPr>
          <w:t xml:space="preserve"> A</w:t>
        </w:r>
      </w:ins>
    </w:p>
    <w:p w14:paraId="2EC460C4" w14:textId="3AB889AC" w:rsidR="00F96139" w:rsidRPr="00DE3ECF" w:rsidRDefault="00F96139">
      <w:pPr>
        <w:spacing w:after="120" w:line="360" w:lineRule="auto"/>
        <w:contextualSpacing/>
        <w:rPr>
          <w:ins w:id="5954" w:author="Jujia Li" w:date="2025-07-01T18:16:00Z" w16du:dateUtc="2025-07-01T23:16:00Z"/>
          <w:rFonts w:ascii="Times New Roman" w:hAnsi="Times New Roman" w:cs="Times New Roman"/>
        </w:rPr>
        <w:pPrChange w:id="5955" w:author="Jujia Li" w:date="2025-07-21T17:51:00Z" w16du:dateUtc="2025-07-21T22:51:00Z">
          <w:pPr/>
        </w:pPrChange>
      </w:pPr>
      <w:ins w:id="5956" w:author="Jujia Li" w:date="2025-07-01T18:16:00Z" w16du:dateUtc="2025-07-01T23:16:00Z">
        <w:r w:rsidRPr="00DE3ECF">
          <w:rPr>
            <w:rFonts w:ascii="Times New Roman" w:hAnsi="Times New Roman" w:cs="Times New Roman"/>
          </w:rPr>
          <w:t xml:space="preserve">Table </w:t>
        </w:r>
        <w:r w:rsidR="00E449A0">
          <w:rPr>
            <w:rFonts w:ascii="Times New Roman" w:hAnsi="Times New Roman" w:cs="Times New Roman"/>
          </w:rPr>
          <w:t>A</w:t>
        </w:r>
        <w:r>
          <w:rPr>
            <w:rFonts w:ascii="Times New Roman" w:hAnsi="Times New Roman" w:cs="Times New Roman"/>
          </w:rPr>
          <w:t>1</w:t>
        </w:r>
        <w:r w:rsidRPr="00DE3ECF">
          <w:rPr>
            <w:rFonts w:ascii="Times New Roman" w:hAnsi="Times New Roman" w:cs="Times New Roman"/>
          </w:rPr>
          <w:t xml:space="preserve">. Global Moran’s </w:t>
        </w:r>
        <w:r>
          <w:rPr>
            <w:rFonts w:ascii="Times New Roman" w:hAnsi="Times New Roman" w:cs="Times New Roman"/>
          </w:rPr>
          <w:t>I of ER Visits (Total and Per Capita)</w:t>
        </w:r>
      </w:ins>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F96139" w:rsidRPr="004157A8" w14:paraId="14FFF94C" w14:textId="77777777" w:rsidTr="008D3FA0">
        <w:trPr>
          <w:trHeight w:val="20"/>
          <w:ins w:id="5957" w:author="Jujia Li" w:date="2025-07-01T18:16:00Z"/>
        </w:trPr>
        <w:tc>
          <w:tcPr>
            <w:tcW w:w="0" w:type="auto"/>
            <w:tcMar>
              <w:top w:w="75" w:type="dxa"/>
              <w:left w:w="75" w:type="dxa"/>
              <w:bottom w:w="75" w:type="dxa"/>
              <w:right w:w="75" w:type="dxa"/>
            </w:tcMar>
            <w:vAlign w:val="center"/>
          </w:tcPr>
          <w:p w14:paraId="3EC1105A" w14:textId="77777777" w:rsidR="00F96139" w:rsidRPr="00417426" w:rsidRDefault="00F96139">
            <w:pPr>
              <w:spacing w:after="120" w:line="360" w:lineRule="auto"/>
              <w:contextualSpacing/>
              <w:jc w:val="center"/>
              <w:rPr>
                <w:ins w:id="5958" w:author="Jujia Li" w:date="2025-07-01T18:16:00Z" w16du:dateUtc="2025-07-01T23:16:00Z"/>
                <w:rFonts w:ascii="Times New Roman" w:hAnsi="Times New Roman" w:cs="Times New Roman"/>
              </w:rPr>
              <w:pPrChange w:id="5959"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0F9D1BAC" w14:textId="77777777" w:rsidR="00F96139" w:rsidRPr="00417426" w:rsidRDefault="00F96139">
            <w:pPr>
              <w:spacing w:after="120" w:line="360" w:lineRule="auto"/>
              <w:contextualSpacing/>
              <w:jc w:val="center"/>
              <w:rPr>
                <w:ins w:id="5960" w:author="Jujia Li" w:date="2025-07-01T18:16:00Z" w16du:dateUtc="2025-07-01T23:16:00Z"/>
                <w:rFonts w:ascii="Times New Roman" w:hAnsi="Times New Roman" w:cs="Times New Roman"/>
              </w:rPr>
              <w:pPrChange w:id="5961" w:author="Jujia Li" w:date="2025-07-21T17:51:00Z" w16du:dateUtc="2025-07-21T22:51:00Z">
                <w:pPr>
                  <w:spacing w:after="0" w:line="240" w:lineRule="auto"/>
                  <w:jc w:val="center"/>
                </w:pPr>
              </w:pPrChange>
            </w:pPr>
          </w:p>
        </w:tc>
        <w:tc>
          <w:tcPr>
            <w:tcW w:w="1710" w:type="dxa"/>
            <w:vAlign w:val="center"/>
          </w:tcPr>
          <w:p w14:paraId="193B5A32" w14:textId="77777777" w:rsidR="00F96139" w:rsidRPr="00417426" w:rsidRDefault="00F96139">
            <w:pPr>
              <w:spacing w:after="120" w:line="360" w:lineRule="auto"/>
              <w:contextualSpacing/>
              <w:jc w:val="center"/>
              <w:rPr>
                <w:ins w:id="5962" w:author="Jujia Li" w:date="2025-07-01T18:16:00Z" w16du:dateUtc="2025-07-01T23:16:00Z"/>
                <w:rFonts w:ascii="Times New Roman" w:hAnsi="Times New Roman" w:cs="Times New Roman"/>
              </w:rPr>
              <w:pPrChange w:id="5963" w:author="Jujia Li" w:date="2025-07-21T17:51:00Z" w16du:dateUtc="2025-07-21T22:51:00Z">
                <w:pPr>
                  <w:spacing w:after="0" w:line="240" w:lineRule="auto"/>
                  <w:jc w:val="center"/>
                </w:pPr>
              </w:pPrChange>
            </w:pPr>
            <w:ins w:id="5964" w:author="Jujia Li" w:date="2025-07-01T18:16:00Z" w16du:dateUtc="2025-07-01T23:16:00Z">
              <w:r w:rsidRPr="00417426">
                <w:rPr>
                  <w:rFonts w:ascii="Times New Roman" w:hAnsi="Times New Roman" w:cs="Times New Roman"/>
                </w:rPr>
                <w:t>Per Capita</w:t>
              </w:r>
            </w:ins>
          </w:p>
        </w:tc>
      </w:tr>
      <w:tr w:rsidR="00F96139" w:rsidRPr="004157A8" w14:paraId="5BE7453A" w14:textId="77777777" w:rsidTr="008D3FA0">
        <w:trPr>
          <w:trHeight w:val="20"/>
          <w:ins w:id="5965" w:author="Jujia Li" w:date="2025-07-01T18:16:00Z"/>
        </w:trPr>
        <w:tc>
          <w:tcPr>
            <w:tcW w:w="0" w:type="auto"/>
            <w:tcMar>
              <w:top w:w="75" w:type="dxa"/>
              <w:left w:w="75" w:type="dxa"/>
              <w:bottom w:w="75" w:type="dxa"/>
              <w:right w:w="75" w:type="dxa"/>
            </w:tcMar>
            <w:vAlign w:val="center"/>
          </w:tcPr>
          <w:p w14:paraId="3B0B96E0" w14:textId="77777777" w:rsidR="00F96139" w:rsidRPr="00417426" w:rsidRDefault="00F96139">
            <w:pPr>
              <w:spacing w:after="120" w:line="360" w:lineRule="auto"/>
              <w:contextualSpacing/>
              <w:jc w:val="center"/>
              <w:rPr>
                <w:ins w:id="5966" w:author="Jujia Li" w:date="2025-07-01T18:16:00Z" w16du:dateUtc="2025-07-01T23:16:00Z"/>
                <w:rFonts w:ascii="Times New Roman" w:hAnsi="Times New Roman" w:cs="Times New Roman"/>
              </w:rPr>
              <w:pPrChange w:id="5967" w:author="Jujia Li" w:date="2025-07-21T17:51:00Z" w16du:dateUtc="2025-07-21T22:51:00Z">
                <w:pPr>
                  <w:spacing w:after="0" w:line="240" w:lineRule="auto"/>
                  <w:jc w:val="center"/>
                </w:pPr>
              </w:pPrChange>
            </w:pPr>
            <w:ins w:id="5968" w:author="Jujia Li" w:date="2025-07-01T18:16:00Z" w16du:dateUtc="2025-07-01T23:16:00Z">
              <w:r w:rsidRPr="00417426">
                <w:rPr>
                  <w:rFonts w:ascii="Times New Roman" w:hAnsi="Times New Roman" w:cs="Times New Roman"/>
                </w:rPr>
                <w:t>Moran's Index</w:t>
              </w:r>
            </w:ins>
          </w:p>
        </w:tc>
        <w:tc>
          <w:tcPr>
            <w:tcW w:w="960" w:type="dxa"/>
            <w:tcMar>
              <w:top w:w="75" w:type="dxa"/>
              <w:left w:w="75" w:type="dxa"/>
              <w:bottom w:w="75" w:type="dxa"/>
              <w:right w:w="75" w:type="dxa"/>
            </w:tcMar>
            <w:vAlign w:val="center"/>
          </w:tcPr>
          <w:p w14:paraId="46A7E70B" w14:textId="77777777" w:rsidR="00F96139" w:rsidRPr="00417426" w:rsidRDefault="00F96139">
            <w:pPr>
              <w:spacing w:after="120" w:line="360" w:lineRule="auto"/>
              <w:contextualSpacing/>
              <w:jc w:val="center"/>
              <w:rPr>
                <w:ins w:id="5969" w:author="Jujia Li" w:date="2025-07-01T18:16:00Z" w16du:dateUtc="2025-07-01T23:16:00Z"/>
                <w:rFonts w:ascii="Times New Roman" w:hAnsi="Times New Roman" w:cs="Times New Roman"/>
              </w:rPr>
              <w:pPrChange w:id="5970" w:author="Jujia Li" w:date="2025-07-21T17:51:00Z" w16du:dateUtc="2025-07-21T22:51:00Z">
                <w:pPr>
                  <w:spacing w:after="0" w:line="240" w:lineRule="auto"/>
                  <w:jc w:val="center"/>
                </w:pPr>
              </w:pPrChange>
            </w:pPr>
          </w:p>
        </w:tc>
        <w:tc>
          <w:tcPr>
            <w:tcW w:w="1710" w:type="dxa"/>
            <w:vAlign w:val="center"/>
          </w:tcPr>
          <w:p w14:paraId="32575867" w14:textId="77777777" w:rsidR="00F96139" w:rsidRPr="00417426" w:rsidRDefault="00F96139">
            <w:pPr>
              <w:spacing w:after="120" w:line="360" w:lineRule="auto"/>
              <w:contextualSpacing/>
              <w:jc w:val="center"/>
              <w:rPr>
                <w:ins w:id="5971" w:author="Jujia Li" w:date="2025-07-01T18:16:00Z" w16du:dateUtc="2025-07-01T23:16:00Z"/>
                <w:rFonts w:ascii="Times New Roman" w:hAnsi="Times New Roman" w:cs="Times New Roman"/>
              </w:rPr>
              <w:pPrChange w:id="5972" w:author="Jujia Li" w:date="2025-07-21T17:51:00Z" w16du:dateUtc="2025-07-21T22:51:00Z">
                <w:pPr>
                  <w:spacing w:after="0" w:line="240" w:lineRule="auto"/>
                  <w:jc w:val="center"/>
                </w:pPr>
              </w:pPrChange>
            </w:pPr>
            <w:ins w:id="5973" w:author="Jujia Li" w:date="2025-07-01T18:16:00Z" w16du:dateUtc="2025-07-01T23:16:00Z">
              <w:r w:rsidRPr="00417426">
                <w:rPr>
                  <w:rFonts w:ascii="Times New Roman" w:hAnsi="Times New Roman" w:cs="Times New Roman"/>
                </w:rPr>
                <w:t>0.206</w:t>
              </w:r>
            </w:ins>
          </w:p>
        </w:tc>
      </w:tr>
      <w:tr w:rsidR="00F96139" w:rsidRPr="004157A8" w14:paraId="0BEEBA24" w14:textId="77777777" w:rsidTr="008D3FA0">
        <w:trPr>
          <w:trHeight w:val="20"/>
          <w:ins w:id="5974" w:author="Jujia Li" w:date="2025-07-01T18:16:00Z"/>
        </w:trPr>
        <w:tc>
          <w:tcPr>
            <w:tcW w:w="0" w:type="auto"/>
            <w:tcMar>
              <w:top w:w="75" w:type="dxa"/>
              <w:left w:w="75" w:type="dxa"/>
              <w:bottom w:w="75" w:type="dxa"/>
              <w:right w:w="75" w:type="dxa"/>
            </w:tcMar>
            <w:vAlign w:val="center"/>
            <w:hideMark/>
          </w:tcPr>
          <w:p w14:paraId="5257ABCB" w14:textId="77777777" w:rsidR="00F96139" w:rsidRPr="00417426" w:rsidRDefault="00F96139">
            <w:pPr>
              <w:spacing w:after="120" w:line="360" w:lineRule="auto"/>
              <w:contextualSpacing/>
              <w:jc w:val="center"/>
              <w:rPr>
                <w:ins w:id="5975" w:author="Jujia Li" w:date="2025-07-01T18:16:00Z" w16du:dateUtc="2025-07-01T23:16:00Z"/>
                <w:rFonts w:ascii="Times New Roman" w:hAnsi="Times New Roman" w:cs="Times New Roman"/>
              </w:rPr>
              <w:pPrChange w:id="5976" w:author="Jujia Li" w:date="2025-07-21T17:51:00Z" w16du:dateUtc="2025-07-21T22:51:00Z">
                <w:pPr>
                  <w:spacing w:after="0" w:line="240" w:lineRule="auto"/>
                  <w:jc w:val="center"/>
                </w:pPr>
              </w:pPrChange>
            </w:pPr>
            <w:ins w:id="5977" w:author="Jujia Li" w:date="2025-07-01T18:16:00Z" w16du:dateUtc="2025-07-01T23:16:00Z">
              <w:r w:rsidRPr="00417426">
                <w:rPr>
                  <w:rFonts w:ascii="Times New Roman" w:hAnsi="Times New Roman" w:cs="Times New Roman"/>
                </w:rPr>
                <w:t>Expected Index</w:t>
              </w:r>
            </w:ins>
          </w:p>
        </w:tc>
        <w:tc>
          <w:tcPr>
            <w:tcW w:w="960" w:type="dxa"/>
            <w:tcMar>
              <w:top w:w="75" w:type="dxa"/>
              <w:left w:w="75" w:type="dxa"/>
              <w:bottom w:w="75" w:type="dxa"/>
              <w:right w:w="75" w:type="dxa"/>
            </w:tcMar>
            <w:vAlign w:val="center"/>
            <w:hideMark/>
          </w:tcPr>
          <w:p w14:paraId="08666FE7" w14:textId="77777777" w:rsidR="00F96139" w:rsidRPr="00417426" w:rsidRDefault="00F96139">
            <w:pPr>
              <w:spacing w:after="120" w:line="360" w:lineRule="auto"/>
              <w:contextualSpacing/>
              <w:jc w:val="center"/>
              <w:rPr>
                <w:ins w:id="5978" w:author="Jujia Li" w:date="2025-07-01T18:16:00Z" w16du:dateUtc="2025-07-01T23:16:00Z"/>
                <w:rFonts w:ascii="Times New Roman" w:hAnsi="Times New Roman" w:cs="Times New Roman"/>
              </w:rPr>
              <w:pPrChange w:id="5979" w:author="Jujia Li" w:date="2025-07-21T17:51:00Z" w16du:dateUtc="2025-07-21T22:51:00Z">
                <w:pPr>
                  <w:spacing w:after="0" w:line="240" w:lineRule="auto"/>
                  <w:jc w:val="center"/>
                </w:pPr>
              </w:pPrChange>
            </w:pPr>
          </w:p>
        </w:tc>
        <w:tc>
          <w:tcPr>
            <w:tcW w:w="1710" w:type="dxa"/>
            <w:vAlign w:val="center"/>
          </w:tcPr>
          <w:p w14:paraId="5CDFACA2" w14:textId="77777777" w:rsidR="00F96139" w:rsidRPr="00417426" w:rsidRDefault="00F96139">
            <w:pPr>
              <w:spacing w:after="120" w:line="360" w:lineRule="auto"/>
              <w:contextualSpacing/>
              <w:jc w:val="center"/>
              <w:rPr>
                <w:ins w:id="5980" w:author="Jujia Li" w:date="2025-07-01T18:16:00Z" w16du:dateUtc="2025-07-01T23:16:00Z"/>
                <w:rFonts w:ascii="Times New Roman" w:hAnsi="Times New Roman" w:cs="Times New Roman"/>
              </w:rPr>
              <w:pPrChange w:id="5981" w:author="Jujia Li" w:date="2025-07-21T17:51:00Z" w16du:dateUtc="2025-07-21T22:51:00Z">
                <w:pPr>
                  <w:spacing w:after="0" w:line="240" w:lineRule="auto"/>
                  <w:jc w:val="center"/>
                </w:pPr>
              </w:pPrChange>
            </w:pPr>
            <w:ins w:id="5982" w:author="Jujia Li" w:date="2025-07-01T18:16:00Z" w16du:dateUtc="2025-07-01T23:16:00Z">
              <w:r w:rsidRPr="00417426">
                <w:rPr>
                  <w:rFonts w:ascii="Times New Roman" w:hAnsi="Times New Roman" w:cs="Times New Roman"/>
                </w:rPr>
                <w:t>-0.048</w:t>
              </w:r>
            </w:ins>
          </w:p>
        </w:tc>
      </w:tr>
      <w:tr w:rsidR="00F96139" w:rsidRPr="004157A8" w14:paraId="12B81238" w14:textId="77777777" w:rsidTr="008D3FA0">
        <w:trPr>
          <w:trHeight w:val="20"/>
          <w:ins w:id="5983" w:author="Jujia Li" w:date="2025-07-01T18:16:00Z"/>
        </w:trPr>
        <w:tc>
          <w:tcPr>
            <w:tcW w:w="0" w:type="auto"/>
            <w:tcMar>
              <w:top w:w="75" w:type="dxa"/>
              <w:left w:w="75" w:type="dxa"/>
              <w:bottom w:w="75" w:type="dxa"/>
              <w:right w:w="75" w:type="dxa"/>
            </w:tcMar>
            <w:vAlign w:val="center"/>
            <w:hideMark/>
          </w:tcPr>
          <w:p w14:paraId="6067B125" w14:textId="77777777" w:rsidR="00F96139" w:rsidRPr="00417426" w:rsidRDefault="00F96139">
            <w:pPr>
              <w:spacing w:after="120" w:line="360" w:lineRule="auto"/>
              <w:contextualSpacing/>
              <w:jc w:val="center"/>
              <w:rPr>
                <w:ins w:id="5984" w:author="Jujia Li" w:date="2025-07-01T18:16:00Z" w16du:dateUtc="2025-07-01T23:16:00Z"/>
                <w:rFonts w:ascii="Times New Roman" w:hAnsi="Times New Roman" w:cs="Times New Roman"/>
              </w:rPr>
              <w:pPrChange w:id="5985" w:author="Jujia Li" w:date="2025-07-21T17:51:00Z" w16du:dateUtc="2025-07-21T22:51:00Z">
                <w:pPr>
                  <w:spacing w:after="0" w:line="240" w:lineRule="auto"/>
                  <w:jc w:val="center"/>
                </w:pPr>
              </w:pPrChange>
            </w:pPr>
            <w:ins w:id="5986" w:author="Jujia Li" w:date="2025-07-01T18:16:00Z" w16du:dateUtc="2025-07-01T23:16:00Z">
              <w:r w:rsidRPr="00417426">
                <w:rPr>
                  <w:rFonts w:ascii="Times New Roman" w:hAnsi="Times New Roman" w:cs="Times New Roman"/>
                </w:rPr>
                <w:t>Variance</w:t>
              </w:r>
            </w:ins>
          </w:p>
        </w:tc>
        <w:tc>
          <w:tcPr>
            <w:tcW w:w="960" w:type="dxa"/>
            <w:tcMar>
              <w:top w:w="75" w:type="dxa"/>
              <w:left w:w="75" w:type="dxa"/>
              <w:bottom w:w="75" w:type="dxa"/>
              <w:right w:w="75" w:type="dxa"/>
            </w:tcMar>
            <w:vAlign w:val="center"/>
            <w:hideMark/>
          </w:tcPr>
          <w:p w14:paraId="0503CFE2" w14:textId="77777777" w:rsidR="00F96139" w:rsidRPr="00417426" w:rsidRDefault="00F96139">
            <w:pPr>
              <w:spacing w:after="120" w:line="360" w:lineRule="auto"/>
              <w:contextualSpacing/>
              <w:jc w:val="center"/>
              <w:rPr>
                <w:ins w:id="5987" w:author="Jujia Li" w:date="2025-07-01T18:16:00Z" w16du:dateUtc="2025-07-01T23:16:00Z"/>
                <w:rFonts w:ascii="Times New Roman" w:hAnsi="Times New Roman" w:cs="Times New Roman"/>
              </w:rPr>
              <w:pPrChange w:id="5988" w:author="Jujia Li" w:date="2025-07-21T17:51:00Z" w16du:dateUtc="2025-07-21T22:51:00Z">
                <w:pPr>
                  <w:spacing w:after="0" w:line="240" w:lineRule="auto"/>
                  <w:jc w:val="center"/>
                </w:pPr>
              </w:pPrChange>
            </w:pPr>
          </w:p>
        </w:tc>
        <w:tc>
          <w:tcPr>
            <w:tcW w:w="1710" w:type="dxa"/>
            <w:vAlign w:val="center"/>
          </w:tcPr>
          <w:p w14:paraId="7E4AB2BE" w14:textId="77777777" w:rsidR="00F96139" w:rsidRPr="00417426" w:rsidRDefault="00F96139">
            <w:pPr>
              <w:spacing w:after="120" w:line="360" w:lineRule="auto"/>
              <w:contextualSpacing/>
              <w:jc w:val="center"/>
              <w:rPr>
                <w:ins w:id="5989" w:author="Jujia Li" w:date="2025-07-01T18:16:00Z" w16du:dateUtc="2025-07-01T23:16:00Z"/>
                <w:rFonts w:ascii="Times New Roman" w:hAnsi="Times New Roman" w:cs="Times New Roman"/>
              </w:rPr>
              <w:pPrChange w:id="5990" w:author="Jujia Li" w:date="2025-07-21T17:51:00Z" w16du:dateUtc="2025-07-21T22:51:00Z">
                <w:pPr>
                  <w:spacing w:after="0" w:line="240" w:lineRule="auto"/>
                  <w:jc w:val="center"/>
                </w:pPr>
              </w:pPrChange>
            </w:pPr>
            <w:ins w:id="5991" w:author="Jujia Li" w:date="2025-07-01T18:16:00Z" w16du:dateUtc="2025-07-01T23:16:00Z">
              <w:r w:rsidRPr="00417426">
                <w:rPr>
                  <w:rFonts w:ascii="Times New Roman" w:hAnsi="Times New Roman" w:cs="Times New Roman"/>
                </w:rPr>
                <w:t>0.035</w:t>
              </w:r>
            </w:ins>
          </w:p>
        </w:tc>
      </w:tr>
      <w:tr w:rsidR="00F96139" w:rsidRPr="004157A8" w14:paraId="12766E4A" w14:textId="77777777" w:rsidTr="008D3FA0">
        <w:trPr>
          <w:trHeight w:val="20"/>
          <w:ins w:id="5992" w:author="Jujia Li" w:date="2025-07-01T18:16:00Z"/>
        </w:trPr>
        <w:tc>
          <w:tcPr>
            <w:tcW w:w="0" w:type="auto"/>
            <w:tcMar>
              <w:top w:w="75" w:type="dxa"/>
              <w:left w:w="75" w:type="dxa"/>
              <w:bottom w:w="75" w:type="dxa"/>
              <w:right w:w="75" w:type="dxa"/>
            </w:tcMar>
            <w:vAlign w:val="center"/>
            <w:hideMark/>
          </w:tcPr>
          <w:p w14:paraId="3A9FB71A" w14:textId="77777777" w:rsidR="00F96139" w:rsidRPr="004157A8" w:rsidRDefault="00F96139">
            <w:pPr>
              <w:spacing w:after="120" w:line="360" w:lineRule="auto"/>
              <w:contextualSpacing/>
              <w:jc w:val="center"/>
              <w:rPr>
                <w:ins w:id="5993" w:author="Jujia Li" w:date="2025-07-01T18:16:00Z" w16du:dateUtc="2025-07-01T23:16:00Z"/>
                <w:rFonts w:ascii="Times New Roman" w:hAnsi="Times New Roman" w:cs="Times New Roman"/>
              </w:rPr>
              <w:pPrChange w:id="5994" w:author="Jujia Li" w:date="2025-07-21T17:51:00Z" w16du:dateUtc="2025-07-21T22:51:00Z">
                <w:pPr>
                  <w:spacing w:after="0" w:line="240" w:lineRule="auto"/>
                  <w:jc w:val="center"/>
                </w:pPr>
              </w:pPrChange>
            </w:pPr>
            <w:ins w:id="5995" w:author="Jujia Li" w:date="2025-07-01T18:16:00Z" w16du:dateUtc="2025-07-01T23:16:00Z">
              <w:r w:rsidRPr="004157A8">
                <w:rPr>
                  <w:rFonts w:ascii="Times New Roman" w:hAnsi="Times New Roman" w:cs="Times New Roman"/>
                </w:rPr>
                <w:t>z-score</w:t>
              </w:r>
            </w:ins>
          </w:p>
        </w:tc>
        <w:tc>
          <w:tcPr>
            <w:tcW w:w="960" w:type="dxa"/>
            <w:tcMar>
              <w:top w:w="75" w:type="dxa"/>
              <w:left w:w="75" w:type="dxa"/>
              <w:bottom w:w="75" w:type="dxa"/>
              <w:right w:w="75" w:type="dxa"/>
            </w:tcMar>
            <w:vAlign w:val="center"/>
            <w:hideMark/>
          </w:tcPr>
          <w:p w14:paraId="1C40223C" w14:textId="77777777" w:rsidR="00F96139" w:rsidRPr="004157A8" w:rsidRDefault="00F96139">
            <w:pPr>
              <w:spacing w:after="120" w:line="360" w:lineRule="auto"/>
              <w:contextualSpacing/>
              <w:jc w:val="center"/>
              <w:rPr>
                <w:ins w:id="5996" w:author="Jujia Li" w:date="2025-07-01T18:16:00Z" w16du:dateUtc="2025-07-01T23:16:00Z"/>
                <w:rFonts w:ascii="Times New Roman" w:hAnsi="Times New Roman" w:cs="Times New Roman"/>
              </w:rPr>
              <w:pPrChange w:id="5997" w:author="Jujia Li" w:date="2025-07-21T17:51:00Z" w16du:dateUtc="2025-07-21T22:51:00Z">
                <w:pPr>
                  <w:spacing w:after="0" w:line="240" w:lineRule="auto"/>
                  <w:jc w:val="center"/>
                </w:pPr>
              </w:pPrChange>
            </w:pPr>
          </w:p>
        </w:tc>
        <w:tc>
          <w:tcPr>
            <w:tcW w:w="1710" w:type="dxa"/>
            <w:vAlign w:val="center"/>
          </w:tcPr>
          <w:p w14:paraId="636E1DB4" w14:textId="77777777" w:rsidR="00F96139" w:rsidRPr="004157A8" w:rsidRDefault="00F96139">
            <w:pPr>
              <w:spacing w:after="120" w:line="360" w:lineRule="auto"/>
              <w:contextualSpacing/>
              <w:jc w:val="center"/>
              <w:rPr>
                <w:ins w:id="5998" w:author="Jujia Li" w:date="2025-07-01T18:16:00Z" w16du:dateUtc="2025-07-01T23:16:00Z"/>
              </w:rPr>
              <w:pPrChange w:id="5999" w:author="Jujia Li" w:date="2025-07-21T17:51:00Z" w16du:dateUtc="2025-07-21T22:51:00Z">
                <w:pPr>
                  <w:spacing w:after="0" w:line="240" w:lineRule="auto"/>
                  <w:jc w:val="center"/>
                </w:pPr>
              </w:pPrChange>
            </w:pPr>
            <w:ins w:id="6000" w:author="Jujia Li" w:date="2025-07-01T18:16:00Z" w16du:dateUtc="2025-07-01T23:16:00Z">
              <w:r w:rsidRPr="004157A8">
                <w:rPr>
                  <w:rFonts w:ascii="Times New Roman" w:hAnsi="Times New Roman" w:cs="Times New Roman"/>
                </w:rPr>
                <w:t>1.355</w:t>
              </w:r>
            </w:ins>
          </w:p>
        </w:tc>
      </w:tr>
      <w:tr w:rsidR="00F96139" w:rsidRPr="004157A8" w14:paraId="3C5C17DF" w14:textId="77777777" w:rsidTr="008D3FA0">
        <w:trPr>
          <w:trHeight w:val="20"/>
          <w:ins w:id="6001" w:author="Jujia Li" w:date="2025-07-01T18:16:00Z"/>
        </w:trPr>
        <w:tc>
          <w:tcPr>
            <w:tcW w:w="0" w:type="auto"/>
            <w:tcMar>
              <w:top w:w="75" w:type="dxa"/>
              <w:left w:w="75" w:type="dxa"/>
              <w:bottom w:w="75" w:type="dxa"/>
              <w:right w:w="75" w:type="dxa"/>
            </w:tcMar>
            <w:vAlign w:val="center"/>
            <w:hideMark/>
          </w:tcPr>
          <w:p w14:paraId="6471D5F0" w14:textId="77777777" w:rsidR="00F96139" w:rsidRPr="004157A8" w:rsidRDefault="00F96139">
            <w:pPr>
              <w:spacing w:after="120" w:line="360" w:lineRule="auto"/>
              <w:contextualSpacing/>
              <w:jc w:val="center"/>
              <w:rPr>
                <w:ins w:id="6002" w:author="Jujia Li" w:date="2025-07-01T18:16:00Z" w16du:dateUtc="2025-07-01T23:16:00Z"/>
                <w:rFonts w:ascii="Times New Roman" w:hAnsi="Times New Roman" w:cs="Times New Roman"/>
              </w:rPr>
              <w:pPrChange w:id="6003" w:author="Jujia Li" w:date="2025-07-21T17:51:00Z" w16du:dateUtc="2025-07-21T22:51:00Z">
                <w:pPr>
                  <w:spacing w:after="0" w:line="240" w:lineRule="auto"/>
                  <w:jc w:val="center"/>
                </w:pPr>
              </w:pPrChange>
            </w:pPr>
            <w:ins w:id="6004" w:author="Jujia Li" w:date="2025-07-01T18:16:00Z" w16du:dateUtc="2025-07-01T23:16:00Z">
              <w:r w:rsidRPr="004157A8">
                <w:rPr>
                  <w:rFonts w:ascii="Times New Roman" w:hAnsi="Times New Roman" w:cs="Times New Roman"/>
                </w:rPr>
                <w:t>p-value</w:t>
              </w:r>
            </w:ins>
          </w:p>
        </w:tc>
        <w:tc>
          <w:tcPr>
            <w:tcW w:w="960" w:type="dxa"/>
            <w:tcMar>
              <w:top w:w="75" w:type="dxa"/>
              <w:left w:w="75" w:type="dxa"/>
              <w:bottom w:w="75" w:type="dxa"/>
              <w:right w:w="75" w:type="dxa"/>
            </w:tcMar>
            <w:vAlign w:val="center"/>
            <w:hideMark/>
          </w:tcPr>
          <w:p w14:paraId="7E2935D8" w14:textId="77777777" w:rsidR="00F96139" w:rsidRPr="004157A8" w:rsidRDefault="00F96139">
            <w:pPr>
              <w:spacing w:after="120" w:line="360" w:lineRule="auto"/>
              <w:contextualSpacing/>
              <w:jc w:val="center"/>
              <w:rPr>
                <w:ins w:id="6005" w:author="Jujia Li" w:date="2025-07-01T18:16:00Z" w16du:dateUtc="2025-07-01T23:16:00Z"/>
                <w:rFonts w:ascii="Times New Roman" w:hAnsi="Times New Roman" w:cs="Times New Roman"/>
              </w:rPr>
              <w:pPrChange w:id="6006" w:author="Jujia Li" w:date="2025-07-21T17:51:00Z" w16du:dateUtc="2025-07-21T22:51:00Z">
                <w:pPr>
                  <w:spacing w:after="0" w:line="240" w:lineRule="auto"/>
                  <w:jc w:val="center"/>
                </w:pPr>
              </w:pPrChange>
            </w:pPr>
          </w:p>
        </w:tc>
        <w:tc>
          <w:tcPr>
            <w:tcW w:w="1710" w:type="dxa"/>
            <w:vAlign w:val="center"/>
          </w:tcPr>
          <w:p w14:paraId="0E03A19F" w14:textId="77777777" w:rsidR="00F96139" w:rsidRPr="004157A8" w:rsidRDefault="00F96139">
            <w:pPr>
              <w:spacing w:after="120" w:line="360" w:lineRule="auto"/>
              <w:contextualSpacing/>
              <w:jc w:val="center"/>
              <w:rPr>
                <w:ins w:id="6007" w:author="Jujia Li" w:date="2025-07-01T18:16:00Z" w16du:dateUtc="2025-07-01T23:16:00Z"/>
              </w:rPr>
              <w:pPrChange w:id="6008" w:author="Jujia Li" w:date="2025-07-21T17:51:00Z" w16du:dateUtc="2025-07-21T22:51:00Z">
                <w:pPr>
                  <w:spacing w:after="0" w:line="240" w:lineRule="auto"/>
                  <w:jc w:val="center"/>
                </w:pPr>
              </w:pPrChange>
            </w:pPr>
            <w:ins w:id="6009" w:author="Jujia Li" w:date="2025-07-01T18:16:00Z" w16du:dateUtc="2025-07-01T23:16:00Z">
              <w:r w:rsidRPr="004157A8">
                <w:rPr>
                  <w:rFonts w:ascii="Times New Roman" w:hAnsi="Times New Roman" w:cs="Times New Roman"/>
                </w:rPr>
                <w:t>0.175</w:t>
              </w:r>
            </w:ins>
          </w:p>
        </w:tc>
      </w:tr>
    </w:tbl>
    <w:p w14:paraId="790268AB" w14:textId="77777777" w:rsidR="00F96139" w:rsidRDefault="00F96139">
      <w:pPr>
        <w:spacing w:after="120" w:line="360" w:lineRule="auto"/>
        <w:contextualSpacing/>
        <w:rPr>
          <w:ins w:id="6010" w:author="Jujia Li" w:date="2025-07-01T18:18:00Z" w16du:dateUtc="2025-07-01T23:18:00Z"/>
          <w:rFonts w:ascii="Times New Roman" w:hAnsi="Times New Roman" w:cs="Times New Roman"/>
          <w:noProof/>
        </w:rPr>
        <w:pPrChange w:id="6011" w:author="Jujia Li" w:date="2025-07-21T17:51:00Z" w16du:dateUtc="2025-07-21T22:51:00Z">
          <w:pPr>
            <w:spacing w:after="0" w:line="480" w:lineRule="auto"/>
          </w:pPr>
        </w:pPrChange>
      </w:pPr>
    </w:p>
    <w:p w14:paraId="0EA42A5E" w14:textId="6382A2D3" w:rsidR="009B15C1" w:rsidRPr="00DE3ECF" w:rsidRDefault="009B15C1">
      <w:pPr>
        <w:spacing w:after="120" w:line="360" w:lineRule="auto"/>
        <w:contextualSpacing/>
        <w:rPr>
          <w:ins w:id="6012" w:author="Jujia Li" w:date="2025-07-01T18:18:00Z" w16du:dateUtc="2025-07-01T23:18:00Z"/>
          <w:rFonts w:ascii="Times New Roman" w:hAnsi="Times New Roman" w:cs="Times New Roman"/>
        </w:rPr>
        <w:pPrChange w:id="6013" w:author="Jujia Li" w:date="2025-07-21T17:51:00Z" w16du:dateUtc="2025-07-21T22:51:00Z">
          <w:pPr/>
        </w:pPrChange>
      </w:pPr>
      <w:ins w:id="6014" w:author="Jujia Li" w:date="2025-07-01T18:18:00Z" w16du:dateUtc="2025-07-01T23:18:00Z">
        <w:r>
          <w:rPr>
            <w:rFonts w:ascii="Times New Roman" w:hAnsi="Times New Roman" w:cs="Times New Roman"/>
          </w:rPr>
          <w:t xml:space="preserve">Figure A1. </w:t>
        </w:r>
        <w:r w:rsidRPr="00DE3ECF">
          <w:rPr>
            <w:rFonts w:ascii="Times New Roman" w:hAnsi="Times New Roman" w:cs="Times New Roman"/>
          </w:rPr>
          <w:t>Hot Spot Analysis (Geti-Ord Gi*)</w:t>
        </w:r>
        <w:r>
          <w:rPr>
            <w:rFonts w:ascii="Times New Roman" w:hAnsi="Times New Roman" w:cs="Times New Roman"/>
          </w:rPr>
          <w:t xml:space="preserve"> of ER Visits (</w:t>
        </w:r>
      </w:ins>
      <w:ins w:id="6015" w:author="Jujia Li" w:date="2025-07-01T18:19:00Z" w16du:dateUtc="2025-07-01T23:19:00Z">
        <w:r w:rsidR="00053FE7">
          <w:rPr>
            <w:rFonts w:ascii="Times New Roman" w:hAnsi="Times New Roman" w:cs="Times New Roman"/>
          </w:rPr>
          <w:t xml:space="preserve">Total and </w:t>
        </w:r>
      </w:ins>
      <w:ins w:id="6016" w:author="Jujia Li" w:date="2025-07-01T18:18:00Z" w16du:dateUtc="2025-07-01T23:18:00Z">
        <w:r>
          <w:rPr>
            <w:rFonts w:ascii="Times New Roman" w:hAnsi="Times New Roman" w:cs="Times New Roman"/>
          </w:rPr>
          <w:t>Per Capita)</w:t>
        </w:r>
      </w:ins>
    </w:p>
    <w:p w14:paraId="4AFA0E79" w14:textId="77777777" w:rsidR="009B15C1" w:rsidRDefault="009B15C1">
      <w:pPr>
        <w:spacing w:after="120" w:line="360" w:lineRule="auto"/>
        <w:contextualSpacing/>
        <w:rPr>
          <w:ins w:id="6017" w:author="Jujia Li" w:date="2025-07-01T18:18:00Z" w16du:dateUtc="2025-07-01T23:18:00Z"/>
          <w:rFonts w:ascii="Times New Roman" w:hAnsi="Times New Roman" w:cs="Times New Roman"/>
          <w:b/>
          <w:bCs/>
        </w:rPr>
        <w:pPrChange w:id="6018" w:author="Jujia Li" w:date="2025-07-21T17:51:00Z" w16du:dateUtc="2025-07-21T22:51:00Z">
          <w:pPr/>
        </w:pPrChange>
      </w:pPr>
      <w:ins w:id="6019" w:author="Jujia Li" w:date="2025-07-01T18:18:00Z" w16du:dateUtc="2025-07-01T23:18:00Z">
        <w:r>
          <w:rPr>
            <w:rFonts w:ascii="Times New Roman" w:hAnsi="Times New Roman" w:cs="Times New Roman"/>
            <w:b/>
            <w:bCs/>
            <w:noProof/>
          </w:rPr>
          <w:drawing>
            <wp:inline distT="0" distB="0" distL="0" distR="0" wp14:anchorId="38585D82" wp14:editId="3108044B">
              <wp:extent cx="2646809" cy="1828800"/>
              <wp:effectExtent l="0" t="0" r="1270" b="0"/>
              <wp:docPr id="524565589"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31">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rPr>
          <w:drawing>
            <wp:inline distT="0" distB="0" distL="0" distR="0" wp14:anchorId="1B997057" wp14:editId="68776AD5">
              <wp:extent cx="2839115" cy="1828800"/>
              <wp:effectExtent l="0" t="0" r="0" b="0"/>
              <wp:docPr id="420890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30">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760A05E1" w14:textId="77777777" w:rsidR="009B15C1" w:rsidRPr="00F2636B" w:rsidRDefault="009B15C1">
      <w:pPr>
        <w:spacing w:after="120" w:line="360" w:lineRule="auto"/>
        <w:ind w:left="720" w:firstLine="720"/>
        <w:contextualSpacing/>
        <w:rPr>
          <w:ins w:id="6020" w:author="Jujia Li" w:date="2025-07-01T18:18:00Z" w16du:dateUtc="2025-07-01T23:18:00Z"/>
          <w:rFonts w:ascii="Times New Roman" w:hAnsi="Times New Roman" w:cs="Times New Roman"/>
        </w:rPr>
        <w:pPrChange w:id="6021" w:author="Jujia Li" w:date="2025-07-21T17:51:00Z" w16du:dateUtc="2025-07-21T22:51:00Z">
          <w:pPr>
            <w:ind w:left="720" w:firstLine="720"/>
          </w:pPr>
        </w:pPrChange>
      </w:pPr>
      <w:ins w:id="6022" w:author="Jujia Li" w:date="2025-07-01T18:18:00Z" w16du:dateUtc="2025-07-01T23:18:00Z">
        <w:r w:rsidRPr="00F2636B">
          <w:rPr>
            <w:rFonts w:ascii="Times New Roman" w:hAnsi="Times New Roman" w:cs="Times New Roman"/>
          </w:rPr>
          <w:t>(</w:t>
        </w:r>
        <w:r>
          <w:rPr>
            <w:rFonts w:ascii="Times New Roman" w:hAnsi="Times New Roman" w:cs="Times New Roman"/>
          </w:rPr>
          <w:t>a</w:t>
        </w:r>
        <w:r w:rsidRPr="00F2636B">
          <w:rPr>
            <w:rFonts w:ascii="Times New Roman" w:hAnsi="Times New Roman" w:cs="Times New Roman"/>
          </w:rPr>
          <w:t>)</w:t>
        </w:r>
        <w:r>
          <w:rPr>
            <w:rFonts w:ascii="Times New Roman" w:hAnsi="Times New Roman" w:cs="Times New Roman"/>
          </w:rPr>
          <w:t xml:space="preserve"> </w:t>
        </w:r>
        <w:r w:rsidRPr="00F2636B">
          <w:rPr>
            <w:rFonts w:ascii="Times New Roman" w:hAnsi="Times New Roman" w:cs="Times New Roman"/>
          </w:rPr>
          <w:t>Total ER Visits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F2636B">
          <w:rPr>
            <w:rFonts w:ascii="Times New Roman" w:hAnsi="Times New Roman" w:cs="Times New Roman"/>
          </w:rPr>
          <w:t>(</w:t>
        </w:r>
        <w:r>
          <w:rPr>
            <w:rFonts w:ascii="Times New Roman" w:hAnsi="Times New Roman" w:cs="Times New Roman"/>
          </w:rPr>
          <w:t>b) Per Capita</w:t>
        </w:r>
        <w:r w:rsidRPr="00F2636B">
          <w:rPr>
            <w:rFonts w:ascii="Times New Roman" w:hAnsi="Times New Roman" w:cs="Times New Roman"/>
          </w:rPr>
          <w:t xml:space="preserve"> ER Visits</w:t>
        </w:r>
      </w:ins>
    </w:p>
    <w:p w14:paraId="79908557" w14:textId="77777777" w:rsidR="009B15C1" w:rsidRDefault="009B15C1">
      <w:pPr>
        <w:spacing w:after="120" w:line="360" w:lineRule="auto"/>
        <w:contextualSpacing/>
        <w:rPr>
          <w:ins w:id="6023" w:author="Jujia Li" w:date="2025-07-01T18:18:00Z" w16du:dateUtc="2025-07-01T23:18:00Z"/>
          <w:rFonts w:ascii="Times New Roman" w:hAnsi="Times New Roman" w:cs="Times New Roman"/>
        </w:rPr>
        <w:pPrChange w:id="6024" w:author="Jujia Li" w:date="2025-07-21T17:51:00Z" w16du:dateUtc="2025-07-21T22:51:00Z">
          <w:pPr/>
        </w:pPrChange>
      </w:pPr>
      <w:ins w:id="6025" w:author="Jujia Li" w:date="2025-07-01T18:18:00Z" w16du:dateUtc="2025-07-01T23:18:00Z">
        <w:r>
          <w:rPr>
            <w:rFonts w:ascii="Times New Roman" w:hAnsi="Times New Roman" w:cs="Times New Roman"/>
            <w:b/>
            <w:bCs/>
          </w:rPr>
          <w:tab/>
        </w:r>
        <w:r w:rsidRPr="00A23AE0">
          <w:rPr>
            <w:rFonts w:ascii="Times New Roman" w:hAnsi="Times New Roman" w:cs="Times New Roman"/>
          </w:rPr>
          <w:t xml:space="preserve">A closer examination of total ER visit counts (Figure </w:t>
        </w:r>
        <w:r>
          <w:rPr>
            <w:rFonts w:ascii="Times New Roman" w:hAnsi="Times New Roman" w:cs="Times New Roman"/>
          </w:rPr>
          <w:t>6</w:t>
        </w:r>
        <w:r w:rsidRPr="00A23AE0">
          <w:rPr>
            <w:rFonts w:ascii="Times New Roman" w:hAnsi="Times New Roman" w:cs="Times New Roman"/>
          </w:rPr>
          <w:t xml:space="preserve">(a)) reveals a potential hot spot in Jefferson and Shelby counties. However, this clustering is likely influenced by the high population density in these areas. In contrast, </w:t>
        </w:r>
        <w:r>
          <w:rPr>
            <w:rFonts w:ascii="Times New Roman" w:hAnsi="Times New Roman" w:cs="Times New Roman"/>
          </w:rPr>
          <w:t xml:space="preserve">using per capita data, </w:t>
        </w:r>
        <w:r w:rsidRPr="00A23AE0">
          <w:rPr>
            <w:rFonts w:ascii="Times New Roman" w:hAnsi="Times New Roman" w:cs="Times New Roman"/>
          </w:rPr>
          <w:t xml:space="preserve">Figure </w:t>
        </w:r>
        <w:r>
          <w:rPr>
            <w:rFonts w:ascii="Times New Roman" w:hAnsi="Times New Roman" w:cs="Times New Roman"/>
          </w:rPr>
          <w:t>6</w:t>
        </w:r>
        <w:r w:rsidRPr="00A23AE0">
          <w:rPr>
            <w:rFonts w:ascii="Times New Roman" w:hAnsi="Times New Roman" w:cs="Times New Roman"/>
          </w:rPr>
          <w:t xml:space="preserve">(b) shows that Colbert, Franklin, and Lawrence counties exhibited increasing trends in ER visits, while Pickens and Madison counties demonstrated a decreasing pattern. Despite these localized variations, </w:t>
        </w:r>
        <w:r w:rsidRPr="00A23AE0">
          <w:rPr>
            <w:rFonts w:ascii="Times New Roman" w:hAnsi="Times New Roman" w:cs="Times New Roman"/>
          </w:rPr>
          <w:lastRenderedPageBreak/>
          <w:t>Moran’s I was not statistically significant for either total or per capita ER visits, indicating no strong spatial autocorrelation overall.</w:t>
        </w:r>
      </w:ins>
    </w:p>
    <w:p w14:paraId="1808615E" w14:textId="77777777" w:rsidR="009B15C1" w:rsidRDefault="009B15C1">
      <w:pPr>
        <w:spacing w:after="120" w:line="360" w:lineRule="auto"/>
        <w:contextualSpacing/>
        <w:rPr>
          <w:ins w:id="6026" w:author="Jujia Li" w:date="2025-07-01T18:52:00Z" w16du:dateUtc="2025-07-01T23:52:00Z"/>
          <w:rFonts w:ascii="Times New Roman" w:hAnsi="Times New Roman" w:cs="Times New Roman"/>
          <w:noProof/>
        </w:rPr>
        <w:pPrChange w:id="6027" w:author="Jujia Li" w:date="2025-07-21T17:51:00Z" w16du:dateUtc="2025-07-21T22:51:00Z">
          <w:pPr>
            <w:spacing w:after="0" w:line="480" w:lineRule="auto"/>
          </w:pPr>
        </w:pPrChange>
      </w:pPr>
    </w:p>
    <w:p w14:paraId="583CDBC9" w14:textId="77777777" w:rsidR="000174F9" w:rsidRDefault="000174F9">
      <w:pPr>
        <w:spacing w:after="120" w:line="360" w:lineRule="auto"/>
        <w:contextualSpacing/>
        <w:rPr>
          <w:ins w:id="6028" w:author="Jujia Li" w:date="2025-07-01T18:52:00Z" w16du:dateUtc="2025-07-01T23:52:00Z"/>
          <w:rFonts w:ascii="Times New Roman" w:hAnsi="Times New Roman" w:cs="Times New Roman"/>
          <w:noProof/>
        </w:rPr>
        <w:pPrChange w:id="6029" w:author="Jujia Li" w:date="2025-07-21T17:51:00Z" w16du:dateUtc="2025-07-21T22:51:00Z">
          <w:pPr>
            <w:spacing w:after="0" w:line="480" w:lineRule="auto"/>
          </w:pPr>
        </w:pPrChange>
      </w:pPr>
    </w:p>
    <w:p w14:paraId="1336B92B" w14:textId="03855045" w:rsidR="000174F9" w:rsidRPr="000174F9" w:rsidRDefault="000174F9">
      <w:pPr>
        <w:spacing w:after="120" w:line="360" w:lineRule="auto"/>
        <w:contextualSpacing/>
        <w:jc w:val="center"/>
        <w:rPr>
          <w:ins w:id="6030" w:author="Jujia Li" w:date="2025-07-01T18:52:00Z" w16du:dateUtc="2025-07-01T23:52:00Z"/>
          <w:rFonts w:ascii="Times New Roman" w:hAnsi="Times New Roman" w:cs="Times New Roman"/>
          <w:b/>
          <w:bCs/>
          <w:noProof/>
          <w:rPrChange w:id="6031" w:author="Jujia Li" w:date="2025-07-01T18:52:00Z" w16du:dateUtc="2025-07-01T23:52:00Z">
            <w:rPr>
              <w:ins w:id="6032" w:author="Jujia Li" w:date="2025-07-01T18:52:00Z" w16du:dateUtc="2025-07-01T23:52:00Z"/>
              <w:rFonts w:ascii="Times New Roman" w:hAnsi="Times New Roman" w:cs="Times New Roman"/>
              <w:noProof/>
            </w:rPr>
          </w:rPrChange>
        </w:rPr>
        <w:pPrChange w:id="6033" w:author="Jujia Li" w:date="2025-07-21T17:51:00Z" w16du:dateUtc="2025-07-21T22:51:00Z">
          <w:pPr>
            <w:spacing w:after="0" w:line="480" w:lineRule="auto"/>
          </w:pPr>
        </w:pPrChange>
      </w:pPr>
      <w:ins w:id="6034" w:author="Jujia Li" w:date="2025-07-01T18:52:00Z" w16du:dateUtc="2025-07-01T23:52:00Z">
        <w:r w:rsidRPr="008D3FA0">
          <w:rPr>
            <w:rFonts w:ascii="Times New Roman" w:hAnsi="Times New Roman" w:cs="Times New Roman"/>
            <w:b/>
            <w:bCs/>
            <w:noProof/>
          </w:rPr>
          <w:t>Appendix</w:t>
        </w:r>
        <w:r>
          <w:rPr>
            <w:rFonts w:ascii="Times New Roman" w:hAnsi="Times New Roman" w:cs="Times New Roman"/>
            <w:b/>
            <w:bCs/>
            <w:noProof/>
          </w:rPr>
          <w:t xml:space="preserve"> B</w:t>
        </w:r>
      </w:ins>
    </w:p>
    <w:p w14:paraId="2438301E" w14:textId="4755EE54" w:rsidR="000174F9" w:rsidRDefault="000174F9">
      <w:pPr>
        <w:spacing w:after="120" w:line="360" w:lineRule="auto"/>
        <w:contextualSpacing/>
        <w:rPr>
          <w:ins w:id="6035" w:author="Jujia Li" w:date="2025-07-01T18:52:00Z" w16du:dateUtc="2025-07-01T23:52:00Z"/>
          <w:rFonts w:ascii="Times New Roman" w:hAnsi="Times New Roman" w:cs="Times New Roman"/>
        </w:rPr>
        <w:pPrChange w:id="6036" w:author="Jujia Li" w:date="2025-07-21T17:51:00Z" w16du:dateUtc="2025-07-21T22:51:00Z">
          <w:pPr>
            <w:spacing w:after="0" w:line="480" w:lineRule="auto"/>
          </w:pPr>
        </w:pPrChange>
      </w:pPr>
      <w:ins w:id="6037" w:author="Jujia Li" w:date="2025-07-01T18:52:00Z" w16du:dateUtc="2025-07-01T23:52:00Z">
        <w:r>
          <w:rPr>
            <w:rFonts w:ascii="Times New Roman" w:hAnsi="Times New Roman" w:cs="Times New Roman"/>
          </w:rPr>
          <w:t>Figure B1. Monthly Buprenorphine Consumption by County</w:t>
        </w:r>
      </w:ins>
    </w:p>
    <w:p w14:paraId="1A9AA1ED" w14:textId="77777777" w:rsidR="000174F9" w:rsidRDefault="000174F9">
      <w:pPr>
        <w:spacing w:after="120" w:line="360" w:lineRule="auto"/>
        <w:contextualSpacing/>
        <w:rPr>
          <w:ins w:id="6038" w:author="Jujia Li" w:date="2025-07-01T18:52:00Z" w16du:dateUtc="2025-07-01T23:52:00Z"/>
          <w:rFonts w:ascii="Times New Roman" w:hAnsi="Times New Roman" w:cs="Times New Roman"/>
        </w:rPr>
        <w:pPrChange w:id="6039" w:author="Jujia Li" w:date="2025-07-21T17:51:00Z" w16du:dateUtc="2025-07-21T22:51:00Z">
          <w:pPr>
            <w:spacing w:after="0" w:line="480" w:lineRule="auto"/>
          </w:pPr>
        </w:pPrChange>
      </w:pPr>
    </w:p>
    <w:p w14:paraId="3942CF53" w14:textId="77777777" w:rsidR="000174F9" w:rsidRDefault="000174F9">
      <w:pPr>
        <w:spacing w:after="120" w:line="360" w:lineRule="auto"/>
        <w:contextualSpacing/>
        <w:rPr>
          <w:ins w:id="6040" w:author="Jujia Li" w:date="2025-07-01T18:52:00Z" w16du:dateUtc="2025-07-01T23:52:00Z"/>
          <w:rFonts w:ascii="Times New Roman" w:hAnsi="Times New Roman" w:cs="Times New Roman"/>
        </w:rPr>
        <w:pPrChange w:id="6041" w:author="Jujia Li" w:date="2025-07-21T17:51:00Z" w16du:dateUtc="2025-07-21T22:51:00Z">
          <w:pPr>
            <w:spacing w:after="0" w:line="480" w:lineRule="auto"/>
          </w:pPr>
        </w:pPrChange>
      </w:pPr>
      <w:ins w:id="6042" w:author="Jujia Li" w:date="2025-07-01T18:52:00Z" w16du:dateUtc="2025-07-01T23:52:00Z">
        <w:r>
          <w:rPr>
            <w:rFonts w:ascii="Times New Roman" w:hAnsi="Times New Roman" w:cs="Times New Roman"/>
            <w:noProof/>
          </w:rPr>
          <w:drawing>
            <wp:inline distT="0" distB="0" distL="0" distR="0" wp14:anchorId="7468F0D2" wp14:editId="6AE0A76E">
              <wp:extent cx="5029200" cy="2937524"/>
              <wp:effectExtent l="0" t="0" r="0" b="0"/>
              <wp:docPr id="201643944" name="Picture 10"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3944" name="Picture 10" descr="A chart of numbers and lines&#10;&#10;AI-generated content may be incorrect."/>
                      <pic:cNvPicPr>
                        <a:picLocks noChangeAspect="1" noChangeArrowheads="1"/>
                      </pic:cNvPicPr>
                    </pic:nvPicPr>
                    <pic:blipFill rotWithShape="1">
                      <a:blip r:embed="rId54">
                        <a:extLst>
                          <a:ext uri="{28A0092B-C50C-407E-A947-70E740481C1C}">
                            <a14:useLocalDpi xmlns:a14="http://schemas.microsoft.com/office/drawing/2010/main" val="0"/>
                          </a:ext>
                        </a:extLst>
                      </a:blip>
                      <a:srcRect t="6553"/>
                      <a:stretch>
                        <a:fillRect/>
                      </a:stretch>
                    </pic:blipFill>
                    <pic:spPr bwMode="auto">
                      <a:xfrm>
                        <a:off x="0" y="0"/>
                        <a:ext cx="5029200" cy="29375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53186EE7" w14:textId="5F503845" w:rsidR="000174F9" w:rsidRDefault="000174F9">
      <w:pPr>
        <w:spacing w:after="120" w:line="360" w:lineRule="auto"/>
        <w:ind w:firstLine="720"/>
        <w:contextualSpacing/>
        <w:rPr>
          <w:ins w:id="6043" w:author="Jujia Li" w:date="2025-07-01T18:52:00Z" w16du:dateUtc="2025-07-01T23:52:00Z"/>
          <w:rFonts w:ascii="Times New Roman" w:hAnsi="Times New Roman" w:cs="Times New Roman"/>
        </w:rPr>
        <w:pPrChange w:id="6044" w:author="Jujia Li" w:date="2025-07-21T17:51:00Z" w16du:dateUtc="2025-07-21T22:51:00Z">
          <w:pPr>
            <w:ind w:firstLine="720"/>
          </w:pPr>
        </w:pPrChange>
      </w:pPr>
      <w:ins w:id="6045" w:author="Jujia Li" w:date="2025-07-01T18:52:00Z" w16du:dateUtc="2025-07-01T23:52:00Z">
        <w:r w:rsidRPr="00477C16">
          <w:rPr>
            <w:rFonts w:ascii="Times New Roman" w:hAnsi="Times New Roman" w:cs="Times New Roman"/>
          </w:rPr>
          <w:t xml:space="preserve">Figure </w:t>
        </w:r>
      </w:ins>
      <w:ins w:id="6046" w:author="Jujia Li" w:date="2025-07-01T18:53:00Z" w16du:dateUtc="2025-07-01T23:53:00Z">
        <w:r>
          <w:rPr>
            <w:rFonts w:ascii="Times New Roman" w:hAnsi="Times New Roman" w:cs="Times New Roman"/>
          </w:rPr>
          <w:t>B1</w:t>
        </w:r>
      </w:ins>
      <w:ins w:id="6047" w:author="Jujia Li" w:date="2025-07-01T18:52:00Z" w16du:dateUtc="2025-07-01T23:52:00Z">
        <w:r w:rsidRPr="00477C16">
          <w:rPr>
            <w:rFonts w:ascii="Times New Roman" w:hAnsi="Times New Roman" w:cs="Times New Roman"/>
          </w:rPr>
          <w:t xml:space="preserve"> shows</w:t>
        </w:r>
        <w:r>
          <w:rPr>
            <w:rFonts w:ascii="Times New Roman" w:hAnsi="Times New Roman" w:cs="Times New Roman"/>
          </w:rPr>
          <w:t xml:space="preserve"> that</w:t>
        </w:r>
        <w:r w:rsidRPr="00477C16">
          <w:rPr>
            <w:rFonts w:ascii="Times New Roman" w:hAnsi="Times New Roman" w:cs="Times New Roman"/>
          </w:rPr>
          <w:t xml:space="preserve"> </w:t>
        </w:r>
        <w:r>
          <w:rPr>
            <w:rFonts w:ascii="Times New Roman" w:hAnsi="Times New Roman" w:cs="Times New Roman"/>
          </w:rPr>
          <w:t>a</w:t>
        </w:r>
        <w:r w:rsidRPr="00477C16">
          <w:rPr>
            <w:rFonts w:ascii="Times New Roman" w:hAnsi="Times New Roman" w:cs="Times New Roman"/>
          </w:rPr>
          <w:t xml:space="preserve"> consistent upward trend </w:t>
        </w:r>
        <w:r>
          <w:rPr>
            <w:rFonts w:ascii="Times New Roman" w:hAnsi="Times New Roman" w:cs="Times New Roman"/>
          </w:rPr>
          <w:t xml:space="preserve">of </w:t>
        </w:r>
        <w:r w:rsidRPr="00477C16">
          <w:rPr>
            <w:rFonts w:ascii="Times New Roman" w:hAnsi="Times New Roman" w:cs="Times New Roman"/>
          </w:rPr>
          <w:t xml:space="preserve">monthly </w:t>
        </w:r>
        <w:r>
          <w:rPr>
            <w:rFonts w:ascii="Times New Roman" w:hAnsi="Times New Roman" w:cs="Times New Roman"/>
          </w:rPr>
          <w:t>B</w:t>
        </w:r>
        <w:r w:rsidRPr="00477C16">
          <w:rPr>
            <w:rFonts w:ascii="Times New Roman" w:hAnsi="Times New Roman" w:cs="Times New Roman"/>
          </w:rPr>
          <w:t>uprenorphine consumption 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t>
        </w:r>
      </w:ins>
    </w:p>
    <w:p w14:paraId="6B638642" w14:textId="225E58E7" w:rsidR="000174F9" w:rsidRPr="004157A8" w:rsidRDefault="000174F9">
      <w:pPr>
        <w:spacing w:after="120" w:line="360" w:lineRule="auto"/>
        <w:ind w:firstLine="720"/>
        <w:contextualSpacing/>
        <w:rPr>
          <w:ins w:id="6048" w:author="Jujia Li" w:date="2025-07-01T18:52:00Z" w16du:dateUtc="2025-07-01T23:52:00Z"/>
          <w:rFonts w:ascii="Times New Roman" w:hAnsi="Times New Roman" w:cs="Times New Roman"/>
        </w:rPr>
        <w:pPrChange w:id="6049" w:author="Jujia Li" w:date="2025-07-21T17:51:00Z" w16du:dateUtc="2025-07-21T22:51:00Z">
          <w:pPr>
            <w:ind w:firstLine="720"/>
          </w:pPr>
        </w:pPrChange>
      </w:pPr>
      <w:ins w:id="6050" w:author="Jujia Li" w:date="2025-07-01T18:52:00Z" w16du:dateUtc="2025-07-01T23:52:00Z">
        <w:r w:rsidRPr="00994647">
          <w:rPr>
            <w:rFonts w:ascii="Times New Roman" w:hAnsi="Times New Roman" w:cs="Times New Roman"/>
          </w:rPr>
          <w: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t>
        </w:r>
        <w:r w:rsidRPr="00CC6ACC">
          <w:rPr>
            <w:rFonts w:ascii="Times New Roman" w:hAnsi="Times New Roman" w:cs="Times New Roman"/>
            <w:b/>
            <w:bCs/>
            <w:color w:val="EE0000"/>
          </w:rPr>
          <w:t xml:space="preserve"> </w:t>
        </w:r>
      </w:ins>
    </w:p>
    <w:p w14:paraId="642272DB" w14:textId="286734F1" w:rsidR="000174F9" w:rsidRPr="00DE3ECF" w:rsidRDefault="000174F9">
      <w:pPr>
        <w:spacing w:after="120" w:line="360" w:lineRule="auto"/>
        <w:contextualSpacing/>
        <w:rPr>
          <w:ins w:id="6051" w:author="Jujia Li" w:date="2025-07-01T18:52:00Z" w16du:dateUtc="2025-07-01T23:52:00Z"/>
          <w:rFonts w:ascii="Times New Roman" w:hAnsi="Times New Roman" w:cs="Times New Roman"/>
        </w:rPr>
        <w:pPrChange w:id="6052" w:author="Jujia Li" w:date="2025-07-21T17:51:00Z" w16du:dateUtc="2025-07-21T22:51:00Z">
          <w:pPr/>
        </w:pPrChange>
      </w:pPr>
      <w:ins w:id="6053" w:author="Jujia Li" w:date="2025-07-01T18:52:00Z" w16du:dateUtc="2025-07-01T23:52:00Z">
        <w:r>
          <w:rPr>
            <w:rFonts w:ascii="Times New Roman" w:hAnsi="Times New Roman" w:cs="Times New Roman"/>
          </w:rPr>
          <w:t xml:space="preserve">Figure </w:t>
        </w:r>
      </w:ins>
      <w:ins w:id="6054" w:author="Jujia Li" w:date="2025-07-01T18:53:00Z" w16du:dateUtc="2025-07-01T23:53:00Z">
        <w:r w:rsidRPr="000174F9">
          <w:rPr>
            <w:rFonts w:ascii="Times New Roman" w:hAnsi="Times New Roman" w:cs="Times New Roman"/>
            <w:rPrChange w:id="6055" w:author="Jujia Li" w:date="2025-07-01T18:53:00Z" w16du:dateUtc="2025-07-01T23:53:00Z">
              <w:rPr>
                <w:rFonts w:ascii="Times New Roman" w:hAnsi="Times New Roman" w:cs="Times New Roman"/>
                <w:b/>
                <w:bCs/>
              </w:rPr>
            </w:rPrChange>
          </w:rPr>
          <w:t>B</w:t>
        </w:r>
        <w:r>
          <w:rPr>
            <w:rFonts w:ascii="Times New Roman" w:hAnsi="Times New Roman" w:cs="Times New Roman"/>
          </w:rPr>
          <w:t>2</w:t>
        </w:r>
      </w:ins>
      <w:ins w:id="6056" w:author="Jujia Li" w:date="2025-07-01T18:52:00Z" w16du:dateUtc="2025-07-01T23:52:00Z">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(Total)</w:t>
        </w:r>
      </w:ins>
    </w:p>
    <w:p w14:paraId="189D3685" w14:textId="77777777" w:rsidR="000174F9" w:rsidRDefault="000174F9">
      <w:pPr>
        <w:spacing w:after="120" w:line="360" w:lineRule="auto"/>
        <w:contextualSpacing/>
        <w:rPr>
          <w:ins w:id="6057" w:author="Jujia Li" w:date="2025-07-01T18:52:00Z" w16du:dateUtc="2025-07-01T23:52:00Z"/>
          <w:rFonts w:ascii="Times New Roman" w:hAnsi="Times New Roman" w:cs="Times New Roman"/>
          <w:noProof/>
        </w:rPr>
        <w:pPrChange w:id="6058" w:author="Jujia Li" w:date="2025-07-21T17:51:00Z" w16du:dateUtc="2025-07-21T22:51:00Z">
          <w:pPr/>
        </w:pPrChange>
      </w:pPr>
      <w:ins w:id="6059" w:author="Jujia Li" w:date="2025-07-01T18:52:00Z" w16du:dateUtc="2025-07-01T23:52:00Z">
        <w:r>
          <w:rPr>
            <w:noProof/>
          </w:rPr>
          <w:lastRenderedPageBreak/>
          <w:drawing>
            <wp:inline distT="0" distB="0" distL="0" distR="0" wp14:anchorId="01169945" wp14:editId="5B029AE5">
              <wp:extent cx="2774731" cy="1828800"/>
              <wp:effectExtent l="0" t="0" r="6985" b="0"/>
              <wp:docPr id="1599069693"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0DFD3131" wp14:editId="4554D641">
              <wp:extent cx="2731009" cy="1828800"/>
              <wp:effectExtent l="0" t="0" r="0" b="0"/>
              <wp:docPr id="56557324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2414290" w14:textId="77777777" w:rsidR="000174F9" w:rsidRPr="004157A8" w:rsidRDefault="000174F9">
      <w:pPr>
        <w:spacing w:after="120" w:line="360" w:lineRule="auto"/>
        <w:ind w:left="720" w:firstLine="720"/>
        <w:contextualSpacing/>
        <w:rPr>
          <w:ins w:id="6060" w:author="Jujia Li" w:date="2025-07-01T18:52:00Z" w16du:dateUtc="2025-07-01T23:52:00Z"/>
          <w:rFonts w:ascii="Times New Roman" w:hAnsi="Times New Roman" w:cs="Times New Roman"/>
          <w:noProof/>
        </w:rPr>
        <w:pPrChange w:id="6061" w:author="Jujia Li" w:date="2025-07-21T17:51:00Z" w16du:dateUtc="2025-07-21T22:51:00Z">
          <w:pPr>
            <w:ind w:left="720" w:firstLine="720"/>
          </w:pPr>
        </w:pPrChange>
      </w:pPr>
      <w:ins w:id="6062" w:author="Jujia Li" w:date="2025-07-01T18:52:00Z" w16du:dateUtc="2025-07-01T23:52:00Z">
        <w:r>
          <w:rPr>
            <w:rFonts w:ascii="Times New Roman" w:hAnsi="Times New Roman" w:cs="Times New Roman"/>
          </w:rPr>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7CA37BA1" w14:textId="77777777" w:rsidR="000174F9" w:rsidRDefault="000174F9">
      <w:pPr>
        <w:spacing w:after="120" w:line="360" w:lineRule="auto"/>
        <w:contextualSpacing/>
        <w:rPr>
          <w:ins w:id="6063" w:author="Jujia Li" w:date="2025-07-01T18:52:00Z" w16du:dateUtc="2025-07-01T23:52:00Z"/>
          <w:rFonts w:ascii="Times New Roman" w:hAnsi="Times New Roman" w:cs="Times New Roman"/>
          <w:noProof/>
        </w:rPr>
        <w:pPrChange w:id="6064" w:author="Jujia Li" w:date="2025-07-21T17:51:00Z" w16du:dateUtc="2025-07-21T22:51:00Z">
          <w:pPr/>
        </w:pPrChange>
      </w:pPr>
      <w:ins w:id="6065" w:author="Jujia Li" w:date="2025-07-01T18:52:00Z" w16du:dateUtc="2025-07-01T23:52:00Z">
        <w:r>
          <w:rPr>
            <w:rFonts w:ascii="Times New Roman" w:hAnsi="Times New Roman" w:cs="Times New Roman"/>
            <w:noProof/>
          </w:rPr>
          <w:drawing>
            <wp:inline distT="0" distB="0" distL="0" distR="0" wp14:anchorId="62AC50F4" wp14:editId="07AA9C93">
              <wp:extent cx="2730844" cy="1828800"/>
              <wp:effectExtent l="0" t="0" r="0" b="0"/>
              <wp:docPr id="1591660381"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37457783" wp14:editId="7F06BAB2">
              <wp:extent cx="2825181" cy="1828800"/>
              <wp:effectExtent l="0" t="0" r="0" b="0"/>
              <wp:docPr id="592904745"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CAD038" w14:textId="77777777" w:rsidR="000174F9" w:rsidRPr="004157A8" w:rsidRDefault="000174F9">
      <w:pPr>
        <w:spacing w:after="120" w:line="360" w:lineRule="auto"/>
        <w:ind w:left="720" w:firstLine="720"/>
        <w:contextualSpacing/>
        <w:rPr>
          <w:ins w:id="6066" w:author="Jujia Li" w:date="2025-07-01T18:52:00Z" w16du:dateUtc="2025-07-01T23:52:00Z"/>
          <w:rFonts w:ascii="Times New Roman" w:hAnsi="Times New Roman" w:cs="Times New Roman"/>
          <w:noProof/>
        </w:rPr>
        <w:pPrChange w:id="6067" w:author="Jujia Li" w:date="2025-07-21T17:51:00Z" w16du:dateUtc="2025-07-21T22:51:00Z">
          <w:pPr>
            <w:ind w:left="720" w:firstLine="720"/>
          </w:pPr>
        </w:pPrChange>
      </w:pPr>
      <w:ins w:id="6068" w:author="Jujia Li" w:date="2025-07-01T18:52:00Z" w16du:dateUtc="2025-07-01T23:52: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4DA2AA37" w14:textId="62EFC177" w:rsidR="000174F9" w:rsidRDefault="000174F9">
      <w:pPr>
        <w:spacing w:after="120" w:line="360" w:lineRule="auto"/>
        <w:ind w:firstLine="720"/>
        <w:contextualSpacing/>
        <w:rPr>
          <w:ins w:id="6069" w:author="Jujia Li" w:date="2025-07-01T18:52:00Z" w16du:dateUtc="2025-07-01T23:52:00Z"/>
          <w:rFonts w:ascii="Times New Roman" w:hAnsi="Times New Roman" w:cs="Times New Roman"/>
        </w:rPr>
        <w:pPrChange w:id="6070" w:author="Jujia Li" w:date="2025-07-21T17:51:00Z" w16du:dateUtc="2025-07-21T22:51:00Z">
          <w:pPr>
            <w:ind w:firstLine="720"/>
          </w:pPr>
        </w:pPrChange>
      </w:pPr>
      <w:ins w:id="6071" w:author="Jujia Li" w:date="2025-07-01T18:52:00Z" w16du:dateUtc="2025-07-01T23:52:00Z">
        <w:r w:rsidRPr="007B670C">
          <w:rPr>
            <w:rFonts w:ascii="Times New Roman" w:hAnsi="Times New Roman" w:cs="Times New Roman"/>
          </w:rPr>
          <w:t xml:space="preserve">Figure </w:t>
        </w:r>
      </w:ins>
      <w:ins w:id="6072" w:author="Jujia Li" w:date="2025-07-01T18:53:00Z" w16du:dateUtc="2025-07-01T23:53:00Z">
        <w:r>
          <w:rPr>
            <w:rFonts w:ascii="Times New Roman" w:hAnsi="Times New Roman" w:cs="Times New Roman"/>
          </w:rPr>
          <w:t>B2</w:t>
        </w:r>
      </w:ins>
      <w:ins w:id="6073" w:author="Jujia Li" w:date="2025-07-01T18:52:00Z" w16du:dateUtc="2025-07-01T23:52:00Z">
        <w:r>
          <w:rPr>
            <w:rFonts w:ascii="Times New Roman" w:hAnsi="Times New Roman" w:cs="Times New Roman"/>
          </w:rPr>
          <w:t xml:space="preserve"> (a)</w:t>
        </w:r>
        <w:r w:rsidRPr="007B670C">
          <w:rPr>
            <w:rFonts w:ascii="Times New Roman" w:hAnsi="Times New Roman" w:cs="Times New Roman"/>
          </w:rPr>
          <w:t xml:space="preserve"> presents the spatial </w:t>
        </w:r>
      </w:ins>
      <w:ins w:id="6074" w:author="Jujia Li" w:date="2025-07-21T14:46:00Z" w16du:dateUtc="2025-07-21T19:46:00Z">
        <w:r w:rsidR="00333A1B">
          <w:rPr>
            <w:rFonts w:ascii="Times New Roman" w:hAnsi="Times New Roman" w:cs="Times New Roman"/>
          </w:rPr>
          <w:t>consumption</w:t>
        </w:r>
      </w:ins>
      <w:ins w:id="6075" w:author="Jujia Li" w:date="2025-07-01T18:52:00Z" w16du:dateUtc="2025-07-01T23:52:00Z">
        <w:r w:rsidRPr="007B670C">
          <w:rPr>
            <w:rFonts w:ascii="Times New Roman" w:hAnsi="Times New Roman" w:cs="Times New Roman"/>
          </w:rPr>
          <w:t xml:space="preserve">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t>
        </w:r>
        <w:r>
          <w:rPr>
            <w:rFonts w:ascii="Times New Roman" w:hAnsi="Times New Roman" w:cs="Times New Roman"/>
          </w:rPr>
          <w:t xml:space="preserve"> </w:t>
        </w:r>
        <w:r w:rsidRPr="007B670C">
          <w:rPr>
            <w:rFonts w:ascii="Times New Roman" w:hAnsi="Times New Roman" w:cs="Times New Roman"/>
          </w:rPr>
          <w: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t>
        </w:r>
        <w:r w:rsidRPr="00153F54">
          <w:rPr>
            <w:rFonts w:ascii="Times New Roman" w:hAnsi="Times New Roman" w:cs="Times New Roman"/>
          </w:rPr>
          <w:t xml:space="preserve">In Figure </w:t>
        </w:r>
        <w:r>
          <w:rPr>
            <w:rFonts w:ascii="Times New Roman" w:hAnsi="Times New Roman" w:cs="Times New Roman"/>
          </w:rPr>
          <w:t>x</w:t>
        </w:r>
        <w:r w:rsidRPr="00153F54">
          <w:rPr>
            <w:rFonts w:ascii="Times New Roman" w:hAnsi="Times New Roman" w:cs="Times New Roman"/>
          </w:rPr>
          <w:t xml:space="preserve">, we also present the spatial </w:t>
        </w:r>
      </w:ins>
      <w:ins w:id="6076" w:author="Jujia Li" w:date="2025-07-21T14:46:00Z" w16du:dateUtc="2025-07-21T19:46:00Z">
        <w:r w:rsidR="00333A1B">
          <w:rPr>
            <w:rFonts w:ascii="Times New Roman" w:hAnsi="Times New Roman" w:cs="Times New Roman"/>
          </w:rPr>
          <w:t>consumption</w:t>
        </w:r>
      </w:ins>
      <w:ins w:id="6077" w:author="Jujia Li" w:date="2025-07-01T18:52:00Z" w16du:dateUtc="2025-07-01T23:52:00Z">
        <w:r w:rsidRPr="00153F54">
          <w:rPr>
            <w:rFonts w:ascii="Times New Roman" w:hAnsi="Times New Roman" w:cs="Times New Roman"/>
          </w:rPr>
          <w:t xml:space="preserve"> of the other three opioid medications for comparison. Although the Moran’s I statistics for these drugs were not statistically significant, the maps still reveal notable concentrations of consumption in Jefferson and Shelby counties. </w:t>
        </w:r>
      </w:ins>
    </w:p>
    <w:p w14:paraId="5CB1B5B3" w14:textId="77777777" w:rsidR="000174F9" w:rsidRPr="006E19D6" w:rsidRDefault="000174F9">
      <w:pPr>
        <w:spacing w:after="120" w:line="360" w:lineRule="auto"/>
        <w:contextualSpacing/>
        <w:rPr>
          <w:rFonts w:ascii="Times New Roman" w:hAnsi="Times New Roman" w:cs="Times New Roman"/>
          <w:noProof/>
        </w:rPr>
        <w:pPrChange w:id="6078" w:author="Jujia Li" w:date="2025-07-21T17:51:00Z" w16du:dateUtc="2025-07-21T22:51:00Z">
          <w:pPr>
            <w:spacing w:after="0" w:line="480" w:lineRule="auto"/>
            <w:ind w:firstLine="720"/>
          </w:pPr>
        </w:pPrChange>
      </w:pPr>
    </w:p>
    <w:p w14:paraId="44F109DB" w14:textId="77777777" w:rsidR="00522F02" w:rsidRDefault="008A4F0B">
      <w:pPr>
        <w:spacing w:after="120" w:line="360" w:lineRule="auto"/>
        <w:contextualSpacing/>
        <w:rPr>
          <w:ins w:id="6079" w:author="Jujia Li" w:date="2025-07-21T17:46:00Z" w16du:dateUtc="2025-07-21T22:46:00Z"/>
          <w:rFonts w:ascii="Times New Roman" w:hAnsi="Times New Roman" w:cs="Times New Roman"/>
        </w:rPr>
        <w:pPrChange w:id="6080" w:author="Jujia Li" w:date="2025-07-21T17:51:00Z" w16du:dateUtc="2025-07-21T22:51:00Z">
          <w:pPr>
            <w:spacing w:after="0" w:line="480" w:lineRule="auto"/>
          </w:pPr>
        </w:pPrChange>
      </w:pPr>
      <w:r>
        <w:rPr>
          <w:rFonts w:ascii="Times New Roman" w:hAnsi="Times New Roman" w:cs="Times New Roman"/>
        </w:rPr>
        <w:br w:type="page"/>
      </w:r>
      <w:ins w:id="6081" w:author="Jujia Li" w:date="2025-07-21T17:46:00Z" w16du:dateUtc="2025-07-21T22:46:00Z">
        <w:r w:rsidR="00522F02">
          <w:rPr>
            <w:rFonts w:ascii="Times New Roman" w:hAnsi="Times New Roman" w:cs="Times New Roman"/>
          </w:rPr>
          <w:lastRenderedPageBreak/>
          <w:t>Figure 9. Monthly Methadone Per Capita Consumption by County</w:t>
        </w:r>
      </w:ins>
    </w:p>
    <w:p w14:paraId="6E140021" w14:textId="77777777" w:rsidR="00522F02" w:rsidRDefault="00522F02">
      <w:pPr>
        <w:spacing w:after="120" w:line="360" w:lineRule="auto"/>
        <w:contextualSpacing/>
        <w:rPr>
          <w:ins w:id="6082" w:author="Jujia Li" w:date="2025-07-21T17:46:00Z" w16du:dateUtc="2025-07-21T22:46:00Z"/>
          <w:rFonts w:ascii="Times New Roman" w:hAnsi="Times New Roman" w:cs="Times New Roman"/>
        </w:rPr>
        <w:pPrChange w:id="6083" w:author="Jujia Li" w:date="2025-07-21T17:51:00Z" w16du:dateUtc="2025-07-21T22:51:00Z">
          <w:pPr>
            <w:spacing w:after="0" w:line="480" w:lineRule="auto"/>
          </w:pPr>
        </w:pPrChange>
      </w:pPr>
      <w:commentRangeStart w:id="6084"/>
      <w:commentRangeStart w:id="6085"/>
      <w:ins w:id="6086" w:author="Jujia Li" w:date="2025-07-21T17:46:00Z" w16du:dateUtc="2025-07-21T22:46:00Z">
        <w:r>
          <w:rPr>
            <w:rFonts w:ascii="Times New Roman" w:hAnsi="Times New Roman" w:cs="Times New Roman"/>
            <w:b/>
            <w:bCs/>
            <w:noProof/>
            <w:color w:val="EE0000"/>
          </w:rPr>
          <w:drawing>
            <wp:inline distT="0" distB="0" distL="0" distR="0" wp14:anchorId="310C682D" wp14:editId="44054776">
              <wp:extent cx="5935980" cy="3509454"/>
              <wp:effectExtent l="0" t="0" r="7620" b="0"/>
              <wp:docPr id="1104221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t="5414"/>
                      <a:stretch>
                        <a:fillRect/>
                      </a:stretch>
                    </pic:blipFill>
                    <pic:spPr bwMode="auto">
                      <a:xfrm>
                        <a:off x="0" y="0"/>
                        <a:ext cx="5935980" cy="3509454"/>
                      </a:xfrm>
                      <a:prstGeom prst="rect">
                        <a:avLst/>
                      </a:prstGeom>
                      <a:noFill/>
                      <a:ln>
                        <a:noFill/>
                      </a:ln>
                      <a:extLst>
                        <a:ext uri="{53640926-AAD7-44D8-BBD7-CCE9431645EC}">
                          <a14:shadowObscured xmlns:a14="http://schemas.microsoft.com/office/drawing/2010/main"/>
                        </a:ext>
                      </a:extLst>
                    </pic:spPr>
                  </pic:pic>
                </a:graphicData>
              </a:graphic>
            </wp:inline>
          </w:drawing>
        </w:r>
        <w:commentRangeEnd w:id="6084"/>
        <w:r>
          <w:rPr>
            <w:rStyle w:val="CommentReference"/>
          </w:rPr>
          <w:commentReference w:id="6084"/>
        </w:r>
        <w:commentRangeEnd w:id="6085"/>
        <w:r>
          <w:rPr>
            <w:rStyle w:val="CommentReference"/>
          </w:rPr>
          <w:commentReference w:id="6085"/>
        </w:r>
      </w:ins>
    </w:p>
    <w:p w14:paraId="1055EF92" w14:textId="77777777" w:rsidR="00522F02" w:rsidRDefault="00522F02">
      <w:pPr>
        <w:spacing w:after="120" w:line="360" w:lineRule="auto"/>
        <w:ind w:firstLine="720"/>
        <w:contextualSpacing/>
        <w:rPr>
          <w:ins w:id="6087" w:author="Jujia Li" w:date="2025-07-21T17:46:00Z" w16du:dateUtc="2025-07-21T22:46:00Z"/>
          <w:rFonts w:ascii="Times New Roman" w:hAnsi="Times New Roman" w:cs="Times New Roman"/>
        </w:rPr>
        <w:pPrChange w:id="6088" w:author="Jujia Li" w:date="2025-07-21T17:51:00Z" w16du:dateUtc="2025-07-21T22:51:00Z">
          <w:pPr>
            <w:spacing w:after="0" w:line="480" w:lineRule="auto"/>
            <w:ind w:firstLine="720"/>
          </w:pPr>
        </w:pPrChange>
      </w:pPr>
      <w:ins w:id="6089" w:author="Jujia Li" w:date="2025-07-21T17:46:00Z" w16du:dateUtc="2025-07-21T22:46:00Z">
        <w:r w:rsidRPr="002C23F3">
          <w:rPr>
            <w:rFonts w:ascii="Times New Roman" w:hAnsi="Times New Roman" w:cs="Times New Roman"/>
          </w:rPr>
          <w:t xml:space="preserve">Figure </w:t>
        </w:r>
        <w:r>
          <w:rPr>
            <w:rFonts w:ascii="Times New Roman" w:hAnsi="Times New Roman" w:cs="Times New Roman"/>
          </w:rPr>
          <w:t>9</w:t>
        </w:r>
        <w:r w:rsidRPr="002C23F3">
          <w:rPr>
            <w:rFonts w:ascii="Times New Roman" w:hAnsi="Times New Roman" w:cs="Times New Roman"/>
          </w:rPr>
          <w:t xml:space="preserve"> illustrates declining</w:t>
        </w:r>
        <w:r>
          <w:rPr>
            <w:rFonts w:ascii="Times New Roman" w:hAnsi="Times New Roman" w:cs="Times New Roman"/>
          </w:rPr>
          <w:t xml:space="preserve"> </w:t>
        </w:r>
        <w:r w:rsidRPr="002C23F3">
          <w:rPr>
            <w:rFonts w:ascii="Times New Roman" w:hAnsi="Times New Roman" w:cs="Times New Roman"/>
          </w:rPr>
          <w:t>monthly methadone consumption trend</w:t>
        </w:r>
        <w:r>
          <w:rPr>
            <w:rFonts w:ascii="Times New Roman" w:hAnsi="Times New Roman" w:cs="Times New Roman"/>
          </w:rPr>
          <w:t>s across</w:t>
        </w:r>
        <w:r w:rsidRPr="00BF1CA7">
          <w:rPr>
            <w:rFonts w:ascii="Times New Roman" w:hAnsi="Times New Roman" w:cs="Times New Roman"/>
          </w:rPr>
          <w:t xml:space="preserve"> </w:t>
        </w:r>
        <w:r w:rsidRPr="002C23F3">
          <w:rPr>
            <w:rFonts w:ascii="Times New Roman" w:hAnsi="Times New Roman" w:cs="Times New Roman"/>
          </w:rPr>
          <w:t xml:space="preserve">most counties in northwest Alabama exhibited. </w:t>
        </w:r>
        <w:commentRangeStart w:id="6090"/>
        <w:r w:rsidRPr="009B24CE">
          <w:rPr>
            <w:rFonts w:ascii="Times New Roman" w:hAnsi="Times New Roman" w:cs="Times New Roman"/>
            <w:highlight w:val="yellow"/>
          </w:rPr>
          <w:t>High-use counties such as Etowah and Marshall showed substantial decreases over time</w:t>
        </w:r>
        <w:r w:rsidRPr="002C23F3">
          <w:rPr>
            <w:rFonts w:ascii="Times New Roman" w:hAnsi="Times New Roman" w:cs="Times New Roman"/>
          </w:rPr>
          <w:t>,</w:t>
        </w:r>
        <w:commentRangeEnd w:id="6090"/>
        <w:r>
          <w:rPr>
            <w:rStyle w:val="CommentReference"/>
          </w:rPr>
          <w:commentReference w:id="6090"/>
        </w:r>
        <w:r w:rsidRPr="002C23F3">
          <w:rPr>
            <w:rFonts w:ascii="Times New Roman" w:hAnsi="Times New Roman" w:cs="Times New Roman"/>
          </w:rPr>
          <w:t xml:space="preserve"> </w:t>
        </w:r>
        <w:commentRangeStart w:id="6091"/>
        <w:r w:rsidRPr="002C23F3">
          <w:rPr>
            <w:rFonts w:ascii="Times New Roman" w:hAnsi="Times New Roman" w:cs="Times New Roman"/>
          </w:rPr>
          <w:t xml:space="preserve">suggesting possible policy changes, treatment shifts, or public health interventions targeting methadone-related opioid dependency. </w:t>
        </w:r>
        <w:commentRangeEnd w:id="6091"/>
        <w:r>
          <w:rPr>
            <w:rStyle w:val="CommentReference"/>
          </w:rPr>
          <w:commentReference w:id="6091"/>
        </w:r>
        <w:r w:rsidRPr="002C23F3">
          <w:rPr>
            <w:rFonts w:ascii="Times New Roman" w:hAnsi="Times New Roman" w:cs="Times New Roman"/>
          </w:rPr>
          <w:t>Jefferson and Tuscaloosa counties, despite their larger populations, maintained moderate and stable</w:t>
        </w:r>
        <w:r>
          <w:rPr>
            <w:rFonts w:ascii="Times New Roman" w:hAnsi="Times New Roman" w:cs="Times New Roman"/>
          </w:rPr>
          <w:t xml:space="preserve"> per-capita</w:t>
        </w:r>
        <w:r w:rsidRPr="002C23F3">
          <w:rPr>
            <w:rFonts w:ascii="Times New Roman" w:hAnsi="Times New Roman" w:cs="Times New Roman"/>
          </w:rPr>
          <w:t xml:space="preserve"> consumption patterns with slight downward slopes. Meanwhile, counties such as Lamar</w:t>
        </w:r>
        <w:r>
          <w:rPr>
            <w:rFonts w:ascii="Times New Roman" w:hAnsi="Times New Roman" w:cs="Times New Roman"/>
          </w:rPr>
          <w:t xml:space="preserve"> </w:t>
        </w:r>
        <w:r w:rsidRPr="002C23F3">
          <w:rPr>
            <w:rFonts w:ascii="Times New Roman" w:hAnsi="Times New Roman" w:cs="Times New Roman"/>
          </w:rPr>
          <w:t xml:space="preserve">and </w:t>
        </w:r>
        <w:r>
          <w:rPr>
            <w:rFonts w:ascii="Times New Roman" w:hAnsi="Times New Roman" w:cs="Times New Roman"/>
          </w:rPr>
          <w:t>Pickens</w:t>
        </w:r>
        <w:r w:rsidRPr="002C23F3">
          <w:rPr>
            <w:rFonts w:ascii="Times New Roman" w:hAnsi="Times New Roman" w:cs="Times New Roman"/>
          </w:rPr>
          <w:t xml:space="preserve"> demonstrated relatively steady trends, with minor fluctuations and no pronounced decline. </w:t>
        </w:r>
        <w:commentRangeStart w:id="6092"/>
        <w:r w:rsidRPr="002C23F3">
          <w:rPr>
            <w:rFonts w:ascii="Times New Roman" w:hAnsi="Times New Roman" w:cs="Times New Roman"/>
          </w:rPr>
          <w:t>The widespread reduction in methadone consumption may reflect a regional move away from methadone in favor of other medication-assisted treatments (e.g., buprenorphine), or increased regulation and monitoring of opioid prescriptions in the area.</w:t>
        </w:r>
        <w:commentRangeEnd w:id="6092"/>
        <w:r>
          <w:rPr>
            <w:rStyle w:val="CommentReference"/>
          </w:rPr>
          <w:commentReference w:id="6092"/>
        </w:r>
      </w:ins>
    </w:p>
    <w:p w14:paraId="38B6A08E" w14:textId="4BD47800" w:rsidR="008A4F0B" w:rsidRDefault="008A4F0B" w:rsidP="002037B3">
      <w:pPr>
        <w:spacing w:after="120" w:line="360" w:lineRule="auto"/>
        <w:contextualSpacing/>
        <w:rPr>
          <w:ins w:id="6093" w:author="Jujia Li" w:date="2025-07-21T17:55:00Z" w16du:dateUtc="2025-07-21T22:55:00Z"/>
          <w:rFonts w:ascii="Times New Roman" w:hAnsi="Times New Roman" w:cs="Times New Roman"/>
        </w:rPr>
      </w:pPr>
    </w:p>
    <w:p w14:paraId="0CA0FAB6" w14:textId="77777777" w:rsidR="005933DE" w:rsidRPr="00DE3ECF" w:rsidRDefault="005933DE" w:rsidP="005933DE">
      <w:pPr>
        <w:spacing w:after="120" w:line="360" w:lineRule="auto"/>
        <w:contextualSpacing/>
        <w:rPr>
          <w:ins w:id="6094" w:author="Jujia Li" w:date="2025-07-21T17:55:00Z" w16du:dateUtc="2025-07-21T22:55:00Z"/>
          <w:rFonts w:ascii="Times New Roman" w:hAnsi="Times New Roman" w:cs="Times New Roman"/>
        </w:rPr>
      </w:pPr>
      <w:ins w:id="6095" w:author="Jujia Li" w:date="2025-07-21T17:55:00Z" w16du:dateUtc="2025-07-21T22:55:00Z">
        <w:r>
          <w:rPr>
            <w:rFonts w:ascii="Times New Roman" w:hAnsi="Times New Roman" w:cs="Times New Roman"/>
          </w:rPr>
          <w:t xml:space="preserve">Figure 10.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(Per Capita)</w:t>
        </w:r>
      </w:ins>
    </w:p>
    <w:p w14:paraId="16BEC095" w14:textId="77777777" w:rsidR="005933DE" w:rsidRDefault="005933DE" w:rsidP="005933DE">
      <w:pPr>
        <w:spacing w:after="120" w:line="360" w:lineRule="auto"/>
        <w:contextualSpacing/>
        <w:rPr>
          <w:ins w:id="6096" w:author="Jujia Li" w:date="2025-07-21T17:55:00Z" w16du:dateUtc="2025-07-21T22:55:00Z"/>
          <w:rFonts w:ascii="Times New Roman" w:hAnsi="Times New Roman" w:cs="Times New Roman"/>
          <w:noProof/>
        </w:rPr>
      </w:pPr>
      <w:ins w:id="6097" w:author="Jujia Li" w:date="2025-07-21T17:55:00Z" w16du:dateUtc="2025-07-21T22:55:00Z">
        <w:r w:rsidRPr="00CF340A">
          <w:rPr>
            <w:rFonts w:ascii="Times New Roman" w:hAnsi="Times New Roman" w:cs="Times New Roman"/>
            <w:noProof/>
          </w:rPr>
          <w:lastRenderedPageBreak/>
          <w:t xml:space="preserve"> </w:t>
        </w:r>
        <w:r>
          <w:rPr>
            <w:rFonts w:ascii="Times New Roman" w:hAnsi="Times New Roman" w:cs="Times New Roman"/>
            <w:noProof/>
          </w:rPr>
          <w:drawing>
            <wp:inline distT="0" distB="0" distL="0" distR="0" wp14:anchorId="22EE1363" wp14:editId="226A7D55">
              <wp:extent cx="2667000" cy="1782154"/>
              <wp:effectExtent l="0" t="0" r="0" b="8890"/>
              <wp:docPr id="1899263979"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A56DA7A" wp14:editId="210867CB">
              <wp:extent cx="2657475" cy="1767530"/>
              <wp:effectExtent l="0" t="0" r="0" b="4445"/>
              <wp:docPr id="1402370363"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EECAE7" w14:textId="77777777" w:rsidR="005933DE" w:rsidRPr="004157A8" w:rsidRDefault="005933DE" w:rsidP="005933DE">
      <w:pPr>
        <w:spacing w:after="120" w:line="360" w:lineRule="auto"/>
        <w:ind w:left="720" w:firstLine="720"/>
        <w:contextualSpacing/>
        <w:rPr>
          <w:ins w:id="6098" w:author="Jujia Li" w:date="2025-07-21T17:55:00Z" w16du:dateUtc="2025-07-21T22:55:00Z"/>
          <w:rFonts w:ascii="Times New Roman" w:hAnsi="Times New Roman" w:cs="Times New Roman"/>
          <w:noProof/>
        </w:rPr>
      </w:pPr>
      <w:ins w:id="6099" w:author="Jujia Li" w:date="2025-07-21T17:55:00Z" w16du:dateUtc="2025-07-21T22:55:00Z">
        <w:r>
          <w:rPr>
            <w:rFonts w:ascii="Times New Roman" w:hAnsi="Times New Roman" w:cs="Times New Roman"/>
          </w:rPr>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19EAD14B" w14:textId="77777777" w:rsidR="005933DE" w:rsidRDefault="005933DE" w:rsidP="005933DE">
      <w:pPr>
        <w:spacing w:after="120" w:line="360" w:lineRule="auto"/>
        <w:contextualSpacing/>
        <w:rPr>
          <w:ins w:id="6100" w:author="Jujia Li" w:date="2025-07-21T17:55:00Z" w16du:dateUtc="2025-07-21T22:55:00Z"/>
          <w:rFonts w:ascii="Times New Roman" w:hAnsi="Times New Roman" w:cs="Times New Roman"/>
          <w:noProof/>
        </w:rPr>
      </w:pPr>
      <w:ins w:id="6101" w:author="Jujia Li" w:date="2025-07-21T17:55:00Z" w16du:dateUtc="2025-07-21T22:55:00Z">
        <w:r w:rsidRPr="00CF340A">
          <w:rPr>
            <w:rFonts w:ascii="Times New Roman" w:hAnsi="Times New Roman" w:cs="Times New Roman"/>
            <w:noProof/>
          </w:rPr>
          <w:t xml:space="preserve"> </w:t>
        </w:r>
        <w:commentRangeStart w:id="6102"/>
        <w:r>
          <w:rPr>
            <w:rFonts w:ascii="Times New Roman" w:hAnsi="Times New Roman" w:cs="Times New Roman"/>
            <w:noProof/>
          </w:rPr>
          <w:drawing>
            <wp:inline distT="0" distB="0" distL="0" distR="0" wp14:anchorId="5A8298AF" wp14:editId="5F28456B">
              <wp:extent cx="2667000" cy="1832773"/>
              <wp:effectExtent l="0" t="0" r="0" b="0"/>
              <wp:docPr id="128108403"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6102"/>
        <w:r>
          <w:rPr>
            <w:rStyle w:val="CommentReference"/>
          </w:rPr>
          <w:commentReference w:id="6102"/>
        </w:r>
        <w:r>
          <w:rPr>
            <w:rFonts w:ascii="Times New Roman" w:hAnsi="Times New Roman" w:cs="Times New Roman"/>
            <w:noProof/>
          </w:rPr>
          <w:drawing>
            <wp:inline distT="0" distB="0" distL="0" distR="0" wp14:anchorId="26FBFD87" wp14:editId="2C39EDD9">
              <wp:extent cx="2657475" cy="1813044"/>
              <wp:effectExtent l="0" t="0" r="0" b="0"/>
              <wp:docPr id="1902550698"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6BE7C3" w14:textId="77777777" w:rsidR="005933DE" w:rsidRDefault="005933DE" w:rsidP="005933DE">
      <w:pPr>
        <w:spacing w:after="120" w:line="360" w:lineRule="auto"/>
        <w:ind w:left="720" w:firstLine="720"/>
        <w:contextualSpacing/>
        <w:rPr>
          <w:ins w:id="6103" w:author="Jujia Li" w:date="2025-07-21T17:55:00Z" w16du:dateUtc="2025-07-21T22:55:00Z"/>
          <w:rFonts w:ascii="Times New Roman" w:hAnsi="Times New Roman" w:cs="Times New Roman"/>
        </w:rPr>
      </w:pPr>
      <w:ins w:id="6104" w:author="Jujia Li" w:date="2025-07-21T17:55:00Z" w16du:dateUtc="2025-07-21T22:55: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26A7028D" w14:textId="77777777" w:rsidR="005933DE" w:rsidRDefault="005933DE" w:rsidP="005933DE">
      <w:pPr>
        <w:spacing w:after="120" w:line="360" w:lineRule="auto"/>
        <w:ind w:firstLine="720"/>
        <w:contextualSpacing/>
        <w:rPr>
          <w:ins w:id="6105" w:author="Jujia Li" w:date="2025-07-21T17:55:00Z" w16du:dateUtc="2025-07-21T22:55:00Z"/>
          <w:rFonts w:ascii="Times New Roman" w:hAnsi="Times New Roman" w:cs="Times New Roman"/>
          <w:noProof/>
        </w:rPr>
      </w:pPr>
      <w:ins w:id="6106" w:author="Jujia Li" w:date="2025-07-21T17:55:00Z" w16du:dateUtc="2025-07-21T22:55:00Z">
        <w:r w:rsidRPr="00800CB7">
          <w:rPr>
            <w:rFonts w:ascii="Times New Roman" w:hAnsi="Times New Roman" w:cs="Times New Roman"/>
            <w:noProof/>
          </w:rPr>
          <w:t xml:space="preserve">Figure </w:t>
        </w:r>
        <w:r>
          <w:rPr>
            <w:rFonts w:ascii="Times New Roman" w:hAnsi="Times New Roman" w:cs="Times New Roman"/>
            <w:noProof/>
          </w:rPr>
          <w:t>10 (c)</w:t>
        </w:r>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This suggests that residents in these counties have higher access to or greater utilization of methadone treatment programs, potentially reflecting</w:t>
        </w:r>
        <w:commentRangeStart w:id="6107"/>
        <w:r w:rsidRPr="00800CB7">
          <w:rPr>
            <w:rFonts w:ascii="Times New Roman" w:hAnsi="Times New Roman" w:cs="Times New Roman"/>
            <w:noProof/>
          </w:rPr>
          <w:t xml:space="preserve"> localized public health strategies or higher opioid dependence treatment demand. </w:t>
        </w:r>
        <w:commentRangeEnd w:id="6107"/>
        <w:r>
          <w:rPr>
            <w:rStyle w:val="CommentReference"/>
          </w:rPr>
          <w:commentReference w:id="6107"/>
        </w:r>
        <w:r w:rsidRPr="00800CB7">
          <w:rPr>
            <w:rFonts w:ascii="Times New Roman" w:hAnsi="Times New Roman" w:cs="Times New Roman"/>
            <w:noProof/>
          </w:rPr>
          <w:t xml:space="preserve">Conversely, </w:t>
        </w:r>
        <w:commentRangeStart w:id="6108"/>
        <w:r w:rsidRPr="00800CB7">
          <w:rPr>
            <w:rFonts w:ascii="Times New Roman" w:hAnsi="Times New Roman" w:cs="Times New Roman"/>
            <w:noProof/>
          </w:rPr>
          <w:t xml:space="preserve">a cold spot cluster comprising Madison, Limestone, and Morgan counties may indicate limited methadone </w:t>
        </w:r>
        <w:r>
          <w:rPr>
            <w:rFonts w:ascii="Times New Roman" w:hAnsi="Times New Roman" w:cs="Times New Roman"/>
            <w:noProof/>
          </w:rPr>
          <w:t>consumption</w:t>
        </w:r>
        <w:r w:rsidRPr="00800CB7">
          <w:rPr>
            <w:rFonts w:ascii="Times New Roman" w:hAnsi="Times New Roman" w:cs="Times New Roman"/>
            <w:noProof/>
          </w:rPr>
          <w:t>, possibly due to policy, access, or demographic factors</w:t>
        </w:r>
        <w:commentRangeEnd w:id="6108"/>
        <w:r>
          <w:rPr>
            <w:rStyle w:val="CommentReference"/>
          </w:rPr>
          <w:commentReference w:id="6108"/>
        </w:r>
        <w:r w:rsidRPr="00800CB7">
          <w:rPr>
            <w:rFonts w:ascii="Times New Roman" w:hAnsi="Times New Roman" w:cs="Times New Roman"/>
            <w:noProof/>
          </w:rPr>
          <w:t xml:space="preserve">. </w:t>
        </w:r>
      </w:ins>
    </w:p>
    <w:p w14:paraId="7019A579" w14:textId="77777777" w:rsidR="005933DE" w:rsidRDefault="005933DE" w:rsidP="005933DE">
      <w:pPr>
        <w:spacing w:after="120" w:line="360" w:lineRule="auto"/>
        <w:ind w:firstLine="720"/>
        <w:contextualSpacing/>
        <w:rPr>
          <w:ins w:id="6109" w:author="Jujia Li" w:date="2025-07-21T17:55:00Z" w16du:dateUtc="2025-07-21T22:55:00Z"/>
          <w:rFonts w:ascii="Times New Roman" w:hAnsi="Times New Roman" w:cs="Times New Roman"/>
          <w:noProof/>
        </w:rPr>
      </w:pPr>
      <w:ins w:id="6110" w:author="Jujia Li" w:date="2025-07-21T17:55:00Z" w16du:dateUtc="2025-07-21T22:55:00Z">
        <w:r w:rsidRPr="006E19D6">
          <w:rPr>
            <w:rFonts w:ascii="Times New Roman" w:hAnsi="Times New Roman" w:cs="Times New Roman"/>
            <w:noProof/>
          </w:rPr>
          <w:t xml:space="preserve">Although the Global Moran’s I values for hydrocodone, methadone, and oxycodone were not statistically significant (p &gt; 0.05), </w:t>
        </w:r>
        <w:r>
          <w:rPr>
            <w:rFonts w:ascii="Times New Roman" w:hAnsi="Times New Roman" w:cs="Times New Roman"/>
            <w:noProof/>
          </w:rPr>
          <w:t>we still offer the hot spot figure for reference</w:t>
        </w:r>
        <w:r w:rsidRPr="006E19D6">
          <w:rPr>
            <w:rFonts w:ascii="Times New Roman" w:hAnsi="Times New Roman" w:cs="Times New Roman"/>
            <w:noProof/>
          </w:rPr>
          <w:t xml:space="preserve"> (Figure </w:t>
        </w:r>
        <w:r>
          <w:rPr>
            <w:rFonts w:ascii="Times New Roman" w:hAnsi="Times New Roman" w:cs="Times New Roman"/>
            <w:noProof/>
          </w:rPr>
          <w:t>10 (a), (b), and (d)</w:t>
        </w:r>
        <w:r w:rsidRPr="006E19D6">
          <w:rPr>
            <w:rFonts w:ascii="Times New Roman" w:hAnsi="Times New Roman" w:cs="Times New Roman"/>
            <w:noProof/>
          </w:rPr>
          <w:t xml:space="preserve">). </w:t>
        </w:r>
      </w:ins>
    </w:p>
    <w:p w14:paraId="67B88ACA" w14:textId="77777777" w:rsidR="005933DE" w:rsidRDefault="005933DE">
      <w:pPr>
        <w:spacing w:after="120" w:line="360" w:lineRule="auto"/>
        <w:contextualSpacing/>
        <w:rPr>
          <w:rFonts w:ascii="Times New Roman" w:hAnsi="Times New Roman" w:cs="Times New Roman"/>
        </w:rPr>
        <w:pPrChange w:id="6111" w:author="Jujia Li" w:date="2025-07-21T17:51:00Z" w16du:dateUtc="2025-07-21T22:51:00Z">
          <w:pPr/>
        </w:pPrChange>
      </w:pPr>
    </w:p>
    <w:sectPr w:rsidR="005933DE">
      <w:footerReference w:type="default" r:id="rId5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197" w:author="Jujia Li" w:date="2025-07-21T12:01:00Z" w:initials="JL">
    <w:p w14:paraId="20C1DEE5" w14:textId="77777777" w:rsidR="009462B8" w:rsidRDefault="009462B8" w:rsidP="009462B8">
      <w:pPr>
        <w:pStyle w:val="CommentText"/>
      </w:pPr>
      <w:r>
        <w:rPr>
          <w:rStyle w:val="CommentReference"/>
        </w:rPr>
        <w:annotationRef/>
      </w:r>
      <w:r>
        <w:t>We tried quarterly report, for your reference.</w:t>
      </w:r>
    </w:p>
  </w:comment>
  <w:comment w:id="4211" w:author="Jujia Li" w:date="2025-07-21T12:02:00Z" w:initials="JL">
    <w:p w14:paraId="3BD27573" w14:textId="77777777" w:rsidR="009462B8" w:rsidRDefault="009462B8" w:rsidP="009462B8">
      <w:pPr>
        <w:pStyle w:val="CommentText"/>
      </w:pPr>
      <w:r>
        <w:rPr>
          <w:rStyle w:val="CommentReference"/>
        </w:rPr>
        <w:annotationRef/>
      </w:r>
      <w:r>
        <w:t>We have tried quarterly report for per capita, too.</w:t>
      </w:r>
    </w:p>
  </w:comment>
  <w:comment w:id="4229" w:author="Yuhui Yao" w:date="2025-07-08T09:52:00Z" w:initials="YY">
    <w:p w14:paraId="64D79C72" w14:textId="3ADFFE33" w:rsidR="009019E8" w:rsidRDefault="009019E8" w:rsidP="009019E8">
      <w:r>
        <w:rPr>
          <w:rStyle w:val="CommentReference"/>
        </w:rPr>
        <w:annotationRef/>
      </w:r>
      <w:r>
        <w:rPr>
          <w:sz w:val="20"/>
          <w:szCs w:val="20"/>
        </w:rPr>
        <w:t>We cannot keep this figure.</w:t>
      </w:r>
    </w:p>
  </w:comment>
  <w:comment w:id="4253" w:author="Yuhui Yao" w:date="2025-07-08T09:54:00Z" w:initials="YY">
    <w:p w14:paraId="0B89AD02" w14:textId="77777777" w:rsidR="009019E8" w:rsidRDefault="009019E8" w:rsidP="009019E8">
      <w:r>
        <w:rPr>
          <w:rStyle w:val="CommentReference"/>
        </w:rPr>
        <w:annotationRef/>
      </w:r>
      <w:r>
        <w:rPr>
          <w:sz w:val="20"/>
          <w:szCs w:val="20"/>
        </w:rPr>
        <w:t>What about the rate?</w:t>
      </w:r>
    </w:p>
  </w:comment>
  <w:comment w:id="4267" w:author="Yuhui Yao" w:date="2025-07-08T09:55:00Z" w:initials="YY">
    <w:p w14:paraId="3CA279F0" w14:textId="77777777" w:rsidR="009019E8" w:rsidRDefault="009019E8" w:rsidP="009019E8">
      <w:r>
        <w:rPr>
          <w:rStyle w:val="CommentReference"/>
        </w:rPr>
        <w:annotationRef/>
      </w:r>
      <w:r>
        <w:rPr>
          <w:sz w:val="20"/>
          <w:szCs w:val="20"/>
        </w:rPr>
        <w:t>What about the rate?</w:t>
      </w:r>
    </w:p>
  </w:comment>
  <w:comment w:id="4282" w:author="Yuhui Yao" w:date="2025-07-08T09:55:00Z" w:initials="YY">
    <w:p w14:paraId="47AC7DE0" w14:textId="77777777" w:rsidR="009019E8" w:rsidRDefault="009019E8" w:rsidP="009019E8">
      <w:r>
        <w:rPr>
          <w:rStyle w:val="CommentReference"/>
        </w:rPr>
        <w:annotationRef/>
      </w:r>
      <w:r>
        <w:rPr>
          <w:sz w:val="20"/>
          <w:szCs w:val="20"/>
        </w:rPr>
        <w:t>What about the rate?</w:t>
      </w:r>
    </w:p>
  </w:comment>
  <w:comment w:id="4298" w:author="Yuhui Yao" w:date="2025-07-08T09:55:00Z" w:initials="YY">
    <w:p w14:paraId="3F172670" w14:textId="77777777" w:rsidR="009019E8" w:rsidRDefault="009019E8" w:rsidP="009019E8">
      <w:r>
        <w:rPr>
          <w:rStyle w:val="CommentReference"/>
        </w:rPr>
        <w:annotationRef/>
      </w:r>
      <w:r>
        <w:rPr>
          <w:sz w:val="20"/>
          <w:szCs w:val="20"/>
        </w:rPr>
        <w:t>What about the rate?</w:t>
      </w:r>
    </w:p>
  </w:comment>
  <w:comment w:id="4299" w:author="Jujia Li" w:date="2025-07-21T17:30:00Z" w:initials="JL">
    <w:p w14:paraId="6CC13FA3" w14:textId="77777777" w:rsidR="00F02071" w:rsidRDefault="00F02071" w:rsidP="00F02071">
      <w:pPr>
        <w:pStyle w:val="CommentText"/>
      </w:pPr>
      <w:r>
        <w:rPr>
          <w:rStyle w:val="CommentReference"/>
        </w:rPr>
        <w:annotationRef/>
      </w:r>
      <w:r>
        <w:t>We added “Figure 4 – 7 (B). Annual Medication Consumption Rate by County in MME” in next section.</w:t>
      </w:r>
    </w:p>
  </w:comment>
  <w:comment w:id="4315" w:author="Jujia Li" w:date="2025-07-21T17:29:00Z" w:initials="JL">
    <w:p w14:paraId="75DE27C3" w14:textId="462D975D" w:rsidR="00F02071" w:rsidRDefault="00F02071" w:rsidP="00F02071">
      <w:pPr>
        <w:pStyle w:val="CommentText"/>
      </w:pPr>
      <w:r>
        <w:rPr>
          <w:rStyle w:val="CommentReference"/>
        </w:rPr>
        <w:annotationRef/>
      </w:r>
      <w:r>
        <w:t xml:space="preserve">We also draw “Figure 4 – 7 (B). Annual Medication Consumption Rate by County in MME” for the medication consumption rate. If independent version is better, we can draw four Figures for each medication. </w:t>
      </w:r>
    </w:p>
  </w:comment>
  <w:comment w:id="4499" w:author="Jujia Li" w:date="2025-07-21T17:52:00Z" w:initials="JL">
    <w:p w14:paraId="2E947910" w14:textId="77777777" w:rsidR="00EF5DDC" w:rsidRDefault="00EF5DDC" w:rsidP="00EF5DDC">
      <w:pPr>
        <w:pStyle w:val="CommentText"/>
      </w:pPr>
      <w:r>
        <w:rPr>
          <w:rStyle w:val="CommentReference"/>
        </w:rPr>
        <w:annotationRef/>
      </w:r>
      <w:r>
        <w:t xml:space="preserve">We moved Table 2. </w:t>
      </w:r>
      <w:r>
        <w:rPr>
          <w:b/>
          <w:bCs/>
          <w:i/>
          <w:iCs/>
        </w:rPr>
        <w:t xml:space="preserve">Opioid Medication Consumption Analysis </w:t>
      </w:r>
      <w:r>
        <w:t xml:space="preserve">back from Appendix. </w:t>
      </w:r>
    </w:p>
  </w:comment>
  <w:comment w:id="4626" w:author="Yuhui Yao" w:date="2025-07-08T09:57:00Z" w:initials="YY">
    <w:p w14:paraId="3BE1D875" w14:textId="46D59130" w:rsidR="009019E8" w:rsidRDefault="009019E8" w:rsidP="009019E8">
      <w:r>
        <w:rPr>
          <w:rStyle w:val="CommentReference"/>
        </w:rPr>
        <w:annotationRef/>
      </w:r>
      <w:r>
        <w:rPr>
          <w:sz w:val="20"/>
          <w:szCs w:val="20"/>
        </w:rPr>
        <w:t>So only methadone is something we are interested in.</w:t>
      </w:r>
    </w:p>
  </w:comment>
  <w:comment w:id="4645" w:author="Yuhui Yao" w:date="2025-07-08T10:01:00Z" w:initials="YY">
    <w:p w14:paraId="1CB1019D" w14:textId="77777777" w:rsidR="009019E8" w:rsidRDefault="009019E8" w:rsidP="009019E8">
      <w:r>
        <w:rPr>
          <w:rStyle w:val="CommentReference"/>
        </w:rPr>
        <w:annotationRef/>
      </w:r>
      <w:r>
        <w:rPr>
          <w:sz w:val="20"/>
          <w:szCs w:val="20"/>
        </w:rPr>
        <w:t>Let move this down below figure 10 and only keep the hotspots.</w:t>
      </w:r>
    </w:p>
  </w:comment>
  <w:comment w:id="4646" w:author="Yuhui Yao" w:date="2025-07-08T10:08:00Z" w:initials="YY">
    <w:p w14:paraId="24FBA8B3" w14:textId="77777777" w:rsidR="009019E8" w:rsidRDefault="009019E8" w:rsidP="009019E8">
      <w:r>
        <w:rPr>
          <w:rStyle w:val="CommentReference"/>
        </w:rPr>
        <w:annotationRef/>
      </w:r>
      <w:r>
        <w:rPr>
          <w:sz w:val="20"/>
          <w:szCs w:val="20"/>
        </w:rPr>
        <w:t>Also, I think we need to merge them into quarterly sums at least. Just put us to a safe place.</w:t>
      </w:r>
    </w:p>
  </w:comment>
  <w:comment w:id="4647" w:author="Jujia Li" w:date="2025-07-21T17:54:00Z" w:initials="JL">
    <w:p w14:paraId="2C58F617" w14:textId="77777777" w:rsidR="005933DE" w:rsidRDefault="005933DE" w:rsidP="005933DE">
      <w:pPr>
        <w:pStyle w:val="CommentText"/>
      </w:pPr>
      <w:r>
        <w:rPr>
          <w:rStyle w:val="CommentReference"/>
        </w:rPr>
        <w:annotationRef/>
      </w:r>
      <w:r>
        <w:t>I moved the fig. of consumption of methadone to Appendix. I have already this information in descriptive summary section.</w:t>
      </w:r>
    </w:p>
  </w:comment>
  <w:comment w:id="4655" w:author="Yuhui Yao" w:date="2025-07-08T10:06:00Z" w:initials="YY">
    <w:p w14:paraId="5B1CE8FB" w14:textId="6D08167D" w:rsidR="009019E8" w:rsidRDefault="009019E8" w:rsidP="009019E8">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4661" w:author="Yuhui Yao" w:date="2025-07-08T10:07:00Z" w:initials="YY">
    <w:p w14:paraId="11FFDF62" w14:textId="77777777" w:rsidR="009019E8" w:rsidRDefault="009019E8" w:rsidP="009019E8">
      <w:r>
        <w:rPr>
          <w:rStyle w:val="CommentReference"/>
        </w:rPr>
        <w:annotationRef/>
      </w:r>
      <w:r>
        <w:rPr>
          <w:sz w:val="20"/>
          <w:szCs w:val="20"/>
        </w:rPr>
        <w:t>Do you have any papers supporting this argument?</w:t>
      </w:r>
    </w:p>
  </w:comment>
  <w:comment w:id="4662" w:author="Yuhui Yao" w:date="2025-07-08T10:12:00Z" w:initials="YY">
    <w:p w14:paraId="4242909B" w14:textId="77777777" w:rsidR="009019E8" w:rsidRDefault="009019E8" w:rsidP="009019E8">
      <w:r>
        <w:rPr>
          <w:rStyle w:val="CommentReference"/>
        </w:rPr>
        <w:annotationRef/>
      </w:r>
      <w:r>
        <w:rPr>
          <w:sz w:val="20"/>
          <w:szCs w:val="20"/>
        </w:rPr>
        <w:t>Do you have any paper supporting this argument?</w:t>
      </w:r>
    </w:p>
  </w:comment>
  <w:comment w:id="4679" w:author="Yuhui Yao" w:date="2025-07-08T09:57:00Z" w:initials="YY">
    <w:p w14:paraId="5AF03FA7" w14:textId="4B7C4969" w:rsidR="009019E8" w:rsidRDefault="009019E8" w:rsidP="009019E8">
      <w:r>
        <w:rPr>
          <w:rStyle w:val="CommentReference"/>
        </w:rPr>
        <w:annotationRef/>
      </w:r>
      <w:r>
        <w:rPr>
          <w:sz w:val="20"/>
          <w:szCs w:val="20"/>
        </w:rPr>
        <w:t>Keep this Methadone here and move others to the appendix.</w:t>
      </w:r>
    </w:p>
  </w:comment>
  <w:comment w:id="4690" w:author="Yuhui Yao" w:date="2025-07-08T09:59:00Z" w:initials="YY">
    <w:p w14:paraId="59E45A26" w14:textId="77777777" w:rsidR="009019E8" w:rsidRDefault="009019E8" w:rsidP="009019E8">
      <w:r>
        <w:rPr>
          <w:rStyle w:val="CommentReference"/>
        </w:rPr>
        <w:annotationRef/>
      </w:r>
      <w:r>
        <w:rPr>
          <w:sz w:val="20"/>
          <w:szCs w:val="20"/>
        </w:rPr>
        <w:t>This is an interesting comment in my opinion.  Do you have any paper talking about this?</w:t>
      </w:r>
    </w:p>
  </w:comment>
  <w:comment w:id="4691" w:author="Jujia Li" w:date="2025-07-21T17:59:00Z" w:initials="JL">
    <w:p w14:paraId="0E8C3216" w14:textId="77777777" w:rsidR="00875349" w:rsidRDefault="00875349" w:rsidP="00875349">
      <w:pPr>
        <w:pStyle w:val="CommentText"/>
      </w:pPr>
      <w:r>
        <w:rPr>
          <w:rStyle w:val="CommentReference"/>
        </w:rPr>
        <w:annotationRef/>
      </w:r>
      <w:r>
        <w:t xml:space="preserve">I haven’t explored this aspect yet. I plan to return to it after completing the spatiotemporal analysis. </w:t>
      </w:r>
    </w:p>
  </w:comment>
  <w:comment w:id="4695" w:author="Yuhui Yao" w:date="2025-07-08T10:11:00Z" w:initials="YY">
    <w:p w14:paraId="36518C21" w14:textId="4D744BFF" w:rsidR="009019E8" w:rsidRDefault="009019E8" w:rsidP="009019E8">
      <w:r>
        <w:rPr>
          <w:rStyle w:val="CommentReference"/>
        </w:rPr>
        <w:annotationRef/>
      </w:r>
      <w:r>
        <w:rPr>
          <w:sz w:val="20"/>
          <w:szCs w:val="20"/>
        </w:rPr>
        <w:t>Same here.  Do we have any paper relating to your findings?</w:t>
      </w:r>
    </w:p>
  </w:comment>
  <w:comment w:id="4696" w:author="Jujia Li" w:date="2025-07-21T18:00:00Z" w:initials="JL">
    <w:p w14:paraId="27BD2D08" w14:textId="77777777" w:rsidR="00875349" w:rsidRDefault="00875349" w:rsidP="00875349">
      <w:pPr>
        <w:pStyle w:val="CommentText"/>
      </w:pPr>
      <w:r>
        <w:rPr>
          <w:rStyle w:val="CommentReference"/>
        </w:rPr>
        <w:annotationRef/>
      </w:r>
      <w:r>
        <w:t>I haven’t explored this aspect yet.</w:t>
      </w:r>
    </w:p>
  </w:comment>
  <w:comment w:id="4711" w:author="Yuhui Yao" w:date="2025-07-08T10:13:00Z" w:initials="YY">
    <w:p w14:paraId="645AE1C1" w14:textId="38953869" w:rsidR="009019E8" w:rsidRDefault="009019E8" w:rsidP="009019E8">
      <w:r>
        <w:rPr>
          <w:rStyle w:val="CommentReference"/>
        </w:rPr>
        <w:annotationRef/>
      </w:r>
      <w:r>
        <w:rPr>
          <w:sz w:val="20"/>
          <w:szCs w:val="20"/>
        </w:rPr>
        <w:t>After that we need to have the spatiotemporal model, have you taken a look at the package I shared before?</w:t>
      </w:r>
    </w:p>
  </w:comment>
  <w:comment w:id="4712" w:author="Jujia Li" w:date="2025-07-21T18:00:00Z" w:initials="JL">
    <w:p w14:paraId="272D9B2E" w14:textId="77777777" w:rsidR="00875349" w:rsidRDefault="00875349" w:rsidP="00875349">
      <w:pPr>
        <w:pStyle w:val="CommentText"/>
      </w:pPr>
      <w:r>
        <w:rPr>
          <w:rStyle w:val="CommentReference"/>
        </w:rPr>
        <w:annotationRef/>
      </w:r>
      <w:r>
        <w:t>Working...</w:t>
      </w:r>
    </w:p>
  </w:comment>
  <w:comment w:id="6084" w:author="Yuhui Yao" w:date="2025-07-08T10:01:00Z" w:initials="YY">
    <w:p w14:paraId="19934DCA" w14:textId="7D4DEC52" w:rsidR="00522F02" w:rsidRDefault="00522F02" w:rsidP="00522F02">
      <w:r>
        <w:rPr>
          <w:rStyle w:val="CommentReference"/>
        </w:rPr>
        <w:annotationRef/>
      </w:r>
      <w:r>
        <w:rPr>
          <w:sz w:val="20"/>
          <w:szCs w:val="20"/>
        </w:rPr>
        <w:t>Let move this down below figure 10 and only keep the hotspots.</w:t>
      </w:r>
    </w:p>
  </w:comment>
  <w:comment w:id="6085" w:author="Yuhui Yao" w:date="2025-07-08T10:08:00Z" w:initials="YY">
    <w:p w14:paraId="431C02A5" w14:textId="77777777" w:rsidR="00522F02" w:rsidRDefault="00522F02" w:rsidP="00522F02">
      <w:r>
        <w:rPr>
          <w:rStyle w:val="CommentReference"/>
        </w:rPr>
        <w:annotationRef/>
      </w:r>
      <w:r>
        <w:rPr>
          <w:sz w:val="20"/>
          <w:szCs w:val="20"/>
        </w:rPr>
        <w:t>Also, I think we need to merge them into quarterly sums at least. Just put us to a safe place.</w:t>
      </w:r>
    </w:p>
  </w:comment>
  <w:comment w:id="6090" w:author="Yuhui Yao" w:date="2025-07-08T10:06:00Z" w:initials="YY">
    <w:p w14:paraId="249E39A0" w14:textId="77777777" w:rsidR="00522F02" w:rsidRDefault="00522F02" w:rsidP="00522F02">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6091" w:author="Yuhui Yao" w:date="2025-07-08T10:07:00Z" w:initials="YY">
    <w:p w14:paraId="6515861D" w14:textId="77777777" w:rsidR="00522F02" w:rsidRDefault="00522F02" w:rsidP="00522F02">
      <w:r>
        <w:rPr>
          <w:rStyle w:val="CommentReference"/>
        </w:rPr>
        <w:annotationRef/>
      </w:r>
      <w:r>
        <w:rPr>
          <w:sz w:val="20"/>
          <w:szCs w:val="20"/>
        </w:rPr>
        <w:t>Do you have any papers supporting this argument?</w:t>
      </w:r>
    </w:p>
  </w:comment>
  <w:comment w:id="6092" w:author="Yuhui Yao" w:date="2025-07-08T10:12:00Z" w:initials="YY">
    <w:p w14:paraId="05C70252" w14:textId="77777777" w:rsidR="00522F02" w:rsidRDefault="00522F02" w:rsidP="00522F02">
      <w:r>
        <w:rPr>
          <w:rStyle w:val="CommentReference"/>
        </w:rPr>
        <w:annotationRef/>
      </w:r>
      <w:r>
        <w:rPr>
          <w:sz w:val="20"/>
          <w:szCs w:val="20"/>
        </w:rPr>
        <w:t>Do you have any paper supporting this argument?</w:t>
      </w:r>
    </w:p>
  </w:comment>
  <w:comment w:id="6102" w:author="Yuhui Yao" w:date="2025-07-08T09:57:00Z" w:initials="YY">
    <w:p w14:paraId="45667473" w14:textId="77777777" w:rsidR="005933DE" w:rsidRDefault="005933DE" w:rsidP="005933DE">
      <w:r>
        <w:rPr>
          <w:rStyle w:val="CommentReference"/>
        </w:rPr>
        <w:annotationRef/>
      </w:r>
      <w:r>
        <w:rPr>
          <w:sz w:val="20"/>
          <w:szCs w:val="20"/>
        </w:rPr>
        <w:t>Keep this Methadone here and move others to the appendix.</w:t>
      </w:r>
    </w:p>
  </w:comment>
  <w:comment w:id="6107" w:author="Yuhui Yao" w:date="2025-07-08T09:59:00Z" w:initials="YY">
    <w:p w14:paraId="068E38B9" w14:textId="77777777" w:rsidR="005933DE" w:rsidRDefault="005933DE" w:rsidP="005933DE">
      <w:r>
        <w:rPr>
          <w:rStyle w:val="CommentReference"/>
        </w:rPr>
        <w:annotationRef/>
      </w:r>
      <w:r>
        <w:rPr>
          <w:sz w:val="20"/>
          <w:szCs w:val="20"/>
        </w:rPr>
        <w:t>This is an interesting comment in my opinion.  Do you have any paper talking about this?</w:t>
      </w:r>
    </w:p>
  </w:comment>
  <w:comment w:id="6108" w:author="Yuhui Yao" w:date="2025-07-08T10:11:00Z" w:initials="YY">
    <w:p w14:paraId="1922B5A0" w14:textId="77777777" w:rsidR="005933DE" w:rsidRDefault="005933DE" w:rsidP="005933DE">
      <w:r>
        <w:rPr>
          <w:rStyle w:val="CommentReference"/>
        </w:rPr>
        <w:annotationRef/>
      </w:r>
      <w:r>
        <w:rPr>
          <w:sz w:val="20"/>
          <w:szCs w:val="20"/>
        </w:rPr>
        <w:t>Same here.  Do we have any paper relating to your findings?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0C1DEE5" w15:done="0"/>
  <w15:commentEx w15:paraId="3BD27573" w15:done="0"/>
  <w15:commentEx w15:paraId="64D79C72" w15:done="0"/>
  <w15:commentEx w15:paraId="0B89AD02" w15:done="0"/>
  <w15:commentEx w15:paraId="3CA279F0" w15:done="0"/>
  <w15:commentEx w15:paraId="47AC7DE0" w15:done="0"/>
  <w15:commentEx w15:paraId="3F172670" w15:done="0"/>
  <w15:commentEx w15:paraId="6CC13FA3" w15:paraIdParent="3F172670" w15:done="0"/>
  <w15:commentEx w15:paraId="75DE27C3" w15:done="0"/>
  <w15:commentEx w15:paraId="2E947910" w15:done="0"/>
  <w15:commentEx w15:paraId="3BE1D875" w15:done="0"/>
  <w15:commentEx w15:paraId="1CB1019D" w15:done="0"/>
  <w15:commentEx w15:paraId="24FBA8B3" w15:paraIdParent="1CB1019D" w15:done="0"/>
  <w15:commentEx w15:paraId="2C58F617" w15:paraIdParent="1CB1019D" w15:done="0"/>
  <w15:commentEx w15:paraId="5B1CE8FB" w15:done="0"/>
  <w15:commentEx w15:paraId="11FFDF62" w15:done="0"/>
  <w15:commentEx w15:paraId="4242909B" w15:done="0"/>
  <w15:commentEx w15:paraId="5AF03FA7" w15:done="0"/>
  <w15:commentEx w15:paraId="59E45A26" w15:done="0"/>
  <w15:commentEx w15:paraId="0E8C3216" w15:paraIdParent="59E45A26" w15:done="0"/>
  <w15:commentEx w15:paraId="36518C21" w15:done="0"/>
  <w15:commentEx w15:paraId="27BD2D08" w15:paraIdParent="36518C21" w15:done="0"/>
  <w15:commentEx w15:paraId="645AE1C1" w15:done="0"/>
  <w15:commentEx w15:paraId="272D9B2E" w15:paraIdParent="645AE1C1" w15:done="0"/>
  <w15:commentEx w15:paraId="19934DCA" w15:done="0"/>
  <w15:commentEx w15:paraId="431C02A5" w15:paraIdParent="19934DCA" w15:done="0"/>
  <w15:commentEx w15:paraId="249E39A0" w15:done="0"/>
  <w15:commentEx w15:paraId="6515861D" w15:done="0"/>
  <w15:commentEx w15:paraId="05C70252" w15:done="0"/>
  <w15:commentEx w15:paraId="45667473" w15:done="0"/>
  <w15:commentEx w15:paraId="068E38B9" w15:done="0"/>
  <w15:commentEx w15:paraId="1922B5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19F1E2" w16cex:dateUtc="2025-07-21T17:02:00Z"/>
  <w16cex:commentExtensible w16cex:durableId="3A2CB3A0" w16cex:dateUtc="2025-07-08T14:52:00Z"/>
  <w16cex:commentExtensible w16cex:durableId="6B5B13E1" w16cex:dateUtc="2025-07-08T14:54:00Z"/>
  <w16cex:commentExtensible w16cex:durableId="245CF5F4" w16cex:dateUtc="2025-07-08T14:55:00Z"/>
  <w16cex:commentExtensible w16cex:durableId="0FEBBA80" w16cex:dateUtc="2025-07-08T14:55:00Z"/>
  <w16cex:commentExtensible w16cex:durableId="6183DEAD" w16cex:dateUtc="2025-07-08T14:55:00Z"/>
  <w16cex:commentExtensible w16cex:durableId="0A2148EC" w16cex:dateUtc="2025-07-21T22:30:00Z"/>
  <w16cex:commentExtensible w16cex:durableId="4CF59F23" w16cex:dateUtc="2025-07-21T22:29:00Z"/>
  <w16cex:commentExtensible w16cex:durableId="21FF4953" w16cex:dateUtc="2025-07-21T22:52:00Z"/>
  <w16cex:commentExtensible w16cex:durableId="5E95A712" w16cex:dateUtc="2025-07-08T14:57:00Z"/>
  <w16cex:commentExtensible w16cex:durableId="27D099DF" w16cex:dateUtc="2025-07-08T15:01:00Z"/>
  <w16cex:commentExtensible w16cex:durableId="6A450F82" w16cex:dateUtc="2025-07-08T15:08:00Z"/>
  <w16cex:commentExtensible w16cex:durableId="41C09E29" w16cex:dateUtc="2025-07-21T22:54:00Z"/>
  <w16cex:commentExtensible w16cex:durableId="22B36548" w16cex:dateUtc="2025-07-08T15:06:00Z"/>
  <w16cex:commentExtensible w16cex:durableId="5657CBBA" w16cex:dateUtc="2025-07-08T15:07:00Z"/>
  <w16cex:commentExtensible w16cex:durableId="4B8CE4AF" w16cex:dateUtc="2025-07-08T15:12:00Z"/>
  <w16cex:commentExtensible w16cex:durableId="7B0EB435" w16cex:dateUtc="2025-07-08T14:57:00Z"/>
  <w16cex:commentExtensible w16cex:durableId="47D93E52" w16cex:dateUtc="2025-07-08T14:59:00Z"/>
  <w16cex:commentExtensible w16cex:durableId="75ACCD65" w16cex:dateUtc="2025-07-21T22:59:00Z"/>
  <w16cex:commentExtensible w16cex:durableId="3C88AF65" w16cex:dateUtc="2025-07-08T15:11:00Z"/>
  <w16cex:commentExtensible w16cex:durableId="14BBA86A" w16cex:dateUtc="2025-07-21T23:00:00Z"/>
  <w16cex:commentExtensible w16cex:durableId="6355099E" w16cex:dateUtc="2025-07-08T15:13:00Z"/>
  <w16cex:commentExtensible w16cex:durableId="663A053D" w16cex:dateUtc="2025-07-21T23:00:00Z"/>
  <w16cex:commentExtensible w16cex:durableId="78DAF78C" w16cex:dateUtc="2025-07-08T15:01:00Z"/>
  <w16cex:commentExtensible w16cex:durableId="3E1326C4" w16cex:dateUtc="2025-07-08T15:08:00Z"/>
  <w16cex:commentExtensible w16cex:durableId="331BFDA7" w16cex:dateUtc="2025-07-08T15:06:00Z"/>
  <w16cex:commentExtensible w16cex:durableId="4AA05331" w16cex:dateUtc="2025-07-08T15:07:00Z"/>
  <w16cex:commentExtensible w16cex:durableId="63BB8E40" w16cex:dateUtc="2025-07-08T15:12:00Z"/>
  <w16cex:commentExtensible w16cex:durableId="5C1C5696" w16cex:dateUtc="2025-07-08T14:57:00Z"/>
  <w16cex:commentExtensible w16cex:durableId="7EA58E35" w16cex:dateUtc="2025-07-08T14:59:00Z"/>
  <w16cex:commentExtensible w16cex:durableId="464C3751" w16cex:dateUtc="2025-07-08T1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0C1DEE5" w16cid:durableId="20C1DEE5"/>
  <w16cid:commentId w16cid:paraId="3BD27573" w16cid:durableId="4F19F1E2"/>
  <w16cid:commentId w16cid:paraId="64D79C72" w16cid:durableId="3A2CB3A0"/>
  <w16cid:commentId w16cid:paraId="0B89AD02" w16cid:durableId="6B5B13E1"/>
  <w16cid:commentId w16cid:paraId="3CA279F0" w16cid:durableId="245CF5F4"/>
  <w16cid:commentId w16cid:paraId="47AC7DE0" w16cid:durableId="0FEBBA80"/>
  <w16cid:commentId w16cid:paraId="3F172670" w16cid:durableId="6183DEAD"/>
  <w16cid:commentId w16cid:paraId="6CC13FA3" w16cid:durableId="0A2148EC"/>
  <w16cid:commentId w16cid:paraId="75DE27C3" w16cid:durableId="4CF59F23"/>
  <w16cid:commentId w16cid:paraId="2E947910" w16cid:durableId="21FF4953"/>
  <w16cid:commentId w16cid:paraId="3BE1D875" w16cid:durableId="5E95A712"/>
  <w16cid:commentId w16cid:paraId="1CB1019D" w16cid:durableId="27D099DF"/>
  <w16cid:commentId w16cid:paraId="24FBA8B3" w16cid:durableId="6A450F82"/>
  <w16cid:commentId w16cid:paraId="2C58F617" w16cid:durableId="41C09E29"/>
  <w16cid:commentId w16cid:paraId="5B1CE8FB" w16cid:durableId="22B36548"/>
  <w16cid:commentId w16cid:paraId="11FFDF62" w16cid:durableId="5657CBBA"/>
  <w16cid:commentId w16cid:paraId="4242909B" w16cid:durableId="4B8CE4AF"/>
  <w16cid:commentId w16cid:paraId="5AF03FA7" w16cid:durableId="7B0EB435"/>
  <w16cid:commentId w16cid:paraId="59E45A26" w16cid:durableId="47D93E52"/>
  <w16cid:commentId w16cid:paraId="0E8C3216" w16cid:durableId="75ACCD65"/>
  <w16cid:commentId w16cid:paraId="36518C21" w16cid:durableId="3C88AF65"/>
  <w16cid:commentId w16cid:paraId="27BD2D08" w16cid:durableId="14BBA86A"/>
  <w16cid:commentId w16cid:paraId="645AE1C1" w16cid:durableId="6355099E"/>
  <w16cid:commentId w16cid:paraId="272D9B2E" w16cid:durableId="663A053D"/>
  <w16cid:commentId w16cid:paraId="19934DCA" w16cid:durableId="78DAF78C"/>
  <w16cid:commentId w16cid:paraId="431C02A5" w16cid:durableId="3E1326C4"/>
  <w16cid:commentId w16cid:paraId="249E39A0" w16cid:durableId="331BFDA7"/>
  <w16cid:commentId w16cid:paraId="6515861D" w16cid:durableId="4AA05331"/>
  <w16cid:commentId w16cid:paraId="05C70252" w16cid:durableId="63BB8E40"/>
  <w16cid:commentId w16cid:paraId="45667473" w16cid:durableId="5C1C5696"/>
  <w16cid:commentId w16cid:paraId="068E38B9" w16cid:durableId="7EA58E35"/>
  <w16cid:commentId w16cid:paraId="1922B5A0" w16cid:durableId="464C37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19672D" w14:textId="77777777" w:rsidR="003A4292" w:rsidRDefault="003A4292" w:rsidP="003A4292">
      <w:pPr>
        <w:spacing w:after="0" w:line="240" w:lineRule="auto"/>
      </w:pPr>
      <w:r>
        <w:separator/>
      </w:r>
    </w:p>
  </w:endnote>
  <w:endnote w:type="continuationSeparator" w:id="0">
    <w:p w14:paraId="6DC30F71" w14:textId="77777777" w:rsidR="003A4292" w:rsidRDefault="003A4292" w:rsidP="003A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6112" w:author="Jujia Li" w:date="2025-08-11T21:53:00Z"/>
  <w:sdt>
    <w:sdtPr>
      <w:id w:val="1508478534"/>
      <w:docPartObj>
        <w:docPartGallery w:val="Page Numbers (Bottom of Page)"/>
        <w:docPartUnique/>
      </w:docPartObj>
    </w:sdtPr>
    <w:sdtEndPr>
      <w:rPr>
        <w:noProof/>
      </w:rPr>
    </w:sdtEndPr>
    <w:sdtContent>
      <w:customXmlInsRangeEnd w:id="6112"/>
      <w:p w14:paraId="05C21C75" w14:textId="07BE5CA5" w:rsidR="003A4292" w:rsidRDefault="003A4292">
        <w:pPr>
          <w:pStyle w:val="Footer"/>
          <w:jc w:val="right"/>
          <w:rPr>
            <w:ins w:id="6113" w:author="Jujia Li" w:date="2025-08-11T21:53:00Z" w16du:dateUtc="2025-08-12T02:53:00Z"/>
          </w:rPr>
        </w:pPr>
        <w:ins w:id="6114" w:author="Jujia Li" w:date="2025-08-11T21:53:00Z" w16du:dateUtc="2025-08-12T02:53:00Z">
          <w:r>
            <w:fldChar w:fldCharType="begin"/>
          </w:r>
          <w:r>
            <w:instrText xml:space="preserve"> PAGE   \* MERGEFORMAT </w:instrText>
          </w:r>
          <w:r>
            <w:fldChar w:fldCharType="separate"/>
          </w:r>
          <w:r>
            <w:rPr>
              <w:noProof/>
            </w:rPr>
            <w:t>2</w:t>
          </w:r>
          <w:r>
            <w:rPr>
              <w:noProof/>
            </w:rPr>
            <w:fldChar w:fldCharType="end"/>
          </w:r>
        </w:ins>
      </w:p>
      <w:customXmlInsRangeStart w:id="6115" w:author="Jujia Li" w:date="2025-08-11T21:53:00Z"/>
    </w:sdtContent>
  </w:sdt>
  <w:customXmlInsRangeEnd w:id="6115"/>
  <w:p w14:paraId="4AA87641" w14:textId="77777777" w:rsidR="003A4292" w:rsidRDefault="003A4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607487" w14:textId="77777777" w:rsidR="003A4292" w:rsidRDefault="003A4292" w:rsidP="003A4292">
      <w:pPr>
        <w:spacing w:after="0" w:line="240" w:lineRule="auto"/>
      </w:pPr>
      <w:r>
        <w:separator/>
      </w:r>
    </w:p>
  </w:footnote>
  <w:footnote w:type="continuationSeparator" w:id="0">
    <w:p w14:paraId="618E0523" w14:textId="77777777" w:rsidR="003A4292" w:rsidRDefault="003A4292" w:rsidP="003A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D0F20"/>
    <w:multiLevelType w:val="hybridMultilevel"/>
    <w:tmpl w:val="F2881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225FB"/>
    <w:multiLevelType w:val="hybridMultilevel"/>
    <w:tmpl w:val="5B12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B611A"/>
    <w:multiLevelType w:val="multilevel"/>
    <w:tmpl w:val="D24A16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E86428"/>
    <w:multiLevelType w:val="multilevel"/>
    <w:tmpl w:val="5A84C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E75C52"/>
    <w:multiLevelType w:val="multilevel"/>
    <w:tmpl w:val="21D68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D279C9"/>
    <w:multiLevelType w:val="multilevel"/>
    <w:tmpl w:val="C4EC4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0945A4"/>
    <w:multiLevelType w:val="hybridMultilevel"/>
    <w:tmpl w:val="A462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A1A41"/>
    <w:multiLevelType w:val="multilevel"/>
    <w:tmpl w:val="B2AAC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F93E88"/>
    <w:multiLevelType w:val="hybridMultilevel"/>
    <w:tmpl w:val="49943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550925"/>
    <w:multiLevelType w:val="hybridMultilevel"/>
    <w:tmpl w:val="91C49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F5A55"/>
    <w:multiLevelType w:val="multilevel"/>
    <w:tmpl w:val="6A384F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944A83"/>
    <w:multiLevelType w:val="multilevel"/>
    <w:tmpl w:val="A2B2FE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D438F4"/>
    <w:multiLevelType w:val="multilevel"/>
    <w:tmpl w:val="6CA0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6F781F"/>
    <w:multiLevelType w:val="hybridMultilevel"/>
    <w:tmpl w:val="A462D1D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7564123">
    <w:abstractNumId w:val="1"/>
  </w:num>
  <w:num w:numId="2" w16cid:durableId="491794114">
    <w:abstractNumId w:val="0"/>
  </w:num>
  <w:num w:numId="3" w16cid:durableId="1556627438">
    <w:abstractNumId w:val="6"/>
  </w:num>
  <w:num w:numId="4" w16cid:durableId="359211498">
    <w:abstractNumId w:val="13"/>
  </w:num>
  <w:num w:numId="5" w16cid:durableId="715472430">
    <w:abstractNumId w:val="4"/>
  </w:num>
  <w:num w:numId="6" w16cid:durableId="78213461">
    <w:abstractNumId w:val="3"/>
  </w:num>
  <w:num w:numId="7" w16cid:durableId="865674128">
    <w:abstractNumId w:val="5"/>
  </w:num>
  <w:num w:numId="8" w16cid:durableId="175661540">
    <w:abstractNumId w:val="12"/>
  </w:num>
  <w:num w:numId="9" w16cid:durableId="305015517">
    <w:abstractNumId w:val="2"/>
  </w:num>
  <w:num w:numId="10" w16cid:durableId="1578514515">
    <w:abstractNumId w:val="10"/>
  </w:num>
  <w:num w:numId="11" w16cid:durableId="132986567">
    <w:abstractNumId w:val="7"/>
  </w:num>
  <w:num w:numId="12" w16cid:durableId="1787580199">
    <w:abstractNumId w:val="9"/>
  </w:num>
  <w:num w:numId="13" w16cid:durableId="807358098">
    <w:abstractNumId w:val="11"/>
  </w:num>
  <w:num w:numId="14" w16cid:durableId="39185003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jia Li">
    <w15:presenceInfo w15:providerId="AD" w15:userId="S::jli183@crimson.ua.edu::de3a5541-c6d5-4a79-8d87-9fceda2adc16"/>
  </w15:person>
  <w15:person w15:author="Yuhui Yao">
    <w15:presenceInfo w15:providerId="AD" w15:userId="S::yyao17@ua.edu::8626f841-f330-4c42-ba55-80c49a145e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DC"/>
    <w:rsid w:val="000002CC"/>
    <w:rsid w:val="000174F9"/>
    <w:rsid w:val="00030C66"/>
    <w:rsid w:val="00037CD4"/>
    <w:rsid w:val="000430D7"/>
    <w:rsid w:val="00043688"/>
    <w:rsid w:val="00046CE6"/>
    <w:rsid w:val="00053FE7"/>
    <w:rsid w:val="00061FD7"/>
    <w:rsid w:val="00062F15"/>
    <w:rsid w:val="00065CFC"/>
    <w:rsid w:val="00066F80"/>
    <w:rsid w:val="000675C3"/>
    <w:rsid w:val="000873C9"/>
    <w:rsid w:val="00087C5A"/>
    <w:rsid w:val="00094FCA"/>
    <w:rsid w:val="000A785E"/>
    <w:rsid w:val="000B0BD0"/>
    <w:rsid w:val="000C03AD"/>
    <w:rsid w:val="000D082B"/>
    <w:rsid w:val="000D3230"/>
    <w:rsid w:val="000D378A"/>
    <w:rsid w:val="000E141A"/>
    <w:rsid w:val="00107CBF"/>
    <w:rsid w:val="00110E88"/>
    <w:rsid w:val="00111846"/>
    <w:rsid w:val="00114F3E"/>
    <w:rsid w:val="0013557C"/>
    <w:rsid w:val="00143465"/>
    <w:rsid w:val="00144FDF"/>
    <w:rsid w:val="00147B2C"/>
    <w:rsid w:val="00153F54"/>
    <w:rsid w:val="001558A6"/>
    <w:rsid w:val="0016248D"/>
    <w:rsid w:val="00162808"/>
    <w:rsid w:val="00171DB2"/>
    <w:rsid w:val="00173051"/>
    <w:rsid w:val="00174C67"/>
    <w:rsid w:val="00181C07"/>
    <w:rsid w:val="001877B2"/>
    <w:rsid w:val="001878ED"/>
    <w:rsid w:val="00194B17"/>
    <w:rsid w:val="00196D7B"/>
    <w:rsid w:val="001A1390"/>
    <w:rsid w:val="001A5DD9"/>
    <w:rsid w:val="001C013E"/>
    <w:rsid w:val="001C22EA"/>
    <w:rsid w:val="001C3503"/>
    <w:rsid w:val="001D34E7"/>
    <w:rsid w:val="001E13F1"/>
    <w:rsid w:val="001E5923"/>
    <w:rsid w:val="001E6DFF"/>
    <w:rsid w:val="001F1539"/>
    <w:rsid w:val="00201913"/>
    <w:rsid w:val="002037B3"/>
    <w:rsid w:val="0020492A"/>
    <w:rsid w:val="00204C0B"/>
    <w:rsid w:val="00205DF9"/>
    <w:rsid w:val="0021798E"/>
    <w:rsid w:val="00221F0A"/>
    <w:rsid w:val="00226AF8"/>
    <w:rsid w:val="00234DC6"/>
    <w:rsid w:val="002358BF"/>
    <w:rsid w:val="0023727B"/>
    <w:rsid w:val="00247CA8"/>
    <w:rsid w:val="00251CB8"/>
    <w:rsid w:val="00262AFE"/>
    <w:rsid w:val="00274F08"/>
    <w:rsid w:val="00280E79"/>
    <w:rsid w:val="00286D16"/>
    <w:rsid w:val="002913A0"/>
    <w:rsid w:val="00291F72"/>
    <w:rsid w:val="0029218E"/>
    <w:rsid w:val="002A0097"/>
    <w:rsid w:val="002B7045"/>
    <w:rsid w:val="002C0464"/>
    <w:rsid w:val="002C23F3"/>
    <w:rsid w:val="002C541F"/>
    <w:rsid w:val="002C728D"/>
    <w:rsid w:val="002C7EB2"/>
    <w:rsid w:val="002E17C2"/>
    <w:rsid w:val="002F080C"/>
    <w:rsid w:val="002F3B5E"/>
    <w:rsid w:val="002F739E"/>
    <w:rsid w:val="003009A1"/>
    <w:rsid w:val="00332850"/>
    <w:rsid w:val="0033325E"/>
    <w:rsid w:val="00333A1B"/>
    <w:rsid w:val="00341505"/>
    <w:rsid w:val="00343CF3"/>
    <w:rsid w:val="00364959"/>
    <w:rsid w:val="0036557C"/>
    <w:rsid w:val="0037066E"/>
    <w:rsid w:val="003711F6"/>
    <w:rsid w:val="003714F7"/>
    <w:rsid w:val="0037473A"/>
    <w:rsid w:val="003757FA"/>
    <w:rsid w:val="003773B3"/>
    <w:rsid w:val="00387D92"/>
    <w:rsid w:val="003A3120"/>
    <w:rsid w:val="003A4292"/>
    <w:rsid w:val="003A48D8"/>
    <w:rsid w:val="003B0A67"/>
    <w:rsid w:val="003C463D"/>
    <w:rsid w:val="003E6383"/>
    <w:rsid w:val="003F2AAB"/>
    <w:rsid w:val="003F3C02"/>
    <w:rsid w:val="004157A8"/>
    <w:rsid w:val="00417426"/>
    <w:rsid w:val="00421D5C"/>
    <w:rsid w:val="004335A6"/>
    <w:rsid w:val="004563DC"/>
    <w:rsid w:val="004578E6"/>
    <w:rsid w:val="004746B6"/>
    <w:rsid w:val="00477022"/>
    <w:rsid w:val="00477C16"/>
    <w:rsid w:val="00482CA6"/>
    <w:rsid w:val="004958D6"/>
    <w:rsid w:val="004A4266"/>
    <w:rsid w:val="004A693C"/>
    <w:rsid w:val="004D28DD"/>
    <w:rsid w:val="004E5B1A"/>
    <w:rsid w:val="004F46E8"/>
    <w:rsid w:val="00502FAC"/>
    <w:rsid w:val="00503425"/>
    <w:rsid w:val="0050444E"/>
    <w:rsid w:val="00507B62"/>
    <w:rsid w:val="00520C07"/>
    <w:rsid w:val="00520F9F"/>
    <w:rsid w:val="00522933"/>
    <w:rsid w:val="00522F02"/>
    <w:rsid w:val="00534683"/>
    <w:rsid w:val="00541C2D"/>
    <w:rsid w:val="00547016"/>
    <w:rsid w:val="00547DC7"/>
    <w:rsid w:val="0055407D"/>
    <w:rsid w:val="005625F4"/>
    <w:rsid w:val="005741DC"/>
    <w:rsid w:val="00587A24"/>
    <w:rsid w:val="00590AD7"/>
    <w:rsid w:val="005933DE"/>
    <w:rsid w:val="005B17BD"/>
    <w:rsid w:val="005B3B32"/>
    <w:rsid w:val="005D0E2E"/>
    <w:rsid w:val="005E593D"/>
    <w:rsid w:val="005F5E3E"/>
    <w:rsid w:val="00602704"/>
    <w:rsid w:val="00603125"/>
    <w:rsid w:val="00610748"/>
    <w:rsid w:val="006111A7"/>
    <w:rsid w:val="00611AC0"/>
    <w:rsid w:val="006238D3"/>
    <w:rsid w:val="00625087"/>
    <w:rsid w:val="00626DB3"/>
    <w:rsid w:val="00633691"/>
    <w:rsid w:val="00634DC7"/>
    <w:rsid w:val="00660DBE"/>
    <w:rsid w:val="00682A28"/>
    <w:rsid w:val="006879A1"/>
    <w:rsid w:val="00687D1B"/>
    <w:rsid w:val="006A0CE7"/>
    <w:rsid w:val="006A1FAF"/>
    <w:rsid w:val="006D2CB9"/>
    <w:rsid w:val="006D685A"/>
    <w:rsid w:val="006D6F51"/>
    <w:rsid w:val="006E19D6"/>
    <w:rsid w:val="006E2599"/>
    <w:rsid w:val="006E2A8B"/>
    <w:rsid w:val="006F2376"/>
    <w:rsid w:val="0070205F"/>
    <w:rsid w:val="00712367"/>
    <w:rsid w:val="00715D3D"/>
    <w:rsid w:val="00740D82"/>
    <w:rsid w:val="00763F35"/>
    <w:rsid w:val="00772D5A"/>
    <w:rsid w:val="007825B0"/>
    <w:rsid w:val="00785381"/>
    <w:rsid w:val="00786F33"/>
    <w:rsid w:val="007A162B"/>
    <w:rsid w:val="007B670C"/>
    <w:rsid w:val="007D1368"/>
    <w:rsid w:val="007D3DC3"/>
    <w:rsid w:val="007F469A"/>
    <w:rsid w:val="007F4CAA"/>
    <w:rsid w:val="007F51FF"/>
    <w:rsid w:val="008001E8"/>
    <w:rsid w:val="00800CB7"/>
    <w:rsid w:val="008037B8"/>
    <w:rsid w:val="00814110"/>
    <w:rsid w:val="00816723"/>
    <w:rsid w:val="00817AFE"/>
    <w:rsid w:val="00821671"/>
    <w:rsid w:val="0082296D"/>
    <w:rsid w:val="00822F91"/>
    <w:rsid w:val="00827B6A"/>
    <w:rsid w:val="00832509"/>
    <w:rsid w:val="0083356C"/>
    <w:rsid w:val="00833D86"/>
    <w:rsid w:val="00860A6F"/>
    <w:rsid w:val="00864B74"/>
    <w:rsid w:val="00875349"/>
    <w:rsid w:val="0087665C"/>
    <w:rsid w:val="008768AE"/>
    <w:rsid w:val="0088188D"/>
    <w:rsid w:val="008847AE"/>
    <w:rsid w:val="00886AF1"/>
    <w:rsid w:val="00891521"/>
    <w:rsid w:val="0089275F"/>
    <w:rsid w:val="008A4F0B"/>
    <w:rsid w:val="008B3FE2"/>
    <w:rsid w:val="008C01EB"/>
    <w:rsid w:val="008C65ED"/>
    <w:rsid w:val="008C68DD"/>
    <w:rsid w:val="008D5F6B"/>
    <w:rsid w:val="008E255F"/>
    <w:rsid w:val="008E2C72"/>
    <w:rsid w:val="008E56EB"/>
    <w:rsid w:val="008E6855"/>
    <w:rsid w:val="008F6DE8"/>
    <w:rsid w:val="009019E8"/>
    <w:rsid w:val="00906642"/>
    <w:rsid w:val="0091194C"/>
    <w:rsid w:val="00925B11"/>
    <w:rsid w:val="0093137A"/>
    <w:rsid w:val="009327EF"/>
    <w:rsid w:val="00936190"/>
    <w:rsid w:val="009462B8"/>
    <w:rsid w:val="00950F5B"/>
    <w:rsid w:val="00973FCD"/>
    <w:rsid w:val="0097504C"/>
    <w:rsid w:val="00982AA8"/>
    <w:rsid w:val="00984125"/>
    <w:rsid w:val="00985680"/>
    <w:rsid w:val="00987AA9"/>
    <w:rsid w:val="00991C9D"/>
    <w:rsid w:val="00994647"/>
    <w:rsid w:val="009B15C1"/>
    <w:rsid w:val="009B2633"/>
    <w:rsid w:val="009C25EA"/>
    <w:rsid w:val="009C3802"/>
    <w:rsid w:val="009D0ABD"/>
    <w:rsid w:val="009D23F3"/>
    <w:rsid w:val="009E14EC"/>
    <w:rsid w:val="009F1DFD"/>
    <w:rsid w:val="009F6F7F"/>
    <w:rsid w:val="00A03715"/>
    <w:rsid w:val="00A06B99"/>
    <w:rsid w:val="00A23AE0"/>
    <w:rsid w:val="00A656B3"/>
    <w:rsid w:val="00A75208"/>
    <w:rsid w:val="00A928FB"/>
    <w:rsid w:val="00A960F1"/>
    <w:rsid w:val="00AC1C03"/>
    <w:rsid w:val="00AC66D3"/>
    <w:rsid w:val="00AC6E91"/>
    <w:rsid w:val="00AD0EAF"/>
    <w:rsid w:val="00AD2C31"/>
    <w:rsid w:val="00AE4440"/>
    <w:rsid w:val="00AF2176"/>
    <w:rsid w:val="00AF7B5D"/>
    <w:rsid w:val="00B02CAB"/>
    <w:rsid w:val="00B03496"/>
    <w:rsid w:val="00B04F76"/>
    <w:rsid w:val="00B052FC"/>
    <w:rsid w:val="00B320C6"/>
    <w:rsid w:val="00B42467"/>
    <w:rsid w:val="00B45BE9"/>
    <w:rsid w:val="00B47530"/>
    <w:rsid w:val="00B5396B"/>
    <w:rsid w:val="00B53A08"/>
    <w:rsid w:val="00B56045"/>
    <w:rsid w:val="00B61280"/>
    <w:rsid w:val="00B66248"/>
    <w:rsid w:val="00B715D4"/>
    <w:rsid w:val="00B725E4"/>
    <w:rsid w:val="00B739B2"/>
    <w:rsid w:val="00B77D2F"/>
    <w:rsid w:val="00B84B6B"/>
    <w:rsid w:val="00B8734B"/>
    <w:rsid w:val="00B87CAE"/>
    <w:rsid w:val="00BA1D9A"/>
    <w:rsid w:val="00BA436D"/>
    <w:rsid w:val="00BA4DBF"/>
    <w:rsid w:val="00BB2B20"/>
    <w:rsid w:val="00BC539A"/>
    <w:rsid w:val="00BC5806"/>
    <w:rsid w:val="00BC60B4"/>
    <w:rsid w:val="00BD318A"/>
    <w:rsid w:val="00BD364D"/>
    <w:rsid w:val="00BD79EB"/>
    <w:rsid w:val="00BE4F23"/>
    <w:rsid w:val="00BE76EB"/>
    <w:rsid w:val="00BF1CA7"/>
    <w:rsid w:val="00C06D61"/>
    <w:rsid w:val="00C06F7F"/>
    <w:rsid w:val="00C11E22"/>
    <w:rsid w:val="00C15155"/>
    <w:rsid w:val="00C179BB"/>
    <w:rsid w:val="00C17CD4"/>
    <w:rsid w:val="00C17D4D"/>
    <w:rsid w:val="00C266EE"/>
    <w:rsid w:val="00C320C9"/>
    <w:rsid w:val="00C3571A"/>
    <w:rsid w:val="00C439F3"/>
    <w:rsid w:val="00C446D4"/>
    <w:rsid w:val="00C537D9"/>
    <w:rsid w:val="00C607E4"/>
    <w:rsid w:val="00C8231E"/>
    <w:rsid w:val="00C948DF"/>
    <w:rsid w:val="00CA069C"/>
    <w:rsid w:val="00CA262A"/>
    <w:rsid w:val="00CB154C"/>
    <w:rsid w:val="00CB1F82"/>
    <w:rsid w:val="00CB6FFE"/>
    <w:rsid w:val="00CC2C37"/>
    <w:rsid w:val="00CC6ACC"/>
    <w:rsid w:val="00CD59A7"/>
    <w:rsid w:val="00CD6C36"/>
    <w:rsid w:val="00CF340A"/>
    <w:rsid w:val="00D04EC6"/>
    <w:rsid w:val="00D13044"/>
    <w:rsid w:val="00D176D3"/>
    <w:rsid w:val="00D26FFF"/>
    <w:rsid w:val="00D4431B"/>
    <w:rsid w:val="00D46E31"/>
    <w:rsid w:val="00D52DBA"/>
    <w:rsid w:val="00D94444"/>
    <w:rsid w:val="00DB20A2"/>
    <w:rsid w:val="00DB7F77"/>
    <w:rsid w:val="00DC18E3"/>
    <w:rsid w:val="00DC2C62"/>
    <w:rsid w:val="00DC713C"/>
    <w:rsid w:val="00DD007A"/>
    <w:rsid w:val="00DD51F8"/>
    <w:rsid w:val="00DD7902"/>
    <w:rsid w:val="00DE3ECF"/>
    <w:rsid w:val="00DE569F"/>
    <w:rsid w:val="00E0288E"/>
    <w:rsid w:val="00E10C2D"/>
    <w:rsid w:val="00E11BE4"/>
    <w:rsid w:val="00E15ACB"/>
    <w:rsid w:val="00E24E4C"/>
    <w:rsid w:val="00E30395"/>
    <w:rsid w:val="00E33050"/>
    <w:rsid w:val="00E33763"/>
    <w:rsid w:val="00E449A0"/>
    <w:rsid w:val="00E65590"/>
    <w:rsid w:val="00E765A0"/>
    <w:rsid w:val="00E76DBF"/>
    <w:rsid w:val="00E829F2"/>
    <w:rsid w:val="00E857AE"/>
    <w:rsid w:val="00E92439"/>
    <w:rsid w:val="00E946E5"/>
    <w:rsid w:val="00EA54CC"/>
    <w:rsid w:val="00EA70AB"/>
    <w:rsid w:val="00EB194A"/>
    <w:rsid w:val="00EB1E92"/>
    <w:rsid w:val="00EB36B8"/>
    <w:rsid w:val="00EC0045"/>
    <w:rsid w:val="00EC0B2B"/>
    <w:rsid w:val="00EC14E1"/>
    <w:rsid w:val="00ED4F1E"/>
    <w:rsid w:val="00EF5DDC"/>
    <w:rsid w:val="00F02071"/>
    <w:rsid w:val="00F044A6"/>
    <w:rsid w:val="00F10C18"/>
    <w:rsid w:val="00F116D6"/>
    <w:rsid w:val="00F14100"/>
    <w:rsid w:val="00F16CD9"/>
    <w:rsid w:val="00F21ED6"/>
    <w:rsid w:val="00F24C46"/>
    <w:rsid w:val="00F2636B"/>
    <w:rsid w:val="00F34DC7"/>
    <w:rsid w:val="00F41D7F"/>
    <w:rsid w:val="00F42F30"/>
    <w:rsid w:val="00F448A5"/>
    <w:rsid w:val="00F51AB4"/>
    <w:rsid w:val="00F672B9"/>
    <w:rsid w:val="00F7293D"/>
    <w:rsid w:val="00F77996"/>
    <w:rsid w:val="00F8216E"/>
    <w:rsid w:val="00F82EF9"/>
    <w:rsid w:val="00F96139"/>
    <w:rsid w:val="00FA36DE"/>
    <w:rsid w:val="00FB5751"/>
    <w:rsid w:val="00FB75F9"/>
    <w:rsid w:val="00FC0FED"/>
    <w:rsid w:val="00FC45F0"/>
    <w:rsid w:val="00FC5EE5"/>
    <w:rsid w:val="00FD651E"/>
    <w:rsid w:val="00FD67B4"/>
    <w:rsid w:val="00FF0BFB"/>
    <w:rsid w:val="00FF6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2FE44"/>
  <w15:chartTrackingRefBased/>
  <w15:docId w15:val="{736F18A7-62D4-4B3E-B54C-3B6D90720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1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41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41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41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41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DC"/>
    <w:rPr>
      <w:rFonts w:eastAsiaTheme="majorEastAsia" w:cstheme="majorBidi"/>
      <w:color w:val="272727" w:themeColor="text1" w:themeTint="D8"/>
    </w:rPr>
  </w:style>
  <w:style w:type="paragraph" w:styleId="Title">
    <w:name w:val="Title"/>
    <w:basedOn w:val="Normal"/>
    <w:next w:val="Normal"/>
    <w:link w:val="TitleChar"/>
    <w:uiPriority w:val="10"/>
    <w:qFormat/>
    <w:rsid w:val="005741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1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DC"/>
    <w:pPr>
      <w:spacing w:before="160"/>
      <w:jc w:val="center"/>
    </w:pPr>
    <w:rPr>
      <w:i/>
      <w:iCs/>
      <w:color w:val="404040" w:themeColor="text1" w:themeTint="BF"/>
    </w:rPr>
  </w:style>
  <w:style w:type="character" w:customStyle="1" w:styleId="QuoteChar">
    <w:name w:val="Quote Char"/>
    <w:basedOn w:val="DefaultParagraphFont"/>
    <w:link w:val="Quote"/>
    <w:uiPriority w:val="29"/>
    <w:rsid w:val="005741DC"/>
    <w:rPr>
      <w:i/>
      <w:iCs/>
      <w:color w:val="404040" w:themeColor="text1" w:themeTint="BF"/>
    </w:rPr>
  </w:style>
  <w:style w:type="paragraph" w:styleId="ListParagraph">
    <w:name w:val="List Paragraph"/>
    <w:basedOn w:val="Normal"/>
    <w:uiPriority w:val="34"/>
    <w:qFormat/>
    <w:rsid w:val="005741DC"/>
    <w:pPr>
      <w:ind w:left="720"/>
      <w:contextualSpacing/>
    </w:pPr>
  </w:style>
  <w:style w:type="character" w:styleId="IntenseEmphasis">
    <w:name w:val="Intense Emphasis"/>
    <w:basedOn w:val="DefaultParagraphFont"/>
    <w:uiPriority w:val="21"/>
    <w:qFormat/>
    <w:rsid w:val="005741DC"/>
    <w:rPr>
      <w:i/>
      <w:iCs/>
      <w:color w:val="0F4761" w:themeColor="accent1" w:themeShade="BF"/>
    </w:rPr>
  </w:style>
  <w:style w:type="paragraph" w:styleId="IntenseQuote">
    <w:name w:val="Intense Quote"/>
    <w:basedOn w:val="Normal"/>
    <w:next w:val="Normal"/>
    <w:link w:val="IntenseQuoteChar"/>
    <w:uiPriority w:val="30"/>
    <w:qFormat/>
    <w:rsid w:val="005741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DC"/>
    <w:rPr>
      <w:i/>
      <w:iCs/>
      <w:color w:val="0F4761" w:themeColor="accent1" w:themeShade="BF"/>
    </w:rPr>
  </w:style>
  <w:style w:type="character" w:styleId="IntenseReference">
    <w:name w:val="Intense Reference"/>
    <w:basedOn w:val="DefaultParagraphFont"/>
    <w:uiPriority w:val="32"/>
    <w:qFormat/>
    <w:rsid w:val="005741DC"/>
    <w:rPr>
      <w:b/>
      <w:bCs/>
      <w:smallCaps/>
      <w:color w:val="0F4761" w:themeColor="accent1" w:themeShade="BF"/>
      <w:spacing w:val="5"/>
    </w:rPr>
  </w:style>
  <w:style w:type="table" w:styleId="TableGrid">
    <w:name w:val="Table Grid"/>
    <w:basedOn w:val="TableNormal"/>
    <w:uiPriority w:val="39"/>
    <w:rsid w:val="00234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34683"/>
    <w:pPr>
      <w:spacing w:after="0" w:line="240" w:lineRule="auto"/>
    </w:pPr>
  </w:style>
  <w:style w:type="character" w:styleId="CommentReference">
    <w:name w:val="annotation reference"/>
    <w:basedOn w:val="DefaultParagraphFont"/>
    <w:uiPriority w:val="99"/>
    <w:semiHidden/>
    <w:unhideWhenUsed/>
    <w:rsid w:val="009019E8"/>
    <w:rPr>
      <w:sz w:val="16"/>
      <w:szCs w:val="16"/>
    </w:rPr>
  </w:style>
  <w:style w:type="paragraph" w:styleId="CommentText">
    <w:name w:val="annotation text"/>
    <w:basedOn w:val="Normal"/>
    <w:link w:val="CommentTextChar"/>
    <w:uiPriority w:val="99"/>
    <w:unhideWhenUsed/>
    <w:rsid w:val="009019E8"/>
    <w:pPr>
      <w:spacing w:line="240" w:lineRule="auto"/>
    </w:pPr>
    <w:rPr>
      <w:sz w:val="20"/>
      <w:szCs w:val="20"/>
    </w:rPr>
  </w:style>
  <w:style w:type="character" w:customStyle="1" w:styleId="CommentTextChar">
    <w:name w:val="Comment Text Char"/>
    <w:basedOn w:val="DefaultParagraphFont"/>
    <w:link w:val="CommentText"/>
    <w:uiPriority w:val="99"/>
    <w:rsid w:val="009019E8"/>
    <w:rPr>
      <w:sz w:val="20"/>
      <w:szCs w:val="20"/>
    </w:rPr>
  </w:style>
  <w:style w:type="paragraph" w:styleId="CommentSubject">
    <w:name w:val="annotation subject"/>
    <w:basedOn w:val="CommentText"/>
    <w:next w:val="CommentText"/>
    <w:link w:val="CommentSubjectChar"/>
    <w:uiPriority w:val="99"/>
    <w:semiHidden/>
    <w:unhideWhenUsed/>
    <w:rsid w:val="009019E8"/>
    <w:rPr>
      <w:b/>
      <w:bCs/>
    </w:rPr>
  </w:style>
  <w:style w:type="character" w:customStyle="1" w:styleId="CommentSubjectChar">
    <w:name w:val="Comment Subject Char"/>
    <w:basedOn w:val="CommentTextChar"/>
    <w:link w:val="CommentSubject"/>
    <w:uiPriority w:val="99"/>
    <w:semiHidden/>
    <w:rsid w:val="009019E8"/>
    <w:rPr>
      <w:b/>
      <w:bCs/>
      <w:sz w:val="20"/>
      <w:szCs w:val="20"/>
    </w:rPr>
  </w:style>
  <w:style w:type="paragraph" w:styleId="Header">
    <w:name w:val="header"/>
    <w:basedOn w:val="Normal"/>
    <w:link w:val="HeaderChar"/>
    <w:uiPriority w:val="99"/>
    <w:unhideWhenUsed/>
    <w:rsid w:val="003A4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292"/>
  </w:style>
  <w:style w:type="paragraph" w:styleId="Footer">
    <w:name w:val="footer"/>
    <w:basedOn w:val="Normal"/>
    <w:link w:val="FooterChar"/>
    <w:uiPriority w:val="99"/>
    <w:unhideWhenUsed/>
    <w:rsid w:val="003A4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1097">
      <w:bodyDiv w:val="1"/>
      <w:marLeft w:val="0"/>
      <w:marRight w:val="0"/>
      <w:marTop w:val="0"/>
      <w:marBottom w:val="0"/>
      <w:divBdr>
        <w:top w:val="none" w:sz="0" w:space="0" w:color="auto"/>
        <w:left w:val="none" w:sz="0" w:space="0" w:color="auto"/>
        <w:bottom w:val="none" w:sz="0" w:space="0" w:color="auto"/>
        <w:right w:val="none" w:sz="0" w:space="0" w:color="auto"/>
      </w:divBdr>
      <w:divsChild>
        <w:div w:id="1402100590">
          <w:marLeft w:val="0"/>
          <w:marRight w:val="0"/>
          <w:marTop w:val="0"/>
          <w:marBottom w:val="0"/>
          <w:divBdr>
            <w:top w:val="none" w:sz="0" w:space="0" w:color="auto"/>
            <w:left w:val="none" w:sz="0" w:space="0" w:color="auto"/>
            <w:bottom w:val="none" w:sz="0" w:space="0" w:color="auto"/>
            <w:right w:val="none" w:sz="0" w:space="0" w:color="auto"/>
          </w:divBdr>
        </w:div>
        <w:div w:id="530076946">
          <w:marLeft w:val="0"/>
          <w:marRight w:val="0"/>
          <w:marTop w:val="0"/>
          <w:marBottom w:val="0"/>
          <w:divBdr>
            <w:top w:val="none" w:sz="0" w:space="0" w:color="auto"/>
            <w:left w:val="none" w:sz="0" w:space="0" w:color="auto"/>
            <w:bottom w:val="none" w:sz="0" w:space="0" w:color="auto"/>
            <w:right w:val="none" w:sz="0" w:space="0" w:color="auto"/>
          </w:divBdr>
        </w:div>
        <w:div w:id="1113593795">
          <w:marLeft w:val="0"/>
          <w:marRight w:val="0"/>
          <w:marTop w:val="0"/>
          <w:marBottom w:val="0"/>
          <w:divBdr>
            <w:top w:val="none" w:sz="0" w:space="0" w:color="auto"/>
            <w:left w:val="none" w:sz="0" w:space="0" w:color="auto"/>
            <w:bottom w:val="none" w:sz="0" w:space="0" w:color="auto"/>
            <w:right w:val="none" w:sz="0" w:space="0" w:color="auto"/>
          </w:divBdr>
        </w:div>
        <w:div w:id="1102921563">
          <w:marLeft w:val="0"/>
          <w:marRight w:val="0"/>
          <w:marTop w:val="0"/>
          <w:marBottom w:val="0"/>
          <w:divBdr>
            <w:top w:val="none" w:sz="0" w:space="0" w:color="auto"/>
            <w:left w:val="none" w:sz="0" w:space="0" w:color="auto"/>
            <w:bottom w:val="none" w:sz="0" w:space="0" w:color="auto"/>
            <w:right w:val="none" w:sz="0" w:space="0" w:color="auto"/>
          </w:divBdr>
          <w:divsChild>
            <w:div w:id="661128591">
              <w:marLeft w:val="0"/>
              <w:marRight w:val="0"/>
              <w:marTop w:val="0"/>
              <w:marBottom w:val="0"/>
              <w:divBdr>
                <w:top w:val="none" w:sz="0" w:space="0" w:color="auto"/>
                <w:left w:val="none" w:sz="0" w:space="0" w:color="auto"/>
                <w:bottom w:val="none" w:sz="0" w:space="0" w:color="auto"/>
                <w:right w:val="none" w:sz="0" w:space="0" w:color="auto"/>
              </w:divBdr>
            </w:div>
          </w:divsChild>
        </w:div>
        <w:div w:id="411506707">
          <w:marLeft w:val="0"/>
          <w:marRight w:val="0"/>
          <w:marTop w:val="0"/>
          <w:marBottom w:val="0"/>
          <w:divBdr>
            <w:top w:val="none" w:sz="0" w:space="0" w:color="auto"/>
            <w:left w:val="none" w:sz="0" w:space="0" w:color="auto"/>
            <w:bottom w:val="none" w:sz="0" w:space="0" w:color="auto"/>
            <w:right w:val="none" w:sz="0" w:space="0" w:color="auto"/>
          </w:divBdr>
        </w:div>
        <w:div w:id="287316353">
          <w:marLeft w:val="0"/>
          <w:marRight w:val="0"/>
          <w:marTop w:val="0"/>
          <w:marBottom w:val="0"/>
          <w:divBdr>
            <w:top w:val="none" w:sz="0" w:space="0" w:color="auto"/>
            <w:left w:val="none" w:sz="0" w:space="0" w:color="auto"/>
            <w:bottom w:val="none" w:sz="0" w:space="0" w:color="auto"/>
            <w:right w:val="none" w:sz="0" w:space="0" w:color="auto"/>
          </w:divBdr>
        </w:div>
        <w:div w:id="1495492802">
          <w:marLeft w:val="0"/>
          <w:marRight w:val="0"/>
          <w:marTop w:val="0"/>
          <w:marBottom w:val="0"/>
          <w:divBdr>
            <w:top w:val="none" w:sz="0" w:space="0" w:color="auto"/>
            <w:left w:val="none" w:sz="0" w:space="0" w:color="auto"/>
            <w:bottom w:val="none" w:sz="0" w:space="0" w:color="auto"/>
            <w:right w:val="none" w:sz="0" w:space="0" w:color="auto"/>
          </w:divBdr>
        </w:div>
        <w:div w:id="2040816621">
          <w:marLeft w:val="0"/>
          <w:marRight w:val="0"/>
          <w:marTop w:val="0"/>
          <w:marBottom w:val="0"/>
          <w:divBdr>
            <w:top w:val="none" w:sz="0" w:space="0" w:color="auto"/>
            <w:left w:val="none" w:sz="0" w:space="0" w:color="auto"/>
            <w:bottom w:val="none" w:sz="0" w:space="0" w:color="auto"/>
            <w:right w:val="none" w:sz="0" w:space="0" w:color="auto"/>
          </w:divBdr>
        </w:div>
        <w:div w:id="852300609">
          <w:marLeft w:val="0"/>
          <w:marRight w:val="0"/>
          <w:marTop w:val="0"/>
          <w:marBottom w:val="0"/>
          <w:divBdr>
            <w:top w:val="none" w:sz="0" w:space="0" w:color="auto"/>
            <w:left w:val="none" w:sz="0" w:space="0" w:color="auto"/>
            <w:bottom w:val="none" w:sz="0" w:space="0" w:color="auto"/>
            <w:right w:val="none" w:sz="0" w:space="0" w:color="auto"/>
          </w:divBdr>
        </w:div>
        <w:div w:id="720322423">
          <w:marLeft w:val="0"/>
          <w:marRight w:val="0"/>
          <w:marTop w:val="0"/>
          <w:marBottom w:val="0"/>
          <w:divBdr>
            <w:top w:val="none" w:sz="0" w:space="0" w:color="auto"/>
            <w:left w:val="none" w:sz="0" w:space="0" w:color="auto"/>
            <w:bottom w:val="none" w:sz="0" w:space="0" w:color="auto"/>
            <w:right w:val="none" w:sz="0" w:space="0" w:color="auto"/>
          </w:divBdr>
        </w:div>
        <w:div w:id="1673023170">
          <w:marLeft w:val="0"/>
          <w:marRight w:val="0"/>
          <w:marTop w:val="0"/>
          <w:marBottom w:val="0"/>
          <w:divBdr>
            <w:top w:val="none" w:sz="0" w:space="0" w:color="auto"/>
            <w:left w:val="none" w:sz="0" w:space="0" w:color="auto"/>
            <w:bottom w:val="none" w:sz="0" w:space="0" w:color="auto"/>
            <w:right w:val="none" w:sz="0" w:space="0" w:color="auto"/>
          </w:divBdr>
        </w:div>
        <w:div w:id="1655521851">
          <w:marLeft w:val="0"/>
          <w:marRight w:val="0"/>
          <w:marTop w:val="0"/>
          <w:marBottom w:val="0"/>
          <w:divBdr>
            <w:top w:val="none" w:sz="0" w:space="0" w:color="auto"/>
            <w:left w:val="none" w:sz="0" w:space="0" w:color="auto"/>
            <w:bottom w:val="none" w:sz="0" w:space="0" w:color="auto"/>
            <w:right w:val="none" w:sz="0" w:space="0" w:color="auto"/>
          </w:divBdr>
        </w:div>
      </w:divsChild>
    </w:div>
    <w:div w:id="21395921">
      <w:bodyDiv w:val="1"/>
      <w:marLeft w:val="0"/>
      <w:marRight w:val="0"/>
      <w:marTop w:val="0"/>
      <w:marBottom w:val="0"/>
      <w:divBdr>
        <w:top w:val="none" w:sz="0" w:space="0" w:color="auto"/>
        <w:left w:val="none" w:sz="0" w:space="0" w:color="auto"/>
        <w:bottom w:val="none" w:sz="0" w:space="0" w:color="auto"/>
        <w:right w:val="none" w:sz="0" w:space="0" w:color="auto"/>
      </w:divBdr>
    </w:div>
    <w:div w:id="35013074">
      <w:bodyDiv w:val="1"/>
      <w:marLeft w:val="0"/>
      <w:marRight w:val="0"/>
      <w:marTop w:val="0"/>
      <w:marBottom w:val="0"/>
      <w:divBdr>
        <w:top w:val="none" w:sz="0" w:space="0" w:color="auto"/>
        <w:left w:val="none" w:sz="0" w:space="0" w:color="auto"/>
        <w:bottom w:val="none" w:sz="0" w:space="0" w:color="auto"/>
        <w:right w:val="none" w:sz="0" w:space="0" w:color="auto"/>
      </w:divBdr>
      <w:divsChild>
        <w:div w:id="410542838">
          <w:marLeft w:val="0"/>
          <w:marRight w:val="0"/>
          <w:marTop w:val="0"/>
          <w:marBottom w:val="0"/>
          <w:divBdr>
            <w:top w:val="none" w:sz="0" w:space="0" w:color="auto"/>
            <w:left w:val="none" w:sz="0" w:space="0" w:color="auto"/>
            <w:bottom w:val="none" w:sz="0" w:space="0" w:color="auto"/>
            <w:right w:val="none" w:sz="0" w:space="0" w:color="auto"/>
          </w:divBdr>
        </w:div>
        <w:div w:id="472142694">
          <w:marLeft w:val="0"/>
          <w:marRight w:val="0"/>
          <w:marTop w:val="0"/>
          <w:marBottom w:val="0"/>
          <w:divBdr>
            <w:top w:val="none" w:sz="0" w:space="0" w:color="auto"/>
            <w:left w:val="none" w:sz="0" w:space="0" w:color="auto"/>
            <w:bottom w:val="none" w:sz="0" w:space="0" w:color="auto"/>
            <w:right w:val="none" w:sz="0" w:space="0" w:color="auto"/>
          </w:divBdr>
        </w:div>
        <w:div w:id="1578829188">
          <w:marLeft w:val="0"/>
          <w:marRight w:val="0"/>
          <w:marTop w:val="0"/>
          <w:marBottom w:val="0"/>
          <w:divBdr>
            <w:top w:val="none" w:sz="0" w:space="0" w:color="auto"/>
            <w:left w:val="none" w:sz="0" w:space="0" w:color="auto"/>
            <w:bottom w:val="none" w:sz="0" w:space="0" w:color="auto"/>
            <w:right w:val="none" w:sz="0" w:space="0" w:color="auto"/>
          </w:divBdr>
        </w:div>
        <w:div w:id="1209103248">
          <w:marLeft w:val="0"/>
          <w:marRight w:val="0"/>
          <w:marTop w:val="0"/>
          <w:marBottom w:val="0"/>
          <w:divBdr>
            <w:top w:val="none" w:sz="0" w:space="0" w:color="auto"/>
            <w:left w:val="none" w:sz="0" w:space="0" w:color="auto"/>
            <w:bottom w:val="none" w:sz="0" w:space="0" w:color="auto"/>
            <w:right w:val="none" w:sz="0" w:space="0" w:color="auto"/>
          </w:divBdr>
          <w:divsChild>
            <w:div w:id="378170541">
              <w:marLeft w:val="0"/>
              <w:marRight w:val="0"/>
              <w:marTop w:val="0"/>
              <w:marBottom w:val="0"/>
              <w:divBdr>
                <w:top w:val="none" w:sz="0" w:space="0" w:color="auto"/>
                <w:left w:val="none" w:sz="0" w:space="0" w:color="auto"/>
                <w:bottom w:val="none" w:sz="0" w:space="0" w:color="auto"/>
                <w:right w:val="none" w:sz="0" w:space="0" w:color="auto"/>
              </w:divBdr>
            </w:div>
          </w:divsChild>
        </w:div>
        <w:div w:id="2044553153">
          <w:marLeft w:val="0"/>
          <w:marRight w:val="0"/>
          <w:marTop w:val="0"/>
          <w:marBottom w:val="0"/>
          <w:divBdr>
            <w:top w:val="none" w:sz="0" w:space="0" w:color="auto"/>
            <w:left w:val="none" w:sz="0" w:space="0" w:color="auto"/>
            <w:bottom w:val="none" w:sz="0" w:space="0" w:color="auto"/>
            <w:right w:val="none" w:sz="0" w:space="0" w:color="auto"/>
          </w:divBdr>
        </w:div>
        <w:div w:id="33505716">
          <w:marLeft w:val="0"/>
          <w:marRight w:val="0"/>
          <w:marTop w:val="0"/>
          <w:marBottom w:val="0"/>
          <w:divBdr>
            <w:top w:val="none" w:sz="0" w:space="0" w:color="auto"/>
            <w:left w:val="none" w:sz="0" w:space="0" w:color="auto"/>
            <w:bottom w:val="none" w:sz="0" w:space="0" w:color="auto"/>
            <w:right w:val="none" w:sz="0" w:space="0" w:color="auto"/>
          </w:divBdr>
        </w:div>
        <w:div w:id="1896508184">
          <w:marLeft w:val="0"/>
          <w:marRight w:val="0"/>
          <w:marTop w:val="0"/>
          <w:marBottom w:val="0"/>
          <w:divBdr>
            <w:top w:val="none" w:sz="0" w:space="0" w:color="auto"/>
            <w:left w:val="none" w:sz="0" w:space="0" w:color="auto"/>
            <w:bottom w:val="none" w:sz="0" w:space="0" w:color="auto"/>
            <w:right w:val="none" w:sz="0" w:space="0" w:color="auto"/>
          </w:divBdr>
        </w:div>
        <w:div w:id="251859131">
          <w:marLeft w:val="0"/>
          <w:marRight w:val="0"/>
          <w:marTop w:val="0"/>
          <w:marBottom w:val="0"/>
          <w:divBdr>
            <w:top w:val="none" w:sz="0" w:space="0" w:color="auto"/>
            <w:left w:val="none" w:sz="0" w:space="0" w:color="auto"/>
            <w:bottom w:val="none" w:sz="0" w:space="0" w:color="auto"/>
            <w:right w:val="none" w:sz="0" w:space="0" w:color="auto"/>
          </w:divBdr>
        </w:div>
        <w:div w:id="1457480780">
          <w:marLeft w:val="0"/>
          <w:marRight w:val="0"/>
          <w:marTop w:val="0"/>
          <w:marBottom w:val="0"/>
          <w:divBdr>
            <w:top w:val="none" w:sz="0" w:space="0" w:color="auto"/>
            <w:left w:val="none" w:sz="0" w:space="0" w:color="auto"/>
            <w:bottom w:val="none" w:sz="0" w:space="0" w:color="auto"/>
            <w:right w:val="none" w:sz="0" w:space="0" w:color="auto"/>
          </w:divBdr>
        </w:div>
        <w:div w:id="1751191959">
          <w:marLeft w:val="0"/>
          <w:marRight w:val="0"/>
          <w:marTop w:val="0"/>
          <w:marBottom w:val="0"/>
          <w:divBdr>
            <w:top w:val="none" w:sz="0" w:space="0" w:color="auto"/>
            <w:left w:val="none" w:sz="0" w:space="0" w:color="auto"/>
            <w:bottom w:val="none" w:sz="0" w:space="0" w:color="auto"/>
            <w:right w:val="none" w:sz="0" w:space="0" w:color="auto"/>
          </w:divBdr>
        </w:div>
        <w:div w:id="1293905016">
          <w:marLeft w:val="0"/>
          <w:marRight w:val="0"/>
          <w:marTop w:val="0"/>
          <w:marBottom w:val="0"/>
          <w:divBdr>
            <w:top w:val="none" w:sz="0" w:space="0" w:color="auto"/>
            <w:left w:val="none" w:sz="0" w:space="0" w:color="auto"/>
            <w:bottom w:val="none" w:sz="0" w:space="0" w:color="auto"/>
            <w:right w:val="none" w:sz="0" w:space="0" w:color="auto"/>
          </w:divBdr>
        </w:div>
        <w:div w:id="618074950">
          <w:marLeft w:val="0"/>
          <w:marRight w:val="0"/>
          <w:marTop w:val="0"/>
          <w:marBottom w:val="0"/>
          <w:divBdr>
            <w:top w:val="none" w:sz="0" w:space="0" w:color="auto"/>
            <w:left w:val="none" w:sz="0" w:space="0" w:color="auto"/>
            <w:bottom w:val="none" w:sz="0" w:space="0" w:color="auto"/>
            <w:right w:val="none" w:sz="0" w:space="0" w:color="auto"/>
          </w:divBdr>
        </w:div>
      </w:divsChild>
    </w:div>
    <w:div w:id="48262846">
      <w:bodyDiv w:val="1"/>
      <w:marLeft w:val="0"/>
      <w:marRight w:val="0"/>
      <w:marTop w:val="0"/>
      <w:marBottom w:val="0"/>
      <w:divBdr>
        <w:top w:val="none" w:sz="0" w:space="0" w:color="auto"/>
        <w:left w:val="none" w:sz="0" w:space="0" w:color="auto"/>
        <w:bottom w:val="none" w:sz="0" w:space="0" w:color="auto"/>
        <w:right w:val="none" w:sz="0" w:space="0" w:color="auto"/>
      </w:divBdr>
    </w:div>
    <w:div w:id="99956433">
      <w:bodyDiv w:val="1"/>
      <w:marLeft w:val="0"/>
      <w:marRight w:val="0"/>
      <w:marTop w:val="0"/>
      <w:marBottom w:val="0"/>
      <w:divBdr>
        <w:top w:val="none" w:sz="0" w:space="0" w:color="auto"/>
        <w:left w:val="none" w:sz="0" w:space="0" w:color="auto"/>
        <w:bottom w:val="none" w:sz="0" w:space="0" w:color="auto"/>
        <w:right w:val="none" w:sz="0" w:space="0" w:color="auto"/>
      </w:divBdr>
    </w:div>
    <w:div w:id="102457931">
      <w:bodyDiv w:val="1"/>
      <w:marLeft w:val="0"/>
      <w:marRight w:val="0"/>
      <w:marTop w:val="0"/>
      <w:marBottom w:val="0"/>
      <w:divBdr>
        <w:top w:val="none" w:sz="0" w:space="0" w:color="auto"/>
        <w:left w:val="none" w:sz="0" w:space="0" w:color="auto"/>
        <w:bottom w:val="none" w:sz="0" w:space="0" w:color="auto"/>
        <w:right w:val="none" w:sz="0" w:space="0" w:color="auto"/>
      </w:divBdr>
    </w:div>
    <w:div w:id="118455018">
      <w:bodyDiv w:val="1"/>
      <w:marLeft w:val="0"/>
      <w:marRight w:val="0"/>
      <w:marTop w:val="0"/>
      <w:marBottom w:val="0"/>
      <w:divBdr>
        <w:top w:val="none" w:sz="0" w:space="0" w:color="auto"/>
        <w:left w:val="none" w:sz="0" w:space="0" w:color="auto"/>
        <w:bottom w:val="none" w:sz="0" w:space="0" w:color="auto"/>
        <w:right w:val="none" w:sz="0" w:space="0" w:color="auto"/>
      </w:divBdr>
    </w:div>
    <w:div w:id="204803941">
      <w:bodyDiv w:val="1"/>
      <w:marLeft w:val="0"/>
      <w:marRight w:val="0"/>
      <w:marTop w:val="0"/>
      <w:marBottom w:val="0"/>
      <w:divBdr>
        <w:top w:val="none" w:sz="0" w:space="0" w:color="auto"/>
        <w:left w:val="none" w:sz="0" w:space="0" w:color="auto"/>
        <w:bottom w:val="none" w:sz="0" w:space="0" w:color="auto"/>
        <w:right w:val="none" w:sz="0" w:space="0" w:color="auto"/>
      </w:divBdr>
    </w:div>
    <w:div w:id="259024342">
      <w:bodyDiv w:val="1"/>
      <w:marLeft w:val="0"/>
      <w:marRight w:val="0"/>
      <w:marTop w:val="0"/>
      <w:marBottom w:val="0"/>
      <w:divBdr>
        <w:top w:val="none" w:sz="0" w:space="0" w:color="auto"/>
        <w:left w:val="none" w:sz="0" w:space="0" w:color="auto"/>
        <w:bottom w:val="none" w:sz="0" w:space="0" w:color="auto"/>
        <w:right w:val="none" w:sz="0" w:space="0" w:color="auto"/>
      </w:divBdr>
    </w:div>
    <w:div w:id="376050923">
      <w:bodyDiv w:val="1"/>
      <w:marLeft w:val="0"/>
      <w:marRight w:val="0"/>
      <w:marTop w:val="0"/>
      <w:marBottom w:val="0"/>
      <w:divBdr>
        <w:top w:val="none" w:sz="0" w:space="0" w:color="auto"/>
        <w:left w:val="none" w:sz="0" w:space="0" w:color="auto"/>
        <w:bottom w:val="none" w:sz="0" w:space="0" w:color="auto"/>
        <w:right w:val="none" w:sz="0" w:space="0" w:color="auto"/>
      </w:divBdr>
    </w:div>
    <w:div w:id="422184713">
      <w:bodyDiv w:val="1"/>
      <w:marLeft w:val="0"/>
      <w:marRight w:val="0"/>
      <w:marTop w:val="0"/>
      <w:marBottom w:val="0"/>
      <w:divBdr>
        <w:top w:val="none" w:sz="0" w:space="0" w:color="auto"/>
        <w:left w:val="none" w:sz="0" w:space="0" w:color="auto"/>
        <w:bottom w:val="none" w:sz="0" w:space="0" w:color="auto"/>
        <w:right w:val="none" w:sz="0" w:space="0" w:color="auto"/>
      </w:divBdr>
    </w:div>
    <w:div w:id="572936887">
      <w:bodyDiv w:val="1"/>
      <w:marLeft w:val="0"/>
      <w:marRight w:val="0"/>
      <w:marTop w:val="0"/>
      <w:marBottom w:val="0"/>
      <w:divBdr>
        <w:top w:val="none" w:sz="0" w:space="0" w:color="auto"/>
        <w:left w:val="none" w:sz="0" w:space="0" w:color="auto"/>
        <w:bottom w:val="none" w:sz="0" w:space="0" w:color="auto"/>
        <w:right w:val="none" w:sz="0" w:space="0" w:color="auto"/>
      </w:divBdr>
    </w:div>
    <w:div w:id="620649089">
      <w:bodyDiv w:val="1"/>
      <w:marLeft w:val="0"/>
      <w:marRight w:val="0"/>
      <w:marTop w:val="0"/>
      <w:marBottom w:val="0"/>
      <w:divBdr>
        <w:top w:val="none" w:sz="0" w:space="0" w:color="auto"/>
        <w:left w:val="none" w:sz="0" w:space="0" w:color="auto"/>
        <w:bottom w:val="none" w:sz="0" w:space="0" w:color="auto"/>
        <w:right w:val="none" w:sz="0" w:space="0" w:color="auto"/>
      </w:divBdr>
    </w:div>
    <w:div w:id="697580182">
      <w:bodyDiv w:val="1"/>
      <w:marLeft w:val="0"/>
      <w:marRight w:val="0"/>
      <w:marTop w:val="0"/>
      <w:marBottom w:val="0"/>
      <w:divBdr>
        <w:top w:val="none" w:sz="0" w:space="0" w:color="auto"/>
        <w:left w:val="none" w:sz="0" w:space="0" w:color="auto"/>
        <w:bottom w:val="none" w:sz="0" w:space="0" w:color="auto"/>
        <w:right w:val="none" w:sz="0" w:space="0" w:color="auto"/>
      </w:divBdr>
    </w:div>
    <w:div w:id="728918229">
      <w:bodyDiv w:val="1"/>
      <w:marLeft w:val="0"/>
      <w:marRight w:val="0"/>
      <w:marTop w:val="0"/>
      <w:marBottom w:val="0"/>
      <w:divBdr>
        <w:top w:val="none" w:sz="0" w:space="0" w:color="auto"/>
        <w:left w:val="none" w:sz="0" w:space="0" w:color="auto"/>
        <w:bottom w:val="none" w:sz="0" w:space="0" w:color="auto"/>
        <w:right w:val="none" w:sz="0" w:space="0" w:color="auto"/>
      </w:divBdr>
    </w:div>
    <w:div w:id="739595278">
      <w:bodyDiv w:val="1"/>
      <w:marLeft w:val="0"/>
      <w:marRight w:val="0"/>
      <w:marTop w:val="0"/>
      <w:marBottom w:val="0"/>
      <w:divBdr>
        <w:top w:val="none" w:sz="0" w:space="0" w:color="auto"/>
        <w:left w:val="none" w:sz="0" w:space="0" w:color="auto"/>
        <w:bottom w:val="none" w:sz="0" w:space="0" w:color="auto"/>
        <w:right w:val="none" w:sz="0" w:space="0" w:color="auto"/>
      </w:divBdr>
      <w:divsChild>
        <w:div w:id="563638373">
          <w:marLeft w:val="0"/>
          <w:marRight w:val="0"/>
          <w:marTop w:val="0"/>
          <w:marBottom w:val="0"/>
          <w:divBdr>
            <w:top w:val="none" w:sz="0" w:space="0" w:color="auto"/>
            <w:left w:val="none" w:sz="0" w:space="0" w:color="auto"/>
            <w:bottom w:val="none" w:sz="0" w:space="0" w:color="auto"/>
            <w:right w:val="none" w:sz="0" w:space="0" w:color="auto"/>
          </w:divBdr>
        </w:div>
        <w:div w:id="1819346354">
          <w:marLeft w:val="0"/>
          <w:marRight w:val="0"/>
          <w:marTop w:val="0"/>
          <w:marBottom w:val="0"/>
          <w:divBdr>
            <w:top w:val="none" w:sz="0" w:space="0" w:color="auto"/>
            <w:left w:val="none" w:sz="0" w:space="0" w:color="auto"/>
            <w:bottom w:val="none" w:sz="0" w:space="0" w:color="auto"/>
            <w:right w:val="none" w:sz="0" w:space="0" w:color="auto"/>
          </w:divBdr>
        </w:div>
        <w:div w:id="499320644">
          <w:marLeft w:val="0"/>
          <w:marRight w:val="0"/>
          <w:marTop w:val="0"/>
          <w:marBottom w:val="0"/>
          <w:divBdr>
            <w:top w:val="none" w:sz="0" w:space="0" w:color="auto"/>
            <w:left w:val="none" w:sz="0" w:space="0" w:color="auto"/>
            <w:bottom w:val="none" w:sz="0" w:space="0" w:color="auto"/>
            <w:right w:val="none" w:sz="0" w:space="0" w:color="auto"/>
          </w:divBdr>
        </w:div>
        <w:div w:id="1585336812">
          <w:marLeft w:val="0"/>
          <w:marRight w:val="0"/>
          <w:marTop w:val="0"/>
          <w:marBottom w:val="0"/>
          <w:divBdr>
            <w:top w:val="none" w:sz="0" w:space="0" w:color="auto"/>
            <w:left w:val="none" w:sz="0" w:space="0" w:color="auto"/>
            <w:bottom w:val="none" w:sz="0" w:space="0" w:color="auto"/>
            <w:right w:val="none" w:sz="0" w:space="0" w:color="auto"/>
          </w:divBdr>
          <w:divsChild>
            <w:div w:id="1300768650">
              <w:marLeft w:val="0"/>
              <w:marRight w:val="0"/>
              <w:marTop w:val="0"/>
              <w:marBottom w:val="0"/>
              <w:divBdr>
                <w:top w:val="none" w:sz="0" w:space="0" w:color="auto"/>
                <w:left w:val="none" w:sz="0" w:space="0" w:color="auto"/>
                <w:bottom w:val="none" w:sz="0" w:space="0" w:color="auto"/>
                <w:right w:val="none" w:sz="0" w:space="0" w:color="auto"/>
              </w:divBdr>
            </w:div>
          </w:divsChild>
        </w:div>
        <w:div w:id="1511946621">
          <w:marLeft w:val="0"/>
          <w:marRight w:val="0"/>
          <w:marTop w:val="0"/>
          <w:marBottom w:val="0"/>
          <w:divBdr>
            <w:top w:val="none" w:sz="0" w:space="0" w:color="auto"/>
            <w:left w:val="none" w:sz="0" w:space="0" w:color="auto"/>
            <w:bottom w:val="none" w:sz="0" w:space="0" w:color="auto"/>
            <w:right w:val="none" w:sz="0" w:space="0" w:color="auto"/>
          </w:divBdr>
        </w:div>
        <w:div w:id="1659841875">
          <w:marLeft w:val="0"/>
          <w:marRight w:val="0"/>
          <w:marTop w:val="0"/>
          <w:marBottom w:val="0"/>
          <w:divBdr>
            <w:top w:val="none" w:sz="0" w:space="0" w:color="auto"/>
            <w:left w:val="none" w:sz="0" w:space="0" w:color="auto"/>
            <w:bottom w:val="none" w:sz="0" w:space="0" w:color="auto"/>
            <w:right w:val="none" w:sz="0" w:space="0" w:color="auto"/>
          </w:divBdr>
        </w:div>
        <w:div w:id="166141525">
          <w:marLeft w:val="0"/>
          <w:marRight w:val="0"/>
          <w:marTop w:val="0"/>
          <w:marBottom w:val="0"/>
          <w:divBdr>
            <w:top w:val="none" w:sz="0" w:space="0" w:color="auto"/>
            <w:left w:val="none" w:sz="0" w:space="0" w:color="auto"/>
            <w:bottom w:val="none" w:sz="0" w:space="0" w:color="auto"/>
            <w:right w:val="none" w:sz="0" w:space="0" w:color="auto"/>
          </w:divBdr>
        </w:div>
        <w:div w:id="618295814">
          <w:marLeft w:val="0"/>
          <w:marRight w:val="0"/>
          <w:marTop w:val="0"/>
          <w:marBottom w:val="0"/>
          <w:divBdr>
            <w:top w:val="none" w:sz="0" w:space="0" w:color="auto"/>
            <w:left w:val="none" w:sz="0" w:space="0" w:color="auto"/>
            <w:bottom w:val="none" w:sz="0" w:space="0" w:color="auto"/>
            <w:right w:val="none" w:sz="0" w:space="0" w:color="auto"/>
          </w:divBdr>
        </w:div>
        <w:div w:id="171531826">
          <w:marLeft w:val="0"/>
          <w:marRight w:val="0"/>
          <w:marTop w:val="0"/>
          <w:marBottom w:val="0"/>
          <w:divBdr>
            <w:top w:val="none" w:sz="0" w:space="0" w:color="auto"/>
            <w:left w:val="none" w:sz="0" w:space="0" w:color="auto"/>
            <w:bottom w:val="none" w:sz="0" w:space="0" w:color="auto"/>
            <w:right w:val="none" w:sz="0" w:space="0" w:color="auto"/>
          </w:divBdr>
        </w:div>
        <w:div w:id="1499465091">
          <w:marLeft w:val="0"/>
          <w:marRight w:val="0"/>
          <w:marTop w:val="0"/>
          <w:marBottom w:val="0"/>
          <w:divBdr>
            <w:top w:val="none" w:sz="0" w:space="0" w:color="auto"/>
            <w:left w:val="none" w:sz="0" w:space="0" w:color="auto"/>
            <w:bottom w:val="none" w:sz="0" w:space="0" w:color="auto"/>
            <w:right w:val="none" w:sz="0" w:space="0" w:color="auto"/>
          </w:divBdr>
        </w:div>
        <w:div w:id="210387670">
          <w:marLeft w:val="0"/>
          <w:marRight w:val="0"/>
          <w:marTop w:val="0"/>
          <w:marBottom w:val="0"/>
          <w:divBdr>
            <w:top w:val="none" w:sz="0" w:space="0" w:color="auto"/>
            <w:left w:val="none" w:sz="0" w:space="0" w:color="auto"/>
            <w:bottom w:val="none" w:sz="0" w:space="0" w:color="auto"/>
            <w:right w:val="none" w:sz="0" w:space="0" w:color="auto"/>
          </w:divBdr>
        </w:div>
        <w:div w:id="945236612">
          <w:marLeft w:val="0"/>
          <w:marRight w:val="0"/>
          <w:marTop w:val="0"/>
          <w:marBottom w:val="0"/>
          <w:divBdr>
            <w:top w:val="none" w:sz="0" w:space="0" w:color="auto"/>
            <w:left w:val="none" w:sz="0" w:space="0" w:color="auto"/>
            <w:bottom w:val="none" w:sz="0" w:space="0" w:color="auto"/>
            <w:right w:val="none" w:sz="0" w:space="0" w:color="auto"/>
          </w:divBdr>
        </w:div>
      </w:divsChild>
    </w:div>
    <w:div w:id="902450295">
      <w:bodyDiv w:val="1"/>
      <w:marLeft w:val="0"/>
      <w:marRight w:val="0"/>
      <w:marTop w:val="0"/>
      <w:marBottom w:val="0"/>
      <w:divBdr>
        <w:top w:val="none" w:sz="0" w:space="0" w:color="auto"/>
        <w:left w:val="none" w:sz="0" w:space="0" w:color="auto"/>
        <w:bottom w:val="none" w:sz="0" w:space="0" w:color="auto"/>
        <w:right w:val="none" w:sz="0" w:space="0" w:color="auto"/>
      </w:divBdr>
    </w:div>
    <w:div w:id="921178762">
      <w:bodyDiv w:val="1"/>
      <w:marLeft w:val="0"/>
      <w:marRight w:val="0"/>
      <w:marTop w:val="0"/>
      <w:marBottom w:val="0"/>
      <w:divBdr>
        <w:top w:val="none" w:sz="0" w:space="0" w:color="auto"/>
        <w:left w:val="none" w:sz="0" w:space="0" w:color="auto"/>
        <w:bottom w:val="none" w:sz="0" w:space="0" w:color="auto"/>
        <w:right w:val="none" w:sz="0" w:space="0" w:color="auto"/>
      </w:divBdr>
    </w:div>
    <w:div w:id="939527945">
      <w:bodyDiv w:val="1"/>
      <w:marLeft w:val="0"/>
      <w:marRight w:val="0"/>
      <w:marTop w:val="0"/>
      <w:marBottom w:val="0"/>
      <w:divBdr>
        <w:top w:val="none" w:sz="0" w:space="0" w:color="auto"/>
        <w:left w:val="none" w:sz="0" w:space="0" w:color="auto"/>
        <w:bottom w:val="none" w:sz="0" w:space="0" w:color="auto"/>
        <w:right w:val="none" w:sz="0" w:space="0" w:color="auto"/>
      </w:divBdr>
    </w:div>
    <w:div w:id="981272128">
      <w:bodyDiv w:val="1"/>
      <w:marLeft w:val="0"/>
      <w:marRight w:val="0"/>
      <w:marTop w:val="0"/>
      <w:marBottom w:val="0"/>
      <w:divBdr>
        <w:top w:val="none" w:sz="0" w:space="0" w:color="auto"/>
        <w:left w:val="none" w:sz="0" w:space="0" w:color="auto"/>
        <w:bottom w:val="none" w:sz="0" w:space="0" w:color="auto"/>
        <w:right w:val="none" w:sz="0" w:space="0" w:color="auto"/>
      </w:divBdr>
      <w:divsChild>
        <w:div w:id="605431588">
          <w:marLeft w:val="0"/>
          <w:marRight w:val="0"/>
          <w:marTop w:val="0"/>
          <w:marBottom w:val="0"/>
          <w:divBdr>
            <w:top w:val="none" w:sz="0" w:space="0" w:color="auto"/>
            <w:left w:val="none" w:sz="0" w:space="0" w:color="auto"/>
            <w:bottom w:val="none" w:sz="0" w:space="0" w:color="auto"/>
            <w:right w:val="none" w:sz="0" w:space="0" w:color="auto"/>
          </w:divBdr>
        </w:div>
        <w:div w:id="795565715">
          <w:marLeft w:val="0"/>
          <w:marRight w:val="0"/>
          <w:marTop w:val="0"/>
          <w:marBottom w:val="0"/>
          <w:divBdr>
            <w:top w:val="none" w:sz="0" w:space="0" w:color="auto"/>
            <w:left w:val="none" w:sz="0" w:space="0" w:color="auto"/>
            <w:bottom w:val="none" w:sz="0" w:space="0" w:color="auto"/>
            <w:right w:val="none" w:sz="0" w:space="0" w:color="auto"/>
          </w:divBdr>
        </w:div>
        <w:div w:id="1819149982">
          <w:marLeft w:val="0"/>
          <w:marRight w:val="0"/>
          <w:marTop w:val="0"/>
          <w:marBottom w:val="0"/>
          <w:divBdr>
            <w:top w:val="none" w:sz="0" w:space="0" w:color="auto"/>
            <w:left w:val="none" w:sz="0" w:space="0" w:color="auto"/>
            <w:bottom w:val="none" w:sz="0" w:space="0" w:color="auto"/>
            <w:right w:val="none" w:sz="0" w:space="0" w:color="auto"/>
          </w:divBdr>
        </w:div>
        <w:div w:id="1032341136">
          <w:marLeft w:val="0"/>
          <w:marRight w:val="0"/>
          <w:marTop w:val="0"/>
          <w:marBottom w:val="0"/>
          <w:divBdr>
            <w:top w:val="none" w:sz="0" w:space="0" w:color="auto"/>
            <w:left w:val="none" w:sz="0" w:space="0" w:color="auto"/>
            <w:bottom w:val="none" w:sz="0" w:space="0" w:color="auto"/>
            <w:right w:val="none" w:sz="0" w:space="0" w:color="auto"/>
          </w:divBdr>
          <w:divsChild>
            <w:div w:id="1428379409">
              <w:marLeft w:val="0"/>
              <w:marRight w:val="0"/>
              <w:marTop w:val="0"/>
              <w:marBottom w:val="0"/>
              <w:divBdr>
                <w:top w:val="none" w:sz="0" w:space="0" w:color="auto"/>
                <w:left w:val="none" w:sz="0" w:space="0" w:color="auto"/>
                <w:bottom w:val="none" w:sz="0" w:space="0" w:color="auto"/>
                <w:right w:val="none" w:sz="0" w:space="0" w:color="auto"/>
              </w:divBdr>
            </w:div>
          </w:divsChild>
        </w:div>
        <w:div w:id="344481817">
          <w:marLeft w:val="0"/>
          <w:marRight w:val="0"/>
          <w:marTop w:val="0"/>
          <w:marBottom w:val="0"/>
          <w:divBdr>
            <w:top w:val="none" w:sz="0" w:space="0" w:color="auto"/>
            <w:left w:val="none" w:sz="0" w:space="0" w:color="auto"/>
            <w:bottom w:val="none" w:sz="0" w:space="0" w:color="auto"/>
            <w:right w:val="none" w:sz="0" w:space="0" w:color="auto"/>
          </w:divBdr>
        </w:div>
        <w:div w:id="1242175469">
          <w:marLeft w:val="0"/>
          <w:marRight w:val="0"/>
          <w:marTop w:val="0"/>
          <w:marBottom w:val="0"/>
          <w:divBdr>
            <w:top w:val="none" w:sz="0" w:space="0" w:color="auto"/>
            <w:left w:val="none" w:sz="0" w:space="0" w:color="auto"/>
            <w:bottom w:val="none" w:sz="0" w:space="0" w:color="auto"/>
            <w:right w:val="none" w:sz="0" w:space="0" w:color="auto"/>
          </w:divBdr>
        </w:div>
        <w:div w:id="1099640484">
          <w:marLeft w:val="0"/>
          <w:marRight w:val="0"/>
          <w:marTop w:val="0"/>
          <w:marBottom w:val="0"/>
          <w:divBdr>
            <w:top w:val="none" w:sz="0" w:space="0" w:color="auto"/>
            <w:left w:val="none" w:sz="0" w:space="0" w:color="auto"/>
            <w:bottom w:val="none" w:sz="0" w:space="0" w:color="auto"/>
            <w:right w:val="none" w:sz="0" w:space="0" w:color="auto"/>
          </w:divBdr>
        </w:div>
        <w:div w:id="1891963392">
          <w:marLeft w:val="0"/>
          <w:marRight w:val="0"/>
          <w:marTop w:val="0"/>
          <w:marBottom w:val="0"/>
          <w:divBdr>
            <w:top w:val="none" w:sz="0" w:space="0" w:color="auto"/>
            <w:left w:val="none" w:sz="0" w:space="0" w:color="auto"/>
            <w:bottom w:val="none" w:sz="0" w:space="0" w:color="auto"/>
            <w:right w:val="none" w:sz="0" w:space="0" w:color="auto"/>
          </w:divBdr>
        </w:div>
        <w:div w:id="317731582">
          <w:marLeft w:val="0"/>
          <w:marRight w:val="0"/>
          <w:marTop w:val="0"/>
          <w:marBottom w:val="0"/>
          <w:divBdr>
            <w:top w:val="none" w:sz="0" w:space="0" w:color="auto"/>
            <w:left w:val="none" w:sz="0" w:space="0" w:color="auto"/>
            <w:bottom w:val="none" w:sz="0" w:space="0" w:color="auto"/>
            <w:right w:val="none" w:sz="0" w:space="0" w:color="auto"/>
          </w:divBdr>
        </w:div>
        <w:div w:id="1450394965">
          <w:marLeft w:val="0"/>
          <w:marRight w:val="0"/>
          <w:marTop w:val="0"/>
          <w:marBottom w:val="0"/>
          <w:divBdr>
            <w:top w:val="none" w:sz="0" w:space="0" w:color="auto"/>
            <w:left w:val="none" w:sz="0" w:space="0" w:color="auto"/>
            <w:bottom w:val="none" w:sz="0" w:space="0" w:color="auto"/>
            <w:right w:val="none" w:sz="0" w:space="0" w:color="auto"/>
          </w:divBdr>
        </w:div>
        <w:div w:id="1820877890">
          <w:marLeft w:val="0"/>
          <w:marRight w:val="0"/>
          <w:marTop w:val="0"/>
          <w:marBottom w:val="0"/>
          <w:divBdr>
            <w:top w:val="none" w:sz="0" w:space="0" w:color="auto"/>
            <w:left w:val="none" w:sz="0" w:space="0" w:color="auto"/>
            <w:bottom w:val="none" w:sz="0" w:space="0" w:color="auto"/>
            <w:right w:val="none" w:sz="0" w:space="0" w:color="auto"/>
          </w:divBdr>
        </w:div>
        <w:div w:id="1323512603">
          <w:marLeft w:val="0"/>
          <w:marRight w:val="0"/>
          <w:marTop w:val="0"/>
          <w:marBottom w:val="0"/>
          <w:divBdr>
            <w:top w:val="none" w:sz="0" w:space="0" w:color="auto"/>
            <w:left w:val="none" w:sz="0" w:space="0" w:color="auto"/>
            <w:bottom w:val="none" w:sz="0" w:space="0" w:color="auto"/>
            <w:right w:val="none" w:sz="0" w:space="0" w:color="auto"/>
          </w:divBdr>
        </w:div>
      </w:divsChild>
    </w:div>
    <w:div w:id="1046758276">
      <w:bodyDiv w:val="1"/>
      <w:marLeft w:val="0"/>
      <w:marRight w:val="0"/>
      <w:marTop w:val="0"/>
      <w:marBottom w:val="0"/>
      <w:divBdr>
        <w:top w:val="none" w:sz="0" w:space="0" w:color="auto"/>
        <w:left w:val="none" w:sz="0" w:space="0" w:color="auto"/>
        <w:bottom w:val="none" w:sz="0" w:space="0" w:color="auto"/>
        <w:right w:val="none" w:sz="0" w:space="0" w:color="auto"/>
      </w:divBdr>
    </w:div>
    <w:div w:id="1168059471">
      <w:bodyDiv w:val="1"/>
      <w:marLeft w:val="0"/>
      <w:marRight w:val="0"/>
      <w:marTop w:val="0"/>
      <w:marBottom w:val="0"/>
      <w:divBdr>
        <w:top w:val="none" w:sz="0" w:space="0" w:color="auto"/>
        <w:left w:val="none" w:sz="0" w:space="0" w:color="auto"/>
        <w:bottom w:val="none" w:sz="0" w:space="0" w:color="auto"/>
        <w:right w:val="none" w:sz="0" w:space="0" w:color="auto"/>
      </w:divBdr>
    </w:div>
    <w:div w:id="1237738600">
      <w:bodyDiv w:val="1"/>
      <w:marLeft w:val="0"/>
      <w:marRight w:val="0"/>
      <w:marTop w:val="0"/>
      <w:marBottom w:val="0"/>
      <w:divBdr>
        <w:top w:val="none" w:sz="0" w:space="0" w:color="auto"/>
        <w:left w:val="none" w:sz="0" w:space="0" w:color="auto"/>
        <w:bottom w:val="none" w:sz="0" w:space="0" w:color="auto"/>
        <w:right w:val="none" w:sz="0" w:space="0" w:color="auto"/>
      </w:divBdr>
    </w:div>
    <w:div w:id="1317958342">
      <w:bodyDiv w:val="1"/>
      <w:marLeft w:val="0"/>
      <w:marRight w:val="0"/>
      <w:marTop w:val="0"/>
      <w:marBottom w:val="0"/>
      <w:divBdr>
        <w:top w:val="none" w:sz="0" w:space="0" w:color="auto"/>
        <w:left w:val="none" w:sz="0" w:space="0" w:color="auto"/>
        <w:bottom w:val="none" w:sz="0" w:space="0" w:color="auto"/>
        <w:right w:val="none" w:sz="0" w:space="0" w:color="auto"/>
      </w:divBdr>
    </w:div>
    <w:div w:id="1342119424">
      <w:bodyDiv w:val="1"/>
      <w:marLeft w:val="0"/>
      <w:marRight w:val="0"/>
      <w:marTop w:val="0"/>
      <w:marBottom w:val="0"/>
      <w:divBdr>
        <w:top w:val="none" w:sz="0" w:space="0" w:color="auto"/>
        <w:left w:val="none" w:sz="0" w:space="0" w:color="auto"/>
        <w:bottom w:val="none" w:sz="0" w:space="0" w:color="auto"/>
        <w:right w:val="none" w:sz="0" w:space="0" w:color="auto"/>
      </w:divBdr>
    </w:div>
    <w:div w:id="1350718518">
      <w:bodyDiv w:val="1"/>
      <w:marLeft w:val="0"/>
      <w:marRight w:val="0"/>
      <w:marTop w:val="0"/>
      <w:marBottom w:val="0"/>
      <w:divBdr>
        <w:top w:val="none" w:sz="0" w:space="0" w:color="auto"/>
        <w:left w:val="none" w:sz="0" w:space="0" w:color="auto"/>
        <w:bottom w:val="none" w:sz="0" w:space="0" w:color="auto"/>
        <w:right w:val="none" w:sz="0" w:space="0" w:color="auto"/>
      </w:divBdr>
    </w:div>
    <w:div w:id="1376470210">
      <w:bodyDiv w:val="1"/>
      <w:marLeft w:val="0"/>
      <w:marRight w:val="0"/>
      <w:marTop w:val="0"/>
      <w:marBottom w:val="0"/>
      <w:divBdr>
        <w:top w:val="none" w:sz="0" w:space="0" w:color="auto"/>
        <w:left w:val="none" w:sz="0" w:space="0" w:color="auto"/>
        <w:bottom w:val="none" w:sz="0" w:space="0" w:color="auto"/>
        <w:right w:val="none" w:sz="0" w:space="0" w:color="auto"/>
      </w:divBdr>
    </w:div>
    <w:div w:id="1437560139">
      <w:bodyDiv w:val="1"/>
      <w:marLeft w:val="0"/>
      <w:marRight w:val="0"/>
      <w:marTop w:val="0"/>
      <w:marBottom w:val="0"/>
      <w:divBdr>
        <w:top w:val="none" w:sz="0" w:space="0" w:color="auto"/>
        <w:left w:val="none" w:sz="0" w:space="0" w:color="auto"/>
        <w:bottom w:val="none" w:sz="0" w:space="0" w:color="auto"/>
        <w:right w:val="none" w:sz="0" w:space="0" w:color="auto"/>
      </w:divBdr>
    </w:div>
    <w:div w:id="1453789386">
      <w:bodyDiv w:val="1"/>
      <w:marLeft w:val="0"/>
      <w:marRight w:val="0"/>
      <w:marTop w:val="0"/>
      <w:marBottom w:val="0"/>
      <w:divBdr>
        <w:top w:val="none" w:sz="0" w:space="0" w:color="auto"/>
        <w:left w:val="none" w:sz="0" w:space="0" w:color="auto"/>
        <w:bottom w:val="none" w:sz="0" w:space="0" w:color="auto"/>
        <w:right w:val="none" w:sz="0" w:space="0" w:color="auto"/>
      </w:divBdr>
    </w:div>
    <w:div w:id="1541697810">
      <w:bodyDiv w:val="1"/>
      <w:marLeft w:val="0"/>
      <w:marRight w:val="0"/>
      <w:marTop w:val="0"/>
      <w:marBottom w:val="0"/>
      <w:divBdr>
        <w:top w:val="none" w:sz="0" w:space="0" w:color="auto"/>
        <w:left w:val="none" w:sz="0" w:space="0" w:color="auto"/>
        <w:bottom w:val="none" w:sz="0" w:space="0" w:color="auto"/>
        <w:right w:val="none" w:sz="0" w:space="0" w:color="auto"/>
      </w:divBdr>
    </w:div>
    <w:div w:id="1638802207">
      <w:bodyDiv w:val="1"/>
      <w:marLeft w:val="0"/>
      <w:marRight w:val="0"/>
      <w:marTop w:val="0"/>
      <w:marBottom w:val="0"/>
      <w:divBdr>
        <w:top w:val="none" w:sz="0" w:space="0" w:color="auto"/>
        <w:left w:val="none" w:sz="0" w:space="0" w:color="auto"/>
        <w:bottom w:val="none" w:sz="0" w:space="0" w:color="auto"/>
        <w:right w:val="none" w:sz="0" w:space="0" w:color="auto"/>
      </w:divBdr>
    </w:div>
    <w:div w:id="1679232568">
      <w:bodyDiv w:val="1"/>
      <w:marLeft w:val="0"/>
      <w:marRight w:val="0"/>
      <w:marTop w:val="0"/>
      <w:marBottom w:val="0"/>
      <w:divBdr>
        <w:top w:val="none" w:sz="0" w:space="0" w:color="auto"/>
        <w:left w:val="none" w:sz="0" w:space="0" w:color="auto"/>
        <w:bottom w:val="none" w:sz="0" w:space="0" w:color="auto"/>
        <w:right w:val="none" w:sz="0" w:space="0" w:color="auto"/>
      </w:divBdr>
    </w:div>
    <w:div w:id="1759711538">
      <w:bodyDiv w:val="1"/>
      <w:marLeft w:val="0"/>
      <w:marRight w:val="0"/>
      <w:marTop w:val="0"/>
      <w:marBottom w:val="0"/>
      <w:divBdr>
        <w:top w:val="none" w:sz="0" w:space="0" w:color="auto"/>
        <w:left w:val="none" w:sz="0" w:space="0" w:color="auto"/>
        <w:bottom w:val="none" w:sz="0" w:space="0" w:color="auto"/>
        <w:right w:val="none" w:sz="0" w:space="0" w:color="auto"/>
      </w:divBdr>
    </w:div>
    <w:div w:id="1790126946">
      <w:bodyDiv w:val="1"/>
      <w:marLeft w:val="0"/>
      <w:marRight w:val="0"/>
      <w:marTop w:val="0"/>
      <w:marBottom w:val="0"/>
      <w:divBdr>
        <w:top w:val="none" w:sz="0" w:space="0" w:color="auto"/>
        <w:left w:val="none" w:sz="0" w:space="0" w:color="auto"/>
        <w:bottom w:val="none" w:sz="0" w:space="0" w:color="auto"/>
        <w:right w:val="none" w:sz="0" w:space="0" w:color="auto"/>
      </w:divBdr>
    </w:div>
    <w:div w:id="1875849002">
      <w:bodyDiv w:val="1"/>
      <w:marLeft w:val="0"/>
      <w:marRight w:val="0"/>
      <w:marTop w:val="0"/>
      <w:marBottom w:val="0"/>
      <w:divBdr>
        <w:top w:val="none" w:sz="0" w:space="0" w:color="auto"/>
        <w:left w:val="none" w:sz="0" w:space="0" w:color="auto"/>
        <w:bottom w:val="none" w:sz="0" w:space="0" w:color="auto"/>
        <w:right w:val="none" w:sz="0" w:space="0" w:color="auto"/>
      </w:divBdr>
    </w:div>
    <w:div w:id="1939485063">
      <w:bodyDiv w:val="1"/>
      <w:marLeft w:val="0"/>
      <w:marRight w:val="0"/>
      <w:marTop w:val="0"/>
      <w:marBottom w:val="0"/>
      <w:divBdr>
        <w:top w:val="none" w:sz="0" w:space="0" w:color="auto"/>
        <w:left w:val="none" w:sz="0" w:space="0" w:color="auto"/>
        <w:bottom w:val="none" w:sz="0" w:space="0" w:color="auto"/>
        <w:right w:val="none" w:sz="0" w:space="0" w:color="auto"/>
      </w:divBdr>
    </w:div>
    <w:div w:id="1958752858">
      <w:bodyDiv w:val="1"/>
      <w:marLeft w:val="0"/>
      <w:marRight w:val="0"/>
      <w:marTop w:val="0"/>
      <w:marBottom w:val="0"/>
      <w:divBdr>
        <w:top w:val="none" w:sz="0" w:space="0" w:color="auto"/>
        <w:left w:val="none" w:sz="0" w:space="0" w:color="auto"/>
        <w:bottom w:val="none" w:sz="0" w:space="0" w:color="auto"/>
        <w:right w:val="none" w:sz="0" w:space="0" w:color="auto"/>
      </w:divBdr>
    </w:div>
    <w:div w:id="2014138046">
      <w:bodyDiv w:val="1"/>
      <w:marLeft w:val="0"/>
      <w:marRight w:val="0"/>
      <w:marTop w:val="0"/>
      <w:marBottom w:val="0"/>
      <w:divBdr>
        <w:top w:val="none" w:sz="0" w:space="0" w:color="auto"/>
        <w:left w:val="none" w:sz="0" w:space="0" w:color="auto"/>
        <w:bottom w:val="none" w:sz="0" w:space="0" w:color="auto"/>
        <w:right w:val="none" w:sz="0" w:space="0" w:color="auto"/>
      </w:divBdr>
    </w:div>
    <w:div w:id="2069839902">
      <w:bodyDiv w:val="1"/>
      <w:marLeft w:val="0"/>
      <w:marRight w:val="0"/>
      <w:marTop w:val="0"/>
      <w:marBottom w:val="0"/>
      <w:divBdr>
        <w:top w:val="none" w:sz="0" w:space="0" w:color="auto"/>
        <w:left w:val="none" w:sz="0" w:space="0" w:color="auto"/>
        <w:bottom w:val="none" w:sz="0" w:space="0" w:color="auto"/>
        <w:right w:val="none" w:sz="0" w:space="0" w:color="auto"/>
      </w:divBdr>
    </w:div>
    <w:div w:id="2074232880">
      <w:bodyDiv w:val="1"/>
      <w:marLeft w:val="0"/>
      <w:marRight w:val="0"/>
      <w:marTop w:val="0"/>
      <w:marBottom w:val="0"/>
      <w:divBdr>
        <w:top w:val="none" w:sz="0" w:space="0" w:color="auto"/>
        <w:left w:val="none" w:sz="0" w:space="0" w:color="auto"/>
        <w:bottom w:val="none" w:sz="0" w:space="0" w:color="auto"/>
        <w:right w:val="none" w:sz="0" w:space="0" w:color="auto"/>
      </w:divBdr>
    </w:div>
    <w:div w:id="211979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microsoft.com/office/2018/08/relationships/commentsExtensible" Target="commentsExtensible.xml"/><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people" Target="people.xml"/><Relationship Id="rId5" Type="http://schemas.openxmlformats.org/officeDocument/2006/relationships/styles" Target="styles.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3D6DA8FF4A9F44A64157A8237830D1" ma:contentTypeVersion="18" ma:contentTypeDescription="Create a new document." ma:contentTypeScope="" ma:versionID="47f27a57b379e05ee24f3cca75e4e365">
  <xsd:schema xmlns:xsd="http://www.w3.org/2001/XMLSchema" xmlns:xs="http://www.w3.org/2001/XMLSchema" xmlns:p="http://schemas.microsoft.com/office/2006/metadata/properties" xmlns:ns3="4487dc24-d7e0-446e-b6b8-721a2afdd754" xmlns:ns4="a0baa2e0-9746-4d4d-a267-38e95692cbca" targetNamespace="http://schemas.microsoft.com/office/2006/metadata/properties" ma:root="true" ma:fieldsID="4abafa6d5b0f2af967020e5c6f583797" ns3:_="" ns4:_="">
    <xsd:import namespace="4487dc24-d7e0-446e-b6b8-721a2afdd754"/>
    <xsd:import namespace="a0baa2e0-9746-4d4d-a267-38e95692cbc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87dc24-d7e0-446e-b6b8-721a2afdd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0baa2e0-9746-4d4d-a267-38e95692cbca"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487dc24-d7e0-446e-b6b8-721a2afdd754" xsi:nil="true"/>
  </documentManagement>
</p:properties>
</file>

<file path=customXml/itemProps1.xml><?xml version="1.0" encoding="utf-8"?>
<ds:datastoreItem xmlns:ds="http://schemas.openxmlformats.org/officeDocument/2006/customXml" ds:itemID="{AE19D811-E507-423F-8439-4BAD41D4E8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87dc24-d7e0-446e-b6b8-721a2afdd754"/>
    <ds:schemaRef ds:uri="a0baa2e0-9746-4d4d-a267-38e95692cb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A40F4F-CD47-4D8A-914B-FE17315C06B4}">
  <ds:schemaRefs>
    <ds:schemaRef ds:uri="http://schemas.microsoft.com/sharepoint/v3/contenttype/forms"/>
  </ds:schemaRefs>
</ds:datastoreItem>
</file>

<file path=customXml/itemProps3.xml><?xml version="1.0" encoding="utf-8"?>
<ds:datastoreItem xmlns:ds="http://schemas.openxmlformats.org/officeDocument/2006/customXml" ds:itemID="{9D1D5BC1-E98F-42C2-8BF5-78C292579036}">
  <ds:schemaRefs>
    <ds:schemaRef ds:uri="a0baa2e0-9746-4d4d-a267-38e95692cbca"/>
    <ds:schemaRef ds:uri="http://purl.org/dc/terms/"/>
    <ds:schemaRef ds:uri="http://schemas.openxmlformats.org/package/2006/metadata/core-properties"/>
    <ds:schemaRef ds:uri="http://schemas.microsoft.com/office/2006/documentManagement/types"/>
    <ds:schemaRef ds:uri="http://purl.org/dc/elements/1.1/"/>
    <ds:schemaRef ds:uri="http://schemas.microsoft.com/office/2006/metadata/properties"/>
    <ds:schemaRef ds:uri="http://schemas.microsoft.com/office/infopath/2007/PartnerControls"/>
    <ds:schemaRef ds:uri="4487dc24-d7e0-446e-b6b8-721a2afdd754"/>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6342</Words>
  <Characters>36153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Jujia Li</dc:creator>
  <cp:keywords/>
  <dc:description/>
  <cp:lastModifiedBy>Jujia Li</cp:lastModifiedBy>
  <cp:revision>2</cp:revision>
  <dcterms:created xsi:type="dcterms:W3CDTF">2025-08-12T15:35:00Z</dcterms:created>
  <dcterms:modified xsi:type="dcterms:W3CDTF">2025-08-12T15:35:00Z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0x0101002B3D6DA8FF4A9F44A64157A8237830D1</vt:lpwstr>
  </property>
</Properties>
</file>